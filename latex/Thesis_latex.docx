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8C3396" w14:textId="77777777" w:rsidR="00460DC8" w:rsidRDefault="00460DC8" w:rsidP="00460DC8">
      <w:pPr>
        <w:pStyle w:val="BodyText"/>
        <w:ind w:left="3969"/>
        <w:rPr>
          <w:sz w:val="20"/>
        </w:rPr>
      </w:pPr>
      <w:r>
        <w:rPr>
          <w:noProof/>
          <w:sz w:val="20"/>
        </w:rPr>
        <w:drawing>
          <wp:anchor distT="0" distB="0" distL="114300" distR="114300" simplePos="0" relativeHeight="251672576" behindDoc="0" locked="0" layoutInCell="1" allowOverlap="1" wp14:anchorId="6C076189" wp14:editId="47EC1E72">
            <wp:simplePos x="0" y="0"/>
            <wp:positionH relativeFrom="margin">
              <wp:posOffset>2265680</wp:posOffset>
            </wp:positionH>
            <wp:positionV relativeFrom="margin">
              <wp:posOffset>-571500</wp:posOffset>
            </wp:positionV>
            <wp:extent cx="1193076" cy="1190625"/>
            <wp:effectExtent l="0" t="0" r="762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3076" cy="1190625"/>
                    </a:xfrm>
                    <a:prstGeom prst="rect">
                      <a:avLst/>
                    </a:prstGeom>
                  </pic:spPr>
                </pic:pic>
              </a:graphicData>
            </a:graphic>
          </wp:anchor>
        </w:drawing>
      </w:r>
    </w:p>
    <w:p w14:paraId="79A3AEBF" w14:textId="77777777" w:rsidR="00460DC8" w:rsidRDefault="00460DC8" w:rsidP="00460DC8">
      <w:pPr>
        <w:pStyle w:val="BodyText"/>
        <w:spacing w:before="2"/>
        <w:rPr>
          <w:sz w:val="11"/>
        </w:rPr>
      </w:pPr>
    </w:p>
    <w:p w14:paraId="1C483F94" w14:textId="77777777" w:rsidR="00E75800" w:rsidRDefault="00E75800" w:rsidP="00E75800">
      <w:pPr>
        <w:spacing w:before="41" w:line="268" w:lineRule="auto"/>
        <w:ind w:left="1685" w:right="1554"/>
        <w:rPr>
          <w:sz w:val="34"/>
        </w:rPr>
      </w:pPr>
      <w:bookmarkStart w:id="1" w:name="Abstract"/>
      <w:bookmarkStart w:id="2" w:name="Acknowledgements"/>
      <w:bookmarkStart w:id="3" w:name="_bookmark0"/>
      <w:bookmarkEnd w:id="1"/>
      <w:bookmarkEnd w:id="2"/>
      <w:bookmarkEnd w:id="3"/>
    </w:p>
    <w:p w14:paraId="19E4408E" w14:textId="4BABE3A0" w:rsidR="00E75800" w:rsidRDefault="00460DC8" w:rsidP="00E75800">
      <w:pPr>
        <w:spacing w:before="41" w:line="268" w:lineRule="auto"/>
        <w:ind w:left="1685" w:right="1554"/>
        <w:jc w:val="center"/>
        <w:rPr>
          <w:sz w:val="34"/>
        </w:rPr>
      </w:pPr>
      <w:r>
        <w:rPr>
          <w:sz w:val="34"/>
        </w:rPr>
        <w:t>Aristotle University of Thessaloniki</w:t>
      </w:r>
    </w:p>
    <w:p w14:paraId="6FEB6B6E" w14:textId="12FFBD10" w:rsidR="00460DC8" w:rsidRDefault="00AB26AE" w:rsidP="00C253B7">
      <w:pPr>
        <w:spacing w:before="41" w:line="268" w:lineRule="auto"/>
        <w:ind w:left="1685" w:right="1554"/>
        <w:jc w:val="center"/>
        <w:rPr>
          <w:sz w:val="34"/>
        </w:rPr>
      </w:pPr>
      <w:r>
        <w:rPr>
          <w:sz w:val="34"/>
        </w:rPr>
        <w:t>Department</w:t>
      </w:r>
      <w:r w:rsidR="00460DC8">
        <w:rPr>
          <w:spacing w:val="-2"/>
          <w:sz w:val="34"/>
        </w:rPr>
        <w:t xml:space="preserve"> </w:t>
      </w:r>
      <w:r w:rsidR="00460DC8">
        <w:rPr>
          <w:sz w:val="34"/>
        </w:rPr>
        <w:t>of</w:t>
      </w:r>
      <w:r w:rsidR="00460DC8">
        <w:rPr>
          <w:spacing w:val="-2"/>
          <w:sz w:val="34"/>
        </w:rPr>
        <w:t xml:space="preserve"> </w:t>
      </w:r>
      <w:r w:rsidR="000B21B7">
        <w:rPr>
          <w:sz w:val="34"/>
        </w:rPr>
        <w:t>Mechanical Engineering</w:t>
      </w:r>
    </w:p>
    <w:p w14:paraId="35853D91" w14:textId="77777777" w:rsidR="00460DC8" w:rsidRDefault="00460DC8" w:rsidP="00460DC8">
      <w:pPr>
        <w:pStyle w:val="BodyText"/>
        <w:rPr>
          <w:sz w:val="34"/>
        </w:rPr>
      </w:pPr>
    </w:p>
    <w:p w14:paraId="15DF1355" w14:textId="77777777" w:rsidR="00460DC8" w:rsidRDefault="00460DC8" w:rsidP="00460DC8">
      <w:pPr>
        <w:pStyle w:val="BodyText"/>
        <w:rPr>
          <w:sz w:val="34"/>
        </w:rPr>
      </w:pPr>
    </w:p>
    <w:p w14:paraId="29F5534F" w14:textId="77777777" w:rsidR="00460DC8" w:rsidRDefault="00460DC8" w:rsidP="00460DC8">
      <w:pPr>
        <w:pStyle w:val="BodyText"/>
        <w:rPr>
          <w:sz w:val="34"/>
        </w:rPr>
      </w:pPr>
    </w:p>
    <w:p w14:paraId="4389D6B7" w14:textId="77777777" w:rsidR="00460DC8" w:rsidRDefault="00460DC8" w:rsidP="00460DC8">
      <w:pPr>
        <w:pStyle w:val="BodyText"/>
        <w:spacing w:before="9"/>
        <w:rPr>
          <w:sz w:val="32"/>
        </w:rPr>
      </w:pPr>
    </w:p>
    <w:p w14:paraId="1B5C1EE8" w14:textId="30BFBC8E" w:rsidR="00460DC8" w:rsidRPr="00460DC8" w:rsidRDefault="00460DC8" w:rsidP="00C253B7">
      <w:pPr>
        <w:pStyle w:val="Title"/>
        <w:rPr>
          <w:ins w:id="4" w:author="Vasileios Xenodochidis" w:date="2024-07-11T21:21:00Z" w16du:dateUtc="2024-07-11T18:21:00Z"/>
          <w:lang w:val="en-US"/>
        </w:rPr>
      </w:pPr>
      <w:r>
        <w:rPr>
          <w:lang w:val="en-US"/>
        </w:rPr>
        <w:t>Aeroelastic Flutter Optimization of</w:t>
      </w:r>
      <w:r w:rsidRPr="00180DD3">
        <w:t xml:space="preserve"> </w:t>
      </w:r>
      <w:r>
        <w:rPr>
          <w:lang w:val="en-US"/>
        </w:rPr>
        <w:t>Wing Structures</w:t>
      </w:r>
    </w:p>
    <w:p w14:paraId="661F1D6D" w14:textId="7BE04C24" w:rsidR="00460DC8" w:rsidRDefault="00D2055A" w:rsidP="00460DC8">
      <w:pPr>
        <w:pStyle w:val="BodyText"/>
        <w:spacing w:before="6"/>
        <w:rPr>
          <w:rFonts w:ascii="Georgia"/>
          <w:b/>
          <w:sz w:val="57"/>
        </w:rPr>
      </w:pPr>
      <w:r>
        <w:rPr>
          <w:noProof/>
          <w:sz w:val="34"/>
          <w14:ligatures w14:val="standardContextual"/>
        </w:rPr>
        <w:drawing>
          <wp:anchor distT="0" distB="0" distL="114300" distR="114300" simplePos="0" relativeHeight="251673600" behindDoc="1" locked="0" layoutInCell="1" allowOverlap="1" wp14:anchorId="7FB7F963" wp14:editId="27603AA5">
            <wp:simplePos x="0" y="0"/>
            <wp:positionH relativeFrom="column">
              <wp:posOffset>228600</wp:posOffset>
            </wp:positionH>
            <wp:positionV relativeFrom="paragraph">
              <wp:posOffset>158750</wp:posOffset>
            </wp:positionV>
            <wp:extent cx="5257800" cy="3038992"/>
            <wp:effectExtent l="0" t="0" r="0" b="9525"/>
            <wp:wrapNone/>
            <wp:docPr id="2095038539" name="mode4_17.386Hz.png" descr="A blue and green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38539" name="mode4_17.386Hz.png" descr="A blue and green knife&#10;&#10;Description automatically generated"/>
                    <pic:cNvPicPr/>
                  </pic:nvPicPr>
                  <pic:blipFill>
                    <a:blip r:link="rId9">
                      <a:alphaModFix/>
                    </a:blip>
                    <a:stretch>
                      <a:fillRect/>
                    </a:stretch>
                  </pic:blipFill>
                  <pic:spPr>
                    <a:xfrm>
                      <a:off x="0" y="0"/>
                      <a:ext cx="5257800" cy="3038992"/>
                    </a:xfrm>
                    <a:prstGeom prst="rect">
                      <a:avLst/>
                    </a:prstGeom>
                  </pic:spPr>
                </pic:pic>
              </a:graphicData>
            </a:graphic>
            <wp14:sizeRelH relativeFrom="page">
              <wp14:pctWidth>0</wp14:pctWidth>
            </wp14:sizeRelH>
            <wp14:sizeRelV relativeFrom="page">
              <wp14:pctHeight>0</wp14:pctHeight>
            </wp14:sizeRelV>
          </wp:anchor>
        </w:drawing>
      </w:r>
    </w:p>
    <w:p w14:paraId="52B8CF10" w14:textId="4609AA8A" w:rsidR="00460DC8" w:rsidRDefault="00460DC8" w:rsidP="00460DC8">
      <w:pPr>
        <w:ind w:left="1624" w:right="1624"/>
        <w:jc w:val="center"/>
        <w:rPr>
          <w:sz w:val="34"/>
        </w:rPr>
      </w:pPr>
      <w:r>
        <w:rPr>
          <w:sz w:val="34"/>
        </w:rPr>
        <w:t>Xenodochidis Vasileios</w:t>
      </w:r>
    </w:p>
    <w:p w14:paraId="16EC8B4E" w14:textId="27F7767A" w:rsidR="00460DC8" w:rsidRDefault="00460DC8" w:rsidP="00460DC8">
      <w:pPr>
        <w:pStyle w:val="BodyText"/>
        <w:rPr>
          <w:sz w:val="34"/>
        </w:rPr>
      </w:pPr>
    </w:p>
    <w:p w14:paraId="24D619E6" w14:textId="77777777" w:rsidR="00C253B7" w:rsidRDefault="00C253B7" w:rsidP="00460DC8">
      <w:pPr>
        <w:pStyle w:val="BodyText"/>
        <w:rPr>
          <w:sz w:val="34"/>
        </w:rPr>
      </w:pPr>
    </w:p>
    <w:p w14:paraId="51373685" w14:textId="77777777" w:rsidR="00C253B7" w:rsidRDefault="00C253B7" w:rsidP="00460DC8">
      <w:pPr>
        <w:pStyle w:val="BodyText"/>
        <w:rPr>
          <w:sz w:val="34"/>
        </w:rPr>
      </w:pPr>
    </w:p>
    <w:p w14:paraId="0B25A484" w14:textId="77777777" w:rsidR="00C253B7" w:rsidRDefault="00C253B7" w:rsidP="00460DC8">
      <w:pPr>
        <w:pStyle w:val="BodyText"/>
        <w:rPr>
          <w:sz w:val="34"/>
        </w:rPr>
      </w:pPr>
    </w:p>
    <w:p w14:paraId="2DAE4D91" w14:textId="77777777" w:rsidR="00C253B7" w:rsidRDefault="00C253B7" w:rsidP="00460DC8">
      <w:pPr>
        <w:pStyle w:val="BodyText"/>
        <w:rPr>
          <w:sz w:val="34"/>
        </w:rPr>
      </w:pPr>
    </w:p>
    <w:p w14:paraId="0BA8F7CC" w14:textId="0D41B6D9" w:rsidR="00460DC8" w:rsidRDefault="00460DC8" w:rsidP="00460DC8">
      <w:pPr>
        <w:pStyle w:val="BodyText"/>
        <w:rPr>
          <w:sz w:val="34"/>
        </w:rPr>
      </w:pPr>
    </w:p>
    <w:p w14:paraId="6C36F305" w14:textId="77777777" w:rsidR="00460DC8" w:rsidRDefault="00460DC8" w:rsidP="00460DC8">
      <w:pPr>
        <w:pStyle w:val="BodyText"/>
        <w:rPr>
          <w:sz w:val="34"/>
        </w:rPr>
      </w:pPr>
    </w:p>
    <w:p w14:paraId="27EED89B" w14:textId="77777777" w:rsidR="00C253B7" w:rsidRDefault="00C253B7" w:rsidP="00460DC8">
      <w:pPr>
        <w:pStyle w:val="BodyText"/>
        <w:rPr>
          <w:sz w:val="34"/>
        </w:rPr>
      </w:pPr>
    </w:p>
    <w:p w14:paraId="72802FCA" w14:textId="77777777" w:rsidR="00C253B7" w:rsidRDefault="00C253B7" w:rsidP="00460DC8">
      <w:pPr>
        <w:pStyle w:val="BodyText"/>
        <w:rPr>
          <w:sz w:val="34"/>
        </w:rPr>
      </w:pPr>
    </w:p>
    <w:p w14:paraId="6FEFB927" w14:textId="6F79AB43" w:rsidR="00460DC8" w:rsidRPr="00C253B7" w:rsidRDefault="000424AF" w:rsidP="00460DC8">
      <w:pPr>
        <w:pStyle w:val="BodyText"/>
        <w:rPr>
          <w:sz w:val="34"/>
          <w:szCs w:val="34"/>
        </w:rPr>
      </w:pPr>
      <w:r w:rsidRPr="00C253B7">
        <w:rPr>
          <w:sz w:val="34"/>
          <w:szCs w:val="34"/>
        </w:rPr>
        <w:t>Supervisors:</w:t>
      </w:r>
    </w:p>
    <w:p w14:paraId="4AE280C4" w14:textId="466C6A56" w:rsidR="000424AF" w:rsidRPr="00C253B7" w:rsidRDefault="000424AF" w:rsidP="00460DC8">
      <w:pPr>
        <w:pStyle w:val="BodyText"/>
        <w:rPr>
          <w:sz w:val="34"/>
          <w:szCs w:val="34"/>
          <w:lang w:val="en-GB"/>
        </w:rPr>
      </w:pPr>
      <w:r w:rsidRPr="00C253B7">
        <w:rPr>
          <w:sz w:val="34"/>
          <w:szCs w:val="34"/>
        </w:rPr>
        <w:tab/>
        <w:t xml:space="preserve">Dr. </w:t>
      </w:r>
      <w:r w:rsidR="00EC5218" w:rsidRPr="00C253B7">
        <w:rPr>
          <w:sz w:val="34"/>
          <w:szCs w:val="34"/>
          <w:lang w:val="en-GB"/>
        </w:rPr>
        <w:t>Dimitrios Giagopoulos, Associate Professor</w:t>
      </w:r>
    </w:p>
    <w:p w14:paraId="60E15F21" w14:textId="310F5CDE" w:rsidR="00EC5218" w:rsidRPr="00C253B7" w:rsidRDefault="00EC5218" w:rsidP="00460DC8">
      <w:pPr>
        <w:pStyle w:val="BodyText"/>
        <w:rPr>
          <w:sz w:val="34"/>
          <w:szCs w:val="34"/>
        </w:rPr>
      </w:pPr>
      <w:r w:rsidRPr="00C253B7">
        <w:rPr>
          <w:sz w:val="34"/>
          <w:szCs w:val="34"/>
          <w:lang w:val="en-GB"/>
        </w:rPr>
        <w:tab/>
        <w:t>Josef Koutsoupakis Ph.D. Candidate</w:t>
      </w:r>
    </w:p>
    <w:p w14:paraId="0F55C4B0" w14:textId="77777777" w:rsidR="00E75800" w:rsidRDefault="00E75800" w:rsidP="00460DC8">
      <w:pPr>
        <w:pStyle w:val="BodyText"/>
        <w:rPr>
          <w:sz w:val="34"/>
        </w:rPr>
      </w:pPr>
    </w:p>
    <w:p w14:paraId="3CE1120E" w14:textId="77777777" w:rsidR="00C253B7" w:rsidRDefault="00C253B7" w:rsidP="00460DC8">
      <w:pPr>
        <w:pStyle w:val="BodyText"/>
        <w:rPr>
          <w:sz w:val="34"/>
        </w:rPr>
      </w:pPr>
    </w:p>
    <w:p w14:paraId="5A9F025B" w14:textId="77777777" w:rsidR="00460DC8" w:rsidRDefault="00460DC8" w:rsidP="00460DC8">
      <w:pPr>
        <w:pStyle w:val="BodyText"/>
        <w:spacing w:before="3"/>
        <w:rPr>
          <w:sz w:val="40"/>
        </w:rPr>
      </w:pPr>
    </w:p>
    <w:p w14:paraId="14DAAC86" w14:textId="638659D1" w:rsidR="000B21B7" w:rsidRPr="00F56897" w:rsidRDefault="00460DC8" w:rsidP="00460DC8">
      <w:pPr>
        <w:pStyle w:val="BodyText"/>
        <w:spacing w:line="252" w:lineRule="auto"/>
        <w:ind w:left="1627" w:right="1624"/>
        <w:jc w:val="center"/>
        <w:rPr>
          <w:w w:val="105"/>
          <w:sz w:val="22"/>
          <w:szCs w:val="22"/>
        </w:rPr>
        <w:sectPr w:rsidR="000B21B7" w:rsidRPr="00F56897" w:rsidSect="00625459">
          <w:pgSz w:w="11906" w:h="16838"/>
          <w:pgMar w:top="1440" w:right="1440" w:bottom="1440" w:left="1440" w:header="708" w:footer="708" w:gutter="0"/>
          <w:pgNumType w:fmt="upperRoman" w:start="1"/>
          <w:cols w:space="708"/>
          <w:docGrid w:linePitch="360"/>
        </w:sectPr>
      </w:pPr>
      <w:r w:rsidRPr="00F56897">
        <w:rPr>
          <w:w w:val="105"/>
          <w:sz w:val="22"/>
          <w:szCs w:val="22"/>
        </w:rPr>
        <w:t xml:space="preserve">Submitted in part fulfilment of the requirements for the degree of Master of Science in </w:t>
      </w:r>
      <w:r w:rsidR="00F30738">
        <w:rPr>
          <w:w w:val="105"/>
          <w:sz w:val="22"/>
          <w:szCs w:val="22"/>
        </w:rPr>
        <w:t>Mechanical</w:t>
      </w:r>
      <w:r w:rsidRPr="00F56897">
        <w:rPr>
          <w:w w:val="105"/>
          <w:sz w:val="22"/>
          <w:szCs w:val="22"/>
        </w:rPr>
        <w:t xml:space="preserve"> Engineering of the Aristotle University of Thessaloniki, </w:t>
      </w:r>
      <w:r w:rsidR="00F30738">
        <w:rPr>
          <w:w w:val="105"/>
          <w:sz w:val="22"/>
          <w:szCs w:val="22"/>
        </w:rPr>
        <w:t>February</w:t>
      </w:r>
      <w:r w:rsidRPr="00F56897">
        <w:rPr>
          <w:w w:val="105"/>
          <w:sz w:val="22"/>
          <w:szCs w:val="22"/>
        </w:rPr>
        <w:t xml:space="preserve"> 202</w:t>
      </w:r>
      <w:r w:rsidR="00F30738">
        <w:rPr>
          <w:w w:val="105"/>
          <w:sz w:val="22"/>
          <w:szCs w:val="22"/>
        </w:rPr>
        <w:t>4</w:t>
      </w:r>
    </w:p>
    <w:p w14:paraId="479AEB6F" w14:textId="0DE1C09C" w:rsidR="00354784" w:rsidRDefault="00354784" w:rsidP="00460DC8">
      <w:pPr>
        <w:pStyle w:val="BodyText"/>
        <w:spacing w:line="252" w:lineRule="auto"/>
        <w:ind w:left="1627" w:right="1624"/>
        <w:jc w:val="center"/>
        <w:rPr>
          <w:ins w:id="5" w:author="Vasileios Xenodochidis" w:date="2024-07-11T21:22:00Z" w16du:dateUtc="2024-07-11T18:22:00Z"/>
        </w:rPr>
      </w:pPr>
    </w:p>
    <w:p w14:paraId="36464121" w14:textId="147E8761" w:rsidR="002B2C1B" w:rsidRDefault="00542DBF" w:rsidP="009B7A85">
      <w:pPr>
        <w:pStyle w:val="PreHeading"/>
      </w:pPr>
      <w:ins w:id="6" w:author="Vasileios Xenodochidis" w:date="2024-07-11T21:23:00Z" w16du:dateUtc="2024-07-11T18:23:00Z">
        <w:r>
          <w:t>Abstract</w:t>
        </w:r>
      </w:ins>
    </w:p>
    <w:p w14:paraId="378819B5" w14:textId="00095DF4" w:rsidR="009B7A85" w:rsidRPr="009B7A85" w:rsidRDefault="009B7A85" w:rsidP="009B7A85">
      <w:pPr>
        <w:rPr>
          <w:ins w:id="7" w:author="Vasileios Xenodochidis" w:date="2024-07-11T21:24:00Z" w16du:dateUtc="2024-07-11T18:24:00Z"/>
        </w:rPr>
      </w:pPr>
      <w:r w:rsidRPr="009B7A85">
        <w:t xml:space="preserve">This thesis presents an aeroelastic analysis of a wing structure with the objective of optimizing its composite material to maximize flutter speed while minimizing mass. The study utilizes </w:t>
      </w:r>
      <w:r>
        <w:t>Altair’s</w:t>
      </w:r>
      <w:r w:rsidRPr="009B7A85">
        <w:t xml:space="preserve"> OptiStruct solver to compute flutter curves and assess the aeroelastic stability of the structure. Various optimization algorithms, implemented in Python, were employed to explore the design space and identify optimal configurations that balance structural mass and aeroelastic performance. Furthermore, a neural network model was developed to predict flutter speed based on key structural and material parameters, </w:t>
      </w:r>
      <w:r w:rsidR="00263F1B">
        <w:t>to see the potential that a surrogate model has in predicting the flutter speed</w:t>
      </w:r>
      <w:r w:rsidRPr="009B7A85">
        <w:t xml:space="preserve">. The results demonstrate significant improvements in both flutter speed and weight reduction, highlighting the potential of advanced optimization techniques and machine learning in aeroelastic design. </w:t>
      </w:r>
    </w:p>
    <w:p w14:paraId="202348CC" w14:textId="77777777" w:rsidR="00263F1B" w:rsidRDefault="00263F1B">
      <w:pPr>
        <w:pStyle w:val="PreHeading"/>
      </w:pPr>
    </w:p>
    <w:p w14:paraId="69FAAED0" w14:textId="77777777" w:rsidR="00263F1B" w:rsidRDefault="00263F1B">
      <w:pPr>
        <w:pStyle w:val="PreHeading"/>
      </w:pPr>
    </w:p>
    <w:p w14:paraId="1FC431B3" w14:textId="77777777" w:rsidR="00263F1B" w:rsidRDefault="00263F1B">
      <w:pPr>
        <w:pStyle w:val="PreHeading"/>
      </w:pPr>
    </w:p>
    <w:p w14:paraId="32DE7C43" w14:textId="77777777" w:rsidR="00263F1B" w:rsidRDefault="00263F1B">
      <w:pPr>
        <w:pStyle w:val="PreHeading"/>
      </w:pPr>
    </w:p>
    <w:p w14:paraId="0ED10261" w14:textId="77777777" w:rsidR="00263F1B" w:rsidRDefault="00263F1B">
      <w:pPr>
        <w:pStyle w:val="PreHeading"/>
      </w:pPr>
    </w:p>
    <w:p w14:paraId="6B9292C8" w14:textId="77777777" w:rsidR="00263F1B" w:rsidRDefault="00263F1B">
      <w:pPr>
        <w:pStyle w:val="PreHeading"/>
      </w:pPr>
    </w:p>
    <w:p w14:paraId="733F48C4" w14:textId="77777777" w:rsidR="00263F1B" w:rsidRDefault="00263F1B">
      <w:pPr>
        <w:pStyle w:val="PreHeading"/>
      </w:pPr>
    </w:p>
    <w:p w14:paraId="2E674A11" w14:textId="77777777" w:rsidR="00263F1B" w:rsidRDefault="00263F1B">
      <w:pPr>
        <w:pStyle w:val="PreHeading"/>
      </w:pPr>
    </w:p>
    <w:p w14:paraId="1DE9859F" w14:textId="77777777" w:rsidR="00263F1B" w:rsidRDefault="00263F1B">
      <w:pPr>
        <w:pStyle w:val="PreHeading"/>
      </w:pPr>
    </w:p>
    <w:p w14:paraId="03F1F6B0" w14:textId="77777777" w:rsidR="00263F1B" w:rsidRDefault="00263F1B">
      <w:pPr>
        <w:pStyle w:val="PreHeading"/>
      </w:pPr>
    </w:p>
    <w:p w14:paraId="09573117" w14:textId="77777777" w:rsidR="00263F1B" w:rsidRDefault="00263F1B">
      <w:pPr>
        <w:pStyle w:val="PreHeading"/>
      </w:pPr>
    </w:p>
    <w:p w14:paraId="1A55999A" w14:textId="77777777" w:rsidR="00263F1B" w:rsidRDefault="00263F1B">
      <w:pPr>
        <w:pStyle w:val="PreHeading"/>
      </w:pPr>
    </w:p>
    <w:p w14:paraId="5187B697" w14:textId="77777777" w:rsidR="00263F1B" w:rsidRDefault="00263F1B">
      <w:pPr>
        <w:pStyle w:val="PreHeading"/>
      </w:pPr>
    </w:p>
    <w:p w14:paraId="01E1E266" w14:textId="60F27BE4" w:rsidR="00542DBF" w:rsidRPr="002D0BCE" w:rsidRDefault="00C73D69">
      <w:pPr>
        <w:pStyle w:val="PreHeading"/>
        <w:rPr>
          <w:lang w:val="el-GR"/>
        </w:rPr>
      </w:pPr>
      <w:ins w:id="8" w:author="Vasileios Xenodochidis" w:date="2024-07-11T21:25:00Z" w16du:dateUtc="2024-07-11T18:25:00Z">
        <w:r>
          <w:rPr>
            <w:lang w:val="el-GR"/>
          </w:rPr>
          <w:lastRenderedPageBreak/>
          <w:t>Περίληψ</w:t>
        </w:r>
      </w:ins>
      <w:ins w:id="9" w:author="Vasileios Xenodochidis" w:date="2024-07-11T21:29:00Z" w16du:dateUtc="2024-07-11T18:29:00Z">
        <w:r w:rsidR="002E6B96">
          <w:rPr>
            <w:lang w:val="el-GR"/>
          </w:rPr>
          <w:t>η</w:t>
        </w:r>
      </w:ins>
    </w:p>
    <w:p w14:paraId="4C471CA0" w14:textId="19BF07FA" w:rsidR="00EF680C" w:rsidRPr="00EF680C" w:rsidRDefault="00EF680C" w:rsidP="00EF680C">
      <w:pPr>
        <w:rPr>
          <w:lang w:val="el-GR"/>
        </w:rPr>
      </w:pPr>
      <w:r w:rsidRPr="00EF680C">
        <w:rPr>
          <w:lang w:val="el-GR"/>
        </w:rPr>
        <w:t xml:space="preserve">Η παρούσα διπλωματική εργασία παρουσιάζει μια αεροελαστική ανάλυση μιας πτέρυγας με στόχο τη βελτιστοποίηση του </w:t>
      </w:r>
      <w:r w:rsidR="00FA0C9C" w:rsidRPr="00FA0C9C">
        <w:rPr>
          <w:lang w:val="el-GR"/>
        </w:rPr>
        <w:t>πολυστρωματικ</w:t>
      </w:r>
      <w:r w:rsidR="00FA0C9C">
        <w:rPr>
          <w:lang w:val="en-US"/>
        </w:rPr>
        <w:t>o</w:t>
      </w:r>
      <w:r w:rsidR="00960F1F">
        <w:rPr>
          <w:lang w:val="el-GR"/>
        </w:rPr>
        <w:t xml:space="preserve">ύ </w:t>
      </w:r>
      <w:r w:rsidR="00FA0C9C" w:rsidRPr="00FA0C9C">
        <w:rPr>
          <w:lang w:val="el-GR"/>
        </w:rPr>
        <w:t>σύνθετο</w:t>
      </w:r>
      <w:r w:rsidR="00960F1F">
        <w:rPr>
          <w:lang w:val="el-GR"/>
        </w:rPr>
        <w:t xml:space="preserve">υ </w:t>
      </w:r>
      <w:r w:rsidRPr="00EF680C">
        <w:rPr>
          <w:lang w:val="el-GR"/>
        </w:rPr>
        <w:t xml:space="preserve">υλικού της για τη μεγιστοποίηση της ταχύτητας πτερυγισμού ελαχιστοποιώντας παράλληλα τη μάζα. Η μελέτη χρησιμοποιεί τον επιλυτή </w:t>
      </w:r>
      <w:r w:rsidRPr="00EF680C">
        <w:t>OptiStruct</w:t>
      </w:r>
      <w:r w:rsidRPr="00EF680C">
        <w:rPr>
          <w:lang w:val="el-GR"/>
        </w:rPr>
        <w:t xml:space="preserve"> της </w:t>
      </w:r>
      <w:r w:rsidRPr="00EF680C">
        <w:t>Altair</w:t>
      </w:r>
      <w:r w:rsidRPr="00EF680C">
        <w:rPr>
          <w:lang w:val="el-GR"/>
        </w:rPr>
        <w:t xml:space="preserve"> για να αξιολογήσει την αεροελαστική σταθερότητα της δομής. Διάφοροι αλγόριθμοι βελτιστοποίησης, που υλοποιήθηκαν στην </w:t>
      </w:r>
      <w:r w:rsidRPr="00EF680C">
        <w:t>Python</w:t>
      </w:r>
      <w:r w:rsidRPr="00EF680C">
        <w:rPr>
          <w:lang w:val="el-GR"/>
        </w:rPr>
        <w:t>, χρησιμοποιήθηκαν για να εξερευνήσουν το χώρο σχεδιασμού και να εντοπίσουν βέλτιστ</w:t>
      </w:r>
      <w:r w:rsidR="00695C90">
        <w:rPr>
          <w:lang w:val="el-GR"/>
        </w:rPr>
        <w:t xml:space="preserve">ους </w:t>
      </w:r>
      <w:r w:rsidR="000C68C3">
        <w:rPr>
          <w:lang w:val="el-GR"/>
        </w:rPr>
        <w:t>συνδυασμούς</w:t>
      </w:r>
      <w:r w:rsidR="00695C90">
        <w:rPr>
          <w:lang w:val="el-GR"/>
        </w:rPr>
        <w:t xml:space="preserve"> παραμέτρων</w:t>
      </w:r>
      <w:r w:rsidRPr="00EF680C">
        <w:rPr>
          <w:lang w:val="el-GR"/>
        </w:rPr>
        <w:t xml:space="preserve"> που</w:t>
      </w:r>
      <w:r w:rsidR="000C68C3" w:rsidRPr="000C68C3">
        <w:rPr>
          <w:lang w:val="el-GR"/>
        </w:rPr>
        <w:t xml:space="preserve"> </w:t>
      </w:r>
      <w:r w:rsidR="00DF5588">
        <w:rPr>
          <w:lang w:val="el-GR"/>
        </w:rPr>
        <w:t>παράγουν αποδεκτά χαρακτηριστικά πτερυγισμού ενώ ταυτόχρονα ελαχιστοποιούν τη μάζα της κατασκευής</w:t>
      </w:r>
      <w:r w:rsidRPr="00EF680C">
        <w:rPr>
          <w:lang w:val="el-GR"/>
        </w:rPr>
        <w:t xml:space="preserve">. Επιπλέον, αναπτύχθηκε ένα μοντέλο νευρωνικού δικτύου για την πρόβλεψη της ταχύτητας πτερυγισμού με βάση βασικές δομικές και υλικές παραμέτρους, για να </w:t>
      </w:r>
      <w:r w:rsidR="0068441C">
        <w:rPr>
          <w:lang w:val="el-GR"/>
        </w:rPr>
        <w:t>αναδειχθούν</w:t>
      </w:r>
      <w:r w:rsidRPr="00EF680C">
        <w:rPr>
          <w:lang w:val="el-GR"/>
        </w:rPr>
        <w:t xml:space="preserve"> </w:t>
      </w:r>
      <w:r w:rsidR="0068441C">
        <w:rPr>
          <w:lang w:val="el-GR"/>
        </w:rPr>
        <w:t>οι</w:t>
      </w:r>
      <w:r w:rsidRPr="00EF680C">
        <w:rPr>
          <w:lang w:val="el-GR"/>
        </w:rPr>
        <w:t xml:space="preserve"> δυνατότητες που έχει ένα υποκατάστατο μοντέλο στην πρόβλεψη της ταχύτητας πτερυγισμού. Τα αποτελέσματα δείχνουν σημαντικές βελτιώσεις τόσο στην ταχύτητα πτερυγισμού όσο και στη μείωση βάρους, </w:t>
      </w:r>
      <w:r w:rsidR="00B07CC6">
        <w:rPr>
          <w:lang w:val="el-GR"/>
        </w:rPr>
        <w:t>τονίζοντας</w:t>
      </w:r>
      <w:r w:rsidRPr="00EF680C">
        <w:rPr>
          <w:lang w:val="el-GR"/>
        </w:rPr>
        <w:t xml:space="preserve"> τις δυνατότητες των προηγμένων τεχνικών βελτιστοποίησης και της μηχανικής μάθησης στον αεροελαστικό σχεδιασμό.</w:t>
      </w:r>
    </w:p>
    <w:p w14:paraId="313243D1" w14:textId="77777777" w:rsidR="008471FF" w:rsidRPr="00EF680C" w:rsidRDefault="008471FF" w:rsidP="008471FF">
      <w:pPr>
        <w:pStyle w:val="PreHeading"/>
        <w:rPr>
          <w:lang w:val="el-GR"/>
        </w:rPr>
      </w:pPr>
    </w:p>
    <w:p w14:paraId="1126EA46" w14:textId="77777777" w:rsidR="008471FF" w:rsidRPr="00EF680C" w:rsidRDefault="008471FF" w:rsidP="008471FF">
      <w:pPr>
        <w:pStyle w:val="PreHeading"/>
        <w:rPr>
          <w:lang w:val="el-GR"/>
        </w:rPr>
      </w:pPr>
    </w:p>
    <w:p w14:paraId="760B297B" w14:textId="77777777" w:rsidR="008471FF" w:rsidRPr="00EF680C" w:rsidRDefault="008471FF" w:rsidP="008471FF">
      <w:pPr>
        <w:pStyle w:val="PreHeading"/>
        <w:rPr>
          <w:lang w:val="el-GR"/>
        </w:rPr>
      </w:pPr>
    </w:p>
    <w:p w14:paraId="118095CF" w14:textId="77777777" w:rsidR="008471FF" w:rsidRPr="00EF680C" w:rsidRDefault="008471FF" w:rsidP="008471FF">
      <w:pPr>
        <w:pStyle w:val="PreHeading"/>
        <w:rPr>
          <w:lang w:val="el-GR"/>
        </w:rPr>
      </w:pPr>
    </w:p>
    <w:p w14:paraId="40FB1AF2" w14:textId="77777777" w:rsidR="008471FF" w:rsidRPr="00EF680C" w:rsidRDefault="008471FF" w:rsidP="008471FF">
      <w:pPr>
        <w:pStyle w:val="PreHeading"/>
        <w:rPr>
          <w:lang w:val="el-GR"/>
        </w:rPr>
      </w:pPr>
    </w:p>
    <w:p w14:paraId="6D8DEC65" w14:textId="77777777" w:rsidR="008471FF" w:rsidRPr="00EF680C" w:rsidRDefault="008471FF" w:rsidP="008471FF">
      <w:pPr>
        <w:pStyle w:val="PreHeading"/>
        <w:rPr>
          <w:lang w:val="el-GR"/>
        </w:rPr>
      </w:pPr>
    </w:p>
    <w:p w14:paraId="181B9B3A" w14:textId="77777777" w:rsidR="008471FF" w:rsidRPr="00EF680C" w:rsidRDefault="008471FF" w:rsidP="008471FF">
      <w:pPr>
        <w:pStyle w:val="PreHeading"/>
        <w:rPr>
          <w:lang w:val="el-GR"/>
        </w:rPr>
      </w:pPr>
    </w:p>
    <w:p w14:paraId="2CE1471A" w14:textId="77777777" w:rsidR="008471FF" w:rsidRPr="00EF680C" w:rsidRDefault="008471FF" w:rsidP="008471FF">
      <w:pPr>
        <w:pStyle w:val="PreHeading"/>
        <w:rPr>
          <w:lang w:val="el-GR"/>
        </w:rPr>
      </w:pPr>
    </w:p>
    <w:p w14:paraId="36D20C56" w14:textId="77777777" w:rsidR="008471FF" w:rsidRPr="00EF680C" w:rsidRDefault="008471FF" w:rsidP="008471FF">
      <w:pPr>
        <w:pStyle w:val="PreHeading"/>
        <w:rPr>
          <w:lang w:val="el-GR"/>
        </w:rPr>
      </w:pPr>
    </w:p>
    <w:p w14:paraId="701A0393" w14:textId="77777777" w:rsidR="008471FF" w:rsidRPr="00EF680C" w:rsidRDefault="008471FF" w:rsidP="008471FF">
      <w:pPr>
        <w:pStyle w:val="PreHeading"/>
        <w:rPr>
          <w:lang w:val="el-GR"/>
        </w:rPr>
      </w:pPr>
    </w:p>
    <w:p w14:paraId="0331D827" w14:textId="77777777" w:rsidR="008471FF" w:rsidRPr="00EF680C" w:rsidRDefault="008471FF" w:rsidP="008471FF">
      <w:pPr>
        <w:pStyle w:val="PreHeading"/>
        <w:rPr>
          <w:lang w:val="el-GR"/>
        </w:rPr>
      </w:pPr>
    </w:p>
    <w:p w14:paraId="0C43CC52" w14:textId="77777777" w:rsidR="005959C8" w:rsidRPr="00EF680C" w:rsidRDefault="005959C8" w:rsidP="008471FF">
      <w:pPr>
        <w:pStyle w:val="PreHeading"/>
        <w:rPr>
          <w:lang w:val="el-GR"/>
        </w:rPr>
      </w:pPr>
    </w:p>
    <w:sdt>
      <w:sdtPr>
        <w:rPr>
          <w:rFonts w:ascii="Times New Roman" w:eastAsiaTheme="minorHAnsi" w:hAnsi="Times New Roman" w:cstheme="minorBidi"/>
          <w:color w:val="auto"/>
          <w:kern w:val="2"/>
          <w:sz w:val="24"/>
          <w:szCs w:val="22"/>
          <w:lang w:val="en-GB"/>
          <w14:ligatures w14:val="standardContextual"/>
        </w:rPr>
        <w:id w:val="-598023188"/>
        <w:docPartObj>
          <w:docPartGallery w:val="Table of Contents"/>
          <w:docPartUnique/>
        </w:docPartObj>
      </w:sdtPr>
      <w:sdtEndPr>
        <w:rPr>
          <w:b/>
          <w:bCs/>
          <w:noProof/>
        </w:rPr>
      </w:sdtEndPr>
      <w:sdtContent>
        <w:p w14:paraId="47C2720A" w14:textId="1DBCC713" w:rsidR="00830090" w:rsidRDefault="00830090">
          <w:pPr>
            <w:pStyle w:val="TOCHeading"/>
          </w:pPr>
          <w:r>
            <w:t>Table of Contents</w:t>
          </w:r>
        </w:p>
        <w:p w14:paraId="2B3C81B4" w14:textId="4F80D5DF" w:rsidR="00BC36D0" w:rsidRDefault="00830090">
          <w:pPr>
            <w:pStyle w:val="TOC1"/>
            <w:tabs>
              <w:tab w:val="right" w:leader="dot" w:pos="9016"/>
            </w:tabs>
            <w:rPr>
              <w:rFonts w:asciiTheme="minorHAnsi" w:eastAsiaTheme="minorEastAsia" w:hAnsiTheme="minorHAnsi"/>
              <w:noProof/>
              <w:szCs w:val="24"/>
              <w:lang w:eastAsia="en-GB"/>
            </w:rPr>
          </w:pPr>
          <w:r>
            <w:fldChar w:fldCharType="begin"/>
          </w:r>
          <w:r>
            <w:instrText xml:space="preserve"> TOC \o "1-3" \h \z \u </w:instrText>
          </w:r>
          <w:r>
            <w:fldChar w:fldCharType="separate"/>
          </w:r>
          <w:hyperlink w:anchor="_Toc180011522" w:history="1">
            <w:r w:rsidR="00BC36D0" w:rsidRPr="00716CAD">
              <w:rPr>
                <w:rStyle w:val="Hyperlink"/>
                <w:noProof/>
              </w:rPr>
              <w:t>List of Tables</w:t>
            </w:r>
            <w:r w:rsidR="00BC36D0">
              <w:rPr>
                <w:noProof/>
                <w:webHidden/>
              </w:rPr>
              <w:tab/>
            </w:r>
            <w:r w:rsidR="00BC36D0">
              <w:rPr>
                <w:noProof/>
                <w:webHidden/>
              </w:rPr>
              <w:fldChar w:fldCharType="begin"/>
            </w:r>
            <w:r w:rsidR="00BC36D0">
              <w:rPr>
                <w:noProof/>
                <w:webHidden/>
              </w:rPr>
              <w:instrText xml:space="preserve"> PAGEREF _Toc180011522 \h </w:instrText>
            </w:r>
            <w:r w:rsidR="00BC36D0">
              <w:rPr>
                <w:noProof/>
                <w:webHidden/>
              </w:rPr>
            </w:r>
            <w:r w:rsidR="00BC36D0">
              <w:rPr>
                <w:noProof/>
                <w:webHidden/>
              </w:rPr>
              <w:fldChar w:fldCharType="separate"/>
            </w:r>
            <w:r w:rsidR="00B82642">
              <w:rPr>
                <w:noProof/>
                <w:webHidden/>
              </w:rPr>
              <w:t>V</w:t>
            </w:r>
            <w:r w:rsidR="00BC36D0">
              <w:rPr>
                <w:noProof/>
                <w:webHidden/>
              </w:rPr>
              <w:fldChar w:fldCharType="end"/>
            </w:r>
          </w:hyperlink>
        </w:p>
        <w:p w14:paraId="4B488EF6" w14:textId="61E710FC" w:rsidR="00BC36D0" w:rsidRDefault="00BC36D0">
          <w:pPr>
            <w:pStyle w:val="TOC1"/>
            <w:tabs>
              <w:tab w:val="right" w:leader="dot" w:pos="9016"/>
            </w:tabs>
            <w:rPr>
              <w:rFonts w:asciiTheme="minorHAnsi" w:eastAsiaTheme="minorEastAsia" w:hAnsiTheme="minorHAnsi"/>
              <w:noProof/>
              <w:szCs w:val="24"/>
              <w:lang w:eastAsia="en-GB"/>
            </w:rPr>
          </w:pPr>
          <w:hyperlink w:anchor="_Toc180011523" w:history="1">
            <w:r w:rsidRPr="00716CAD">
              <w:rPr>
                <w:rStyle w:val="Hyperlink"/>
                <w:noProof/>
              </w:rPr>
              <w:t>List of Figures</w:t>
            </w:r>
            <w:r>
              <w:rPr>
                <w:noProof/>
                <w:webHidden/>
              </w:rPr>
              <w:tab/>
            </w:r>
            <w:r>
              <w:rPr>
                <w:noProof/>
                <w:webHidden/>
              </w:rPr>
              <w:fldChar w:fldCharType="begin"/>
            </w:r>
            <w:r>
              <w:rPr>
                <w:noProof/>
                <w:webHidden/>
              </w:rPr>
              <w:instrText xml:space="preserve"> PAGEREF _Toc180011523 \h </w:instrText>
            </w:r>
            <w:r>
              <w:rPr>
                <w:noProof/>
                <w:webHidden/>
              </w:rPr>
            </w:r>
            <w:r>
              <w:rPr>
                <w:noProof/>
                <w:webHidden/>
              </w:rPr>
              <w:fldChar w:fldCharType="separate"/>
            </w:r>
            <w:r w:rsidR="00B82642">
              <w:rPr>
                <w:noProof/>
                <w:webHidden/>
              </w:rPr>
              <w:t>VI</w:t>
            </w:r>
            <w:r>
              <w:rPr>
                <w:noProof/>
                <w:webHidden/>
              </w:rPr>
              <w:fldChar w:fldCharType="end"/>
            </w:r>
          </w:hyperlink>
        </w:p>
        <w:p w14:paraId="39A15287" w14:textId="5B548015" w:rsidR="00BC36D0" w:rsidRDefault="00BC36D0">
          <w:pPr>
            <w:pStyle w:val="TOC1"/>
            <w:tabs>
              <w:tab w:val="left" w:pos="480"/>
              <w:tab w:val="right" w:leader="dot" w:pos="9016"/>
            </w:tabs>
            <w:rPr>
              <w:rFonts w:asciiTheme="minorHAnsi" w:eastAsiaTheme="minorEastAsia" w:hAnsiTheme="minorHAnsi"/>
              <w:noProof/>
              <w:szCs w:val="24"/>
              <w:lang w:eastAsia="en-GB"/>
            </w:rPr>
          </w:pPr>
          <w:hyperlink w:anchor="_Toc180011524" w:history="1">
            <w:r w:rsidRPr="00716CAD">
              <w:rPr>
                <w:rStyle w:val="Hyperlink"/>
                <w:noProof/>
                <w:lang w:val="en-US"/>
              </w:rPr>
              <w:t>1</w:t>
            </w:r>
            <w:r>
              <w:rPr>
                <w:rFonts w:asciiTheme="minorHAnsi" w:eastAsiaTheme="minorEastAsia" w:hAnsiTheme="minorHAnsi"/>
                <w:noProof/>
                <w:szCs w:val="24"/>
                <w:lang w:eastAsia="en-GB"/>
              </w:rPr>
              <w:tab/>
            </w:r>
            <w:r w:rsidRPr="00716CAD">
              <w:rPr>
                <w:rStyle w:val="Hyperlink"/>
                <w:noProof/>
                <w:lang w:val="en-US"/>
              </w:rPr>
              <w:t>Introduction</w:t>
            </w:r>
            <w:r>
              <w:rPr>
                <w:noProof/>
                <w:webHidden/>
              </w:rPr>
              <w:tab/>
            </w:r>
            <w:r>
              <w:rPr>
                <w:noProof/>
                <w:webHidden/>
              </w:rPr>
              <w:fldChar w:fldCharType="begin"/>
            </w:r>
            <w:r>
              <w:rPr>
                <w:noProof/>
                <w:webHidden/>
              </w:rPr>
              <w:instrText xml:space="preserve"> PAGEREF _Toc180011524 \h </w:instrText>
            </w:r>
            <w:r>
              <w:rPr>
                <w:noProof/>
                <w:webHidden/>
              </w:rPr>
            </w:r>
            <w:r>
              <w:rPr>
                <w:noProof/>
                <w:webHidden/>
              </w:rPr>
              <w:fldChar w:fldCharType="separate"/>
            </w:r>
            <w:r w:rsidR="00B82642">
              <w:rPr>
                <w:noProof/>
                <w:webHidden/>
              </w:rPr>
              <w:t>8</w:t>
            </w:r>
            <w:r>
              <w:rPr>
                <w:noProof/>
                <w:webHidden/>
              </w:rPr>
              <w:fldChar w:fldCharType="end"/>
            </w:r>
          </w:hyperlink>
        </w:p>
        <w:p w14:paraId="7CE7D2BD" w14:textId="2310195A" w:rsidR="00BC36D0" w:rsidRDefault="00BC36D0">
          <w:pPr>
            <w:pStyle w:val="TOC2"/>
            <w:tabs>
              <w:tab w:val="left" w:pos="960"/>
              <w:tab w:val="right" w:leader="dot" w:pos="9016"/>
            </w:tabs>
            <w:rPr>
              <w:rFonts w:asciiTheme="minorHAnsi" w:eastAsiaTheme="minorEastAsia" w:hAnsiTheme="minorHAnsi"/>
              <w:noProof/>
              <w:szCs w:val="24"/>
              <w:lang w:eastAsia="en-GB"/>
            </w:rPr>
          </w:pPr>
          <w:hyperlink w:anchor="_Toc180011525" w:history="1">
            <w:r w:rsidRPr="00716CAD">
              <w:rPr>
                <w:rStyle w:val="Hyperlink"/>
                <w:noProof/>
                <w:lang w:val="en-US"/>
              </w:rPr>
              <w:t>1.1</w:t>
            </w:r>
            <w:r>
              <w:rPr>
                <w:rFonts w:asciiTheme="minorHAnsi" w:eastAsiaTheme="minorEastAsia" w:hAnsiTheme="minorHAnsi"/>
                <w:noProof/>
                <w:szCs w:val="24"/>
                <w:lang w:eastAsia="en-GB"/>
              </w:rPr>
              <w:tab/>
            </w:r>
            <w:r w:rsidRPr="00716CAD">
              <w:rPr>
                <w:rStyle w:val="Hyperlink"/>
                <w:noProof/>
                <w:lang w:val="en-US"/>
              </w:rPr>
              <w:t>Problem Statement</w:t>
            </w:r>
            <w:r>
              <w:rPr>
                <w:noProof/>
                <w:webHidden/>
              </w:rPr>
              <w:tab/>
            </w:r>
            <w:r>
              <w:rPr>
                <w:noProof/>
                <w:webHidden/>
              </w:rPr>
              <w:fldChar w:fldCharType="begin"/>
            </w:r>
            <w:r>
              <w:rPr>
                <w:noProof/>
                <w:webHidden/>
              </w:rPr>
              <w:instrText xml:space="preserve"> PAGEREF _Toc180011525 \h </w:instrText>
            </w:r>
            <w:r>
              <w:rPr>
                <w:noProof/>
                <w:webHidden/>
              </w:rPr>
            </w:r>
            <w:r>
              <w:rPr>
                <w:noProof/>
                <w:webHidden/>
              </w:rPr>
              <w:fldChar w:fldCharType="separate"/>
            </w:r>
            <w:r w:rsidR="00B82642">
              <w:rPr>
                <w:noProof/>
                <w:webHidden/>
              </w:rPr>
              <w:t>8</w:t>
            </w:r>
            <w:r>
              <w:rPr>
                <w:noProof/>
                <w:webHidden/>
              </w:rPr>
              <w:fldChar w:fldCharType="end"/>
            </w:r>
          </w:hyperlink>
        </w:p>
        <w:p w14:paraId="648CAAB9" w14:textId="67911260" w:rsidR="00BC36D0" w:rsidRDefault="00BC36D0">
          <w:pPr>
            <w:pStyle w:val="TOC2"/>
            <w:tabs>
              <w:tab w:val="left" w:pos="960"/>
              <w:tab w:val="right" w:leader="dot" w:pos="9016"/>
            </w:tabs>
            <w:rPr>
              <w:rFonts w:asciiTheme="minorHAnsi" w:eastAsiaTheme="minorEastAsia" w:hAnsiTheme="minorHAnsi"/>
              <w:noProof/>
              <w:szCs w:val="24"/>
              <w:lang w:eastAsia="en-GB"/>
            </w:rPr>
          </w:pPr>
          <w:hyperlink w:anchor="_Toc180011526" w:history="1">
            <w:r w:rsidRPr="00716CAD">
              <w:rPr>
                <w:rStyle w:val="Hyperlink"/>
                <w:noProof/>
                <w:lang w:val="en-US"/>
              </w:rPr>
              <w:t>1.2</w:t>
            </w:r>
            <w:r>
              <w:rPr>
                <w:rFonts w:asciiTheme="minorHAnsi" w:eastAsiaTheme="minorEastAsia" w:hAnsiTheme="minorHAnsi"/>
                <w:noProof/>
                <w:szCs w:val="24"/>
                <w:lang w:eastAsia="en-GB"/>
              </w:rPr>
              <w:tab/>
            </w:r>
            <w:r w:rsidRPr="00716CAD">
              <w:rPr>
                <w:rStyle w:val="Hyperlink"/>
                <w:noProof/>
                <w:lang w:val="en-US"/>
              </w:rPr>
              <w:t>Objective</w:t>
            </w:r>
            <w:r>
              <w:rPr>
                <w:noProof/>
                <w:webHidden/>
              </w:rPr>
              <w:tab/>
            </w:r>
            <w:r>
              <w:rPr>
                <w:noProof/>
                <w:webHidden/>
              </w:rPr>
              <w:fldChar w:fldCharType="begin"/>
            </w:r>
            <w:r>
              <w:rPr>
                <w:noProof/>
                <w:webHidden/>
              </w:rPr>
              <w:instrText xml:space="preserve"> PAGEREF _Toc180011526 \h </w:instrText>
            </w:r>
            <w:r>
              <w:rPr>
                <w:noProof/>
                <w:webHidden/>
              </w:rPr>
            </w:r>
            <w:r>
              <w:rPr>
                <w:noProof/>
                <w:webHidden/>
              </w:rPr>
              <w:fldChar w:fldCharType="separate"/>
            </w:r>
            <w:r w:rsidR="00B82642">
              <w:rPr>
                <w:noProof/>
                <w:webHidden/>
              </w:rPr>
              <w:t>9</w:t>
            </w:r>
            <w:r>
              <w:rPr>
                <w:noProof/>
                <w:webHidden/>
              </w:rPr>
              <w:fldChar w:fldCharType="end"/>
            </w:r>
          </w:hyperlink>
        </w:p>
        <w:p w14:paraId="037E6409" w14:textId="35FEE096" w:rsidR="00BC36D0" w:rsidRDefault="00BC36D0">
          <w:pPr>
            <w:pStyle w:val="TOC2"/>
            <w:tabs>
              <w:tab w:val="left" w:pos="960"/>
              <w:tab w:val="right" w:leader="dot" w:pos="9016"/>
            </w:tabs>
            <w:rPr>
              <w:rFonts w:asciiTheme="minorHAnsi" w:eastAsiaTheme="minorEastAsia" w:hAnsiTheme="minorHAnsi"/>
              <w:noProof/>
              <w:szCs w:val="24"/>
              <w:lang w:eastAsia="en-GB"/>
            </w:rPr>
          </w:pPr>
          <w:hyperlink w:anchor="_Toc180011527" w:history="1">
            <w:r w:rsidRPr="00716CAD">
              <w:rPr>
                <w:rStyle w:val="Hyperlink"/>
                <w:noProof/>
                <w:lang w:val="en-US"/>
              </w:rPr>
              <w:t>1.3</w:t>
            </w:r>
            <w:r>
              <w:rPr>
                <w:rFonts w:asciiTheme="minorHAnsi" w:eastAsiaTheme="minorEastAsia" w:hAnsiTheme="minorHAnsi"/>
                <w:noProof/>
                <w:szCs w:val="24"/>
                <w:lang w:eastAsia="en-GB"/>
              </w:rPr>
              <w:tab/>
            </w:r>
            <w:r w:rsidRPr="00716CAD">
              <w:rPr>
                <w:rStyle w:val="Hyperlink"/>
                <w:noProof/>
                <w:lang w:val="en-US"/>
              </w:rPr>
              <w:t>Scope and Limitations</w:t>
            </w:r>
            <w:r>
              <w:rPr>
                <w:noProof/>
                <w:webHidden/>
              </w:rPr>
              <w:tab/>
            </w:r>
            <w:r>
              <w:rPr>
                <w:noProof/>
                <w:webHidden/>
              </w:rPr>
              <w:fldChar w:fldCharType="begin"/>
            </w:r>
            <w:r>
              <w:rPr>
                <w:noProof/>
                <w:webHidden/>
              </w:rPr>
              <w:instrText xml:space="preserve"> PAGEREF _Toc180011527 \h </w:instrText>
            </w:r>
            <w:r>
              <w:rPr>
                <w:noProof/>
                <w:webHidden/>
              </w:rPr>
            </w:r>
            <w:r>
              <w:rPr>
                <w:noProof/>
                <w:webHidden/>
              </w:rPr>
              <w:fldChar w:fldCharType="separate"/>
            </w:r>
            <w:r w:rsidR="00B82642">
              <w:rPr>
                <w:noProof/>
                <w:webHidden/>
              </w:rPr>
              <w:t>10</w:t>
            </w:r>
            <w:r>
              <w:rPr>
                <w:noProof/>
                <w:webHidden/>
              </w:rPr>
              <w:fldChar w:fldCharType="end"/>
            </w:r>
          </w:hyperlink>
        </w:p>
        <w:p w14:paraId="22D0652B" w14:textId="1836DA53" w:rsidR="00BC36D0" w:rsidRDefault="00BC36D0">
          <w:pPr>
            <w:pStyle w:val="TOC2"/>
            <w:tabs>
              <w:tab w:val="left" w:pos="960"/>
              <w:tab w:val="right" w:leader="dot" w:pos="9016"/>
            </w:tabs>
            <w:rPr>
              <w:rFonts w:asciiTheme="minorHAnsi" w:eastAsiaTheme="minorEastAsia" w:hAnsiTheme="minorHAnsi"/>
              <w:noProof/>
              <w:szCs w:val="24"/>
              <w:lang w:eastAsia="en-GB"/>
            </w:rPr>
          </w:pPr>
          <w:hyperlink w:anchor="_Toc180011528" w:history="1">
            <w:r w:rsidRPr="00716CAD">
              <w:rPr>
                <w:rStyle w:val="Hyperlink"/>
                <w:noProof/>
                <w:lang w:val="en-US"/>
              </w:rPr>
              <w:t>1.4</w:t>
            </w:r>
            <w:r>
              <w:rPr>
                <w:rFonts w:asciiTheme="minorHAnsi" w:eastAsiaTheme="minorEastAsia" w:hAnsiTheme="minorHAnsi"/>
                <w:noProof/>
                <w:szCs w:val="24"/>
                <w:lang w:eastAsia="en-GB"/>
              </w:rPr>
              <w:tab/>
            </w:r>
            <w:r w:rsidRPr="00716CAD">
              <w:rPr>
                <w:rStyle w:val="Hyperlink"/>
                <w:noProof/>
                <w:lang w:val="en-US"/>
              </w:rPr>
              <w:t>Motivation</w:t>
            </w:r>
            <w:r>
              <w:rPr>
                <w:noProof/>
                <w:webHidden/>
              </w:rPr>
              <w:tab/>
            </w:r>
            <w:r>
              <w:rPr>
                <w:noProof/>
                <w:webHidden/>
              </w:rPr>
              <w:fldChar w:fldCharType="begin"/>
            </w:r>
            <w:r>
              <w:rPr>
                <w:noProof/>
                <w:webHidden/>
              </w:rPr>
              <w:instrText xml:space="preserve"> PAGEREF _Toc180011528 \h </w:instrText>
            </w:r>
            <w:r>
              <w:rPr>
                <w:noProof/>
                <w:webHidden/>
              </w:rPr>
            </w:r>
            <w:r>
              <w:rPr>
                <w:noProof/>
                <w:webHidden/>
              </w:rPr>
              <w:fldChar w:fldCharType="separate"/>
            </w:r>
            <w:r w:rsidR="00B82642">
              <w:rPr>
                <w:noProof/>
                <w:webHidden/>
              </w:rPr>
              <w:t>11</w:t>
            </w:r>
            <w:r>
              <w:rPr>
                <w:noProof/>
                <w:webHidden/>
              </w:rPr>
              <w:fldChar w:fldCharType="end"/>
            </w:r>
          </w:hyperlink>
        </w:p>
        <w:p w14:paraId="2FC5E96E" w14:textId="2945722E" w:rsidR="00BC36D0" w:rsidRDefault="00BC36D0">
          <w:pPr>
            <w:pStyle w:val="TOC1"/>
            <w:tabs>
              <w:tab w:val="left" w:pos="480"/>
              <w:tab w:val="right" w:leader="dot" w:pos="9016"/>
            </w:tabs>
            <w:rPr>
              <w:rFonts w:asciiTheme="minorHAnsi" w:eastAsiaTheme="minorEastAsia" w:hAnsiTheme="minorHAnsi"/>
              <w:noProof/>
              <w:szCs w:val="24"/>
              <w:lang w:eastAsia="en-GB"/>
            </w:rPr>
          </w:pPr>
          <w:hyperlink w:anchor="_Toc180011529" w:history="1">
            <w:r w:rsidRPr="00716CAD">
              <w:rPr>
                <w:rStyle w:val="Hyperlink"/>
                <w:noProof/>
                <w:lang w:val="en-US"/>
              </w:rPr>
              <w:t>2</w:t>
            </w:r>
            <w:r>
              <w:rPr>
                <w:rFonts w:asciiTheme="minorHAnsi" w:eastAsiaTheme="minorEastAsia" w:hAnsiTheme="minorHAnsi"/>
                <w:noProof/>
                <w:szCs w:val="24"/>
                <w:lang w:eastAsia="en-GB"/>
              </w:rPr>
              <w:tab/>
            </w:r>
            <w:r w:rsidRPr="00716CAD">
              <w:rPr>
                <w:rStyle w:val="Hyperlink"/>
                <w:noProof/>
                <w:lang w:val="en-US"/>
              </w:rPr>
              <w:t>Theoretical Background</w:t>
            </w:r>
            <w:r>
              <w:rPr>
                <w:noProof/>
                <w:webHidden/>
              </w:rPr>
              <w:tab/>
            </w:r>
            <w:r>
              <w:rPr>
                <w:noProof/>
                <w:webHidden/>
              </w:rPr>
              <w:fldChar w:fldCharType="begin"/>
            </w:r>
            <w:r>
              <w:rPr>
                <w:noProof/>
                <w:webHidden/>
              </w:rPr>
              <w:instrText xml:space="preserve"> PAGEREF _Toc180011529 \h </w:instrText>
            </w:r>
            <w:r>
              <w:rPr>
                <w:noProof/>
                <w:webHidden/>
              </w:rPr>
            </w:r>
            <w:r>
              <w:rPr>
                <w:noProof/>
                <w:webHidden/>
              </w:rPr>
              <w:fldChar w:fldCharType="separate"/>
            </w:r>
            <w:r w:rsidR="00B82642">
              <w:rPr>
                <w:noProof/>
                <w:webHidden/>
              </w:rPr>
              <w:t>12</w:t>
            </w:r>
            <w:r>
              <w:rPr>
                <w:noProof/>
                <w:webHidden/>
              </w:rPr>
              <w:fldChar w:fldCharType="end"/>
            </w:r>
          </w:hyperlink>
        </w:p>
        <w:p w14:paraId="5698ED63" w14:textId="3FA9FDB1" w:rsidR="00BC36D0" w:rsidRDefault="00BC36D0">
          <w:pPr>
            <w:pStyle w:val="TOC2"/>
            <w:tabs>
              <w:tab w:val="left" w:pos="960"/>
              <w:tab w:val="right" w:leader="dot" w:pos="9016"/>
            </w:tabs>
            <w:rPr>
              <w:rFonts w:asciiTheme="minorHAnsi" w:eastAsiaTheme="minorEastAsia" w:hAnsiTheme="minorHAnsi"/>
              <w:noProof/>
              <w:szCs w:val="24"/>
              <w:lang w:eastAsia="en-GB"/>
            </w:rPr>
          </w:pPr>
          <w:hyperlink w:anchor="_Toc180011530" w:history="1">
            <w:r w:rsidRPr="00716CAD">
              <w:rPr>
                <w:rStyle w:val="Hyperlink"/>
                <w:noProof/>
                <w:lang w:val="en-US"/>
              </w:rPr>
              <w:t>2.1</w:t>
            </w:r>
            <w:r>
              <w:rPr>
                <w:rFonts w:asciiTheme="minorHAnsi" w:eastAsiaTheme="minorEastAsia" w:hAnsiTheme="minorHAnsi"/>
                <w:noProof/>
                <w:szCs w:val="24"/>
                <w:lang w:eastAsia="en-GB"/>
              </w:rPr>
              <w:tab/>
            </w:r>
            <w:r w:rsidRPr="00716CAD">
              <w:rPr>
                <w:rStyle w:val="Hyperlink"/>
                <w:noProof/>
                <w:lang w:val="en-US"/>
              </w:rPr>
              <w:t>Composite Finite Elements</w:t>
            </w:r>
            <w:r>
              <w:rPr>
                <w:noProof/>
                <w:webHidden/>
              </w:rPr>
              <w:tab/>
            </w:r>
            <w:r>
              <w:rPr>
                <w:noProof/>
                <w:webHidden/>
              </w:rPr>
              <w:fldChar w:fldCharType="begin"/>
            </w:r>
            <w:r>
              <w:rPr>
                <w:noProof/>
                <w:webHidden/>
              </w:rPr>
              <w:instrText xml:space="preserve"> PAGEREF _Toc180011530 \h </w:instrText>
            </w:r>
            <w:r>
              <w:rPr>
                <w:noProof/>
                <w:webHidden/>
              </w:rPr>
            </w:r>
            <w:r>
              <w:rPr>
                <w:noProof/>
                <w:webHidden/>
              </w:rPr>
              <w:fldChar w:fldCharType="separate"/>
            </w:r>
            <w:r w:rsidR="00B82642">
              <w:rPr>
                <w:noProof/>
                <w:webHidden/>
              </w:rPr>
              <w:t>12</w:t>
            </w:r>
            <w:r>
              <w:rPr>
                <w:noProof/>
                <w:webHidden/>
              </w:rPr>
              <w:fldChar w:fldCharType="end"/>
            </w:r>
          </w:hyperlink>
        </w:p>
        <w:p w14:paraId="43D7D34B" w14:textId="560CA62B"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31" w:history="1">
            <w:r w:rsidRPr="00716CAD">
              <w:rPr>
                <w:rStyle w:val="Hyperlink"/>
                <w:noProof/>
                <w:lang w:val="en-US"/>
              </w:rPr>
              <w:t>2.1.1</w:t>
            </w:r>
            <w:r>
              <w:rPr>
                <w:rFonts w:asciiTheme="minorHAnsi" w:eastAsiaTheme="minorEastAsia" w:hAnsiTheme="minorHAnsi"/>
                <w:noProof/>
                <w:szCs w:val="24"/>
                <w:lang w:eastAsia="en-GB"/>
              </w:rPr>
              <w:tab/>
            </w:r>
            <w:r w:rsidRPr="00716CAD">
              <w:rPr>
                <w:rStyle w:val="Hyperlink"/>
                <w:noProof/>
                <w:lang w:val="en-US"/>
              </w:rPr>
              <w:t>Displacement Field</w:t>
            </w:r>
            <w:r>
              <w:rPr>
                <w:noProof/>
                <w:webHidden/>
              </w:rPr>
              <w:tab/>
            </w:r>
            <w:r>
              <w:rPr>
                <w:noProof/>
                <w:webHidden/>
              </w:rPr>
              <w:fldChar w:fldCharType="begin"/>
            </w:r>
            <w:r>
              <w:rPr>
                <w:noProof/>
                <w:webHidden/>
              </w:rPr>
              <w:instrText xml:space="preserve"> PAGEREF _Toc180011531 \h </w:instrText>
            </w:r>
            <w:r>
              <w:rPr>
                <w:noProof/>
                <w:webHidden/>
              </w:rPr>
            </w:r>
            <w:r>
              <w:rPr>
                <w:noProof/>
                <w:webHidden/>
              </w:rPr>
              <w:fldChar w:fldCharType="separate"/>
            </w:r>
            <w:r w:rsidR="00B82642">
              <w:rPr>
                <w:noProof/>
                <w:webHidden/>
              </w:rPr>
              <w:t>12</w:t>
            </w:r>
            <w:r>
              <w:rPr>
                <w:noProof/>
                <w:webHidden/>
              </w:rPr>
              <w:fldChar w:fldCharType="end"/>
            </w:r>
          </w:hyperlink>
        </w:p>
        <w:p w14:paraId="49D1C667" w14:textId="1F7AA067"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32" w:history="1">
            <w:r w:rsidRPr="00716CAD">
              <w:rPr>
                <w:rStyle w:val="Hyperlink"/>
                <w:noProof/>
                <w:lang w:val="en-US"/>
              </w:rPr>
              <w:t>2.1.2</w:t>
            </w:r>
            <w:r>
              <w:rPr>
                <w:rFonts w:asciiTheme="minorHAnsi" w:eastAsiaTheme="minorEastAsia" w:hAnsiTheme="minorHAnsi"/>
                <w:noProof/>
                <w:szCs w:val="24"/>
                <w:lang w:eastAsia="en-GB"/>
              </w:rPr>
              <w:tab/>
            </w:r>
            <w:r w:rsidRPr="00716CAD">
              <w:rPr>
                <w:rStyle w:val="Hyperlink"/>
                <w:noProof/>
                <w:lang w:val="en-US"/>
              </w:rPr>
              <w:t>Strain vectors</w:t>
            </w:r>
            <w:r>
              <w:rPr>
                <w:noProof/>
                <w:webHidden/>
              </w:rPr>
              <w:tab/>
            </w:r>
            <w:r>
              <w:rPr>
                <w:noProof/>
                <w:webHidden/>
              </w:rPr>
              <w:fldChar w:fldCharType="begin"/>
            </w:r>
            <w:r>
              <w:rPr>
                <w:noProof/>
                <w:webHidden/>
              </w:rPr>
              <w:instrText xml:space="preserve"> PAGEREF _Toc180011532 \h </w:instrText>
            </w:r>
            <w:r>
              <w:rPr>
                <w:noProof/>
                <w:webHidden/>
              </w:rPr>
            </w:r>
            <w:r>
              <w:rPr>
                <w:noProof/>
                <w:webHidden/>
              </w:rPr>
              <w:fldChar w:fldCharType="separate"/>
            </w:r>
            <w:r w:rsidR="00B82642">
              <w:rPr>
                <w:noProof/>
                <w:webHidden/>
              </w:rPr>
              <w:t>13</w:t>
            </w:r>
            <w:r>
              <w:rPr>
                <w:noProof/>
                <w:webHidden/>
              </w:rPr>
              <w:fldChar w:fldCharType="end"/>
            </w:r>
          </w:hyperlink>
        </w:p>
        <w:p w14:paraId="0FB53550" w14:textId="42E96857"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33" w:history="1">
            <w:r w:rsidRPr="00716CAD">
              <w:rPr>
                <w:rStyle w:val="Hyperlink"/>
                <w:noProof/>
                <w:lang w:val="en-US"/>
              </w:rPr>
              <w:t>2.1.3</w:t>
            </w:r>
            <w:r>
              <w:rPr>
                <w:rFonts w:asciiTheme="minorHAnsi" w:eastAsiaTheme="minorEastAsia" w:hAnsiTheme="minorHAnsi"/>
                <w:noProof/>
                <w:szCs w:val="24"/>
                <w:lang w:eastAsia="en-GB"/>
              </w:rPr>
              <w:tab/>
            </w:r>
            <w:r w:rsidRPr="00716CAD">
              <w:rPr>
                <w:rStyle w:val="Hyperlink"/>
                <w:noProof/>
                <w:lang w:val="en-US"/>
              </w:rPr>
              <w:t>Stress – Strain relationship</w:t>
            </w:r>
            <w:r>
              <w:rPr>
                <w:noProof/>
                <w:webHidden/>
              </w:rPr>
              <w:tab/>
            </w:r>
            <w:r>
              <w:rPr>
                <w:noProof/>
                <w:webHidden/>
              </w:rPr>
              <w:fldChar w:fldCharType="begin"/>
            </w:r>
            <w:r>
              <w:rPr>
                <w:noProof/>
                <w:webHidden/>
              </w:rPr>
              <w:instrText xml:space="preserve"> PAGEREF _Toc180011533 \h </w:instrText>
            </w:r>
            <w:r>
              <w:rPr>
                <w:noProof/>
                <w:webHidden/>
              </w:rPr>
            </w:r>
            <w:r>
              <w:rPr>
                <w:noProof/>
                <w:webHidden/>
              </w:rPr>
              <w:fldChar w:fldCharType="separate"/>
            </w:r>
            <w:r w:rsidR="00B82642">
              <w:rPr>
                <w:noProof/>
                <w:webHidden/>
              </w:rPr>
              <w:t>14</w:t>
            </w:r>
            <w:r>
              <w:rPr>
                <w:noProof/>
                <w:webHidden/>
              </w:rPr>
              <w:fldChar w:fldCharType="end"/>
            </w:r>
          </w:hyperlink>
        </w:p>
        <w:p w14:paraId="35CAF403" w14:textId="31B1E8E2"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34" w:history="1">
            <w:r w:rsidRPr="00716CAD">
              <w:rPr>
                <w:rStyle w:val="Hyperlink"/>
                <w:noProof/>
                <w:lang w:val="en-US"/>
              </w:rPr>
              <w:t>2.1.4</w:t>
            </w:r>
            <w:r>
              <w:rPr>
                <w:rFonts w:asciiTheme="minorHAnsi" w:eastAsiaTheme="minorEastAsia" w:hAnsiTheme="minorHAnsi"/>
                <w:noProof/>
                <w:szCs w:val="24"/>
                <w:lang w:eastAsia="en-GB"/>
              </w:rPr>
              <w:tab/>
            </w:r>
            <w:r w:rsidRPr="00716CAD">
              <w:rPr>
                <w:rStyle w:val="Hyperlink"/>
                <w:noProof/>
                <w:lang w:val="en-US"/>
              </w:rPr>
              <w:t>Generalized Constitutive Matrix</w:t>
            </w:r>
            <w:r>
              <w:rPr>
                <w:noProof/>
                <w:webHidden/>
              </w:rPr>
              <w:tab/>
            </w:r>
            <w:r>
              <w:rPr>
                <w:noProof/>
                <w:webHidden/>
              </w:rPr>
              <w:fldChar w:fldCharType="begin"/>
            </w:r>
            <w:r>
              <w:rPr>
                <w:noProof/>
                <w:webHidden/>
              </w:rPr>
              <w:instrText xml:space="preserve"> PAGEREF _Toc180011534 \h </w:instrText>
            </w:r>
            <w:r>
              <w:rPr>
                <w:noProof/>
                <w:webHidden/>
              </w:rPr>
            </w:r>
            <w:r>
              <w:rPr>
                <w:noProof/>
                <w:webHidden/>
              </w:rPr>
              <w:fldChar w:fldCharType="separate"/>
            </w:r>
            <w:r w:rsidR="00B82642">
              <w:rPr>
                <w:noProof/>
                <w:webHidden/>
              </w:rPr>
              <w:t>16</w:t>
            </w:r>
            <w:r>
              <w:rPr>
                <w:noProof/>
                <w:webHidden/>
              </w:rPr>
              <w:fldChar w:fldCharType="end"/>
            </w:r>
          </w:hyperlink>
        </w:p>
        <w:p w14:paraId="45FFE889" w14:textId="1503EE39"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35" w:history="1">
            <w:r w:rsidRPr="00716CAD">
              <w:rPr>
                <w:rStyle w:val="Hyperlink"/>
                <w:noProof/>
                <w:lang w:val="en-US"/>
              </w:rPr>
              <w:t>2.1.5</w:t>
            </w:r>
            <w:r>
              <w:rPr>
                <w:rFonts w:asciiTheme="minorHAnsi" w:eastAsiaTheme="minorEastAsia" w:hAnsiTheme="minorHAnsi"/>
                <w:noProof/>
                <w:szCs w:val="24"/>
                <w:lang w:eastAsia="en-GB"/>
              </w:rPr>
              <w:tab/>
            </w:r>
            <w:r w:rsidRPr="00716CAD">
              <w:rPr>
                <w:rStyle w:val="Hyperlink"/>
                <w:noProof/>
                <w:lang w:val="en-US"/>
              </w:rPr>
              <w:t>Discretized stress and strain - Shape functions</w:t>
            </w:r>
            <w:r>
              <w:rPr>
                <w:noProof/>
                <w:webHidden/>
              </w:rPr>
              <w:tab/>
            </w:r>
            <w:r>
              <w:rPr>
                <w:noProof/>
                <w:webHidden/>
              </w:rPr>
              <w:fldChar w:fldCharType="begin"/>
            </w:r>
            <w:r>
              <w:rPr>
                <w:noProof/>
                <w:webHidden/>
              </w:rPr>
              <w:instrText xml:space="preserve"> PAGEREF _Toc180011535 \h </w:instrText>
            </w:r>
            <w:r>
              <w:rPr>
                <w:noProof/>
                <w:webHidden/>
              </w:rPr>
            </w:r>
            <w:r>
              <w:rPr>
                <w:noProof/>
                <w:webHidden/>
              </w:rPr>
              <w:fldChar w:fldCharType="separate"/>
            </w:r>
            <w:r w:rsidR="00B82642">
              <w:rPr>
                <w:noProof/>
                <w:webHidden/>
              </w:rPr>
              <w:t>18</w:t>
            </w:r>
            <w:r>
              <w:rPr>
                <w:noProof/>
                <w:webHidden/>
              </w:rPr>
              <w:fldChar w:fldCharType="end"/>
            </w:r>
          </w:hyperlink>
        </w:p>
        <w:p w14:paraId="0588BA9F" w14:textId="174D4B2D"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36" w:history="1">
            <w:r w:rsidRPr="00716CAD">
              <w:rPr>
                <w:rStyle w:val="Hyperlink"/>
                <w:noProof/>
                <w:lang w:val="en-US"/>
              </w:rPr>
              <w:t>2.1.6</w:t>
            </w:r>
            <w:r>
              <w:rPr>
                <w:rFonts w:asciiTheme="minorHAnsi" w:eastAsiaTheme="minorEastAsia" w:hAnsiTheme="minorHAnsi"/>
                <w:noProof/>
                <w:szCs w:val="24"/>
                <w:lang w:eastAsia="en-GB"/>
              </w:rPr>
              <w:tab/>
            </w:r>
            <w:r w:rsidRPr="00716CAD">
              <w:rPr>
                <w:rStyle w:val="Hyperlink"/>
                <w:noProof/>
                <w:lang w:val="en-US"/>
              </w:rPr>
              <w:t>Stiffness matrix</w:t>
            </w:r>
            <w:r>
              <w:rPr>
                <w:noProof/>
                <w:webHidden/>
              </w:rPr>
              <w:tab/>
            </w:r>
            <w:r>
              <w:rPr>
                <w:noProof/>
                <w:webHidden/>
              </w:rPr>
              <w:fldChar w:fldCharType="begin"/>
            </w:r>
            <w:r>
              <w:rPr>
                <w:noProof/>
                <w:webHidden/>
              </w:rPr>
              <w:instrText xml:space="preserve"> PAGEREF _Toc180011536 \h </w:instrText>
            </w:r>
            <w:r>
              <w:rPr>
                <w:noProof/>
                <w:webHidden/>
              </w:rPr>
            </w:r>
            <w:r>
              <w:rPr>
                <w:noProof/>
                <w:webHidden/>
              </w:rPr>
              <w:fldChar w:fldCharType="separate"/>
            </w:r>
            <w:r w:rsidR="00B82642">
              <w:rPr>
                <w:noProof/>
                <w:webHidden/>
              </w:rPr>
              <w:t>21</w:t>
            </w:r>
            <w:r>
              <w:rPr>
                <w:noProof/>
                <w:webHidden/>
              </w:rPr>
              <w:fldChar w:fldCharType="end"/>
            </w:r>
          </w:hyperlink>
        </w:p>
        <w:p w14:paraId="696C19FC" w14:textId="7F499B2F" w:rsidR="00BC36D0" w:rsidRDefault="00BC36D0">
          <w:pPr>
            <w:pStyle w:val="TOC2"/>
            <w:tabs>
              <w:tab w:val="left" w:pos="960"/>
              <w:tab w:val="right" w:leader="dot" w:pos="9016"/>
            </w:tabs>
            <w:rPr>
              <w:rFonts w:asciiTheme="minorHAnsi" w:eastAsiaTheme="minorEastAsia" w:hAnsiTheme="minorHAnsi"/>
              <w:noProof/>
              <w:szCs w:val="24"/>
              <w:lang w:eastAsia="en-GB"/>
            </w:rPr>
          </w:pPr>
          <w:hyperlink w:anchor="_Toc180011537" w:history="1">
            <w:r w:rsidRPr="00716CAD">
              <w:rPr>
                <w:rStyle w:val="Hyperlink"/>
                <w:noProof/>
                <w:lang w:val="en-US"/>
              </w:rPr>
              <w:t>2.2</w:t>
            </w:r>
            <w:r>
              <w:rPr>
                <w:rFonts w:asciiTheme="minorHAnsi" w:eastAsiaTheme="minorEastAsia" w:hAnsiTheme="minorHAnsi"/>
                <w:noProof/>
                <w:szCs w:val="24"/>
                <w:lang w:eastAsia="en-GB"/>
              </w:rPr>
              <w:tab/>
            </w:r>
            <w:r w:rsidRPr="00716CAD">
              <w:rPr>
                <w:rStyle w:val="Hyperlink"/>
                <w:noProof/>
                <w:lang w:val="en-US"/>
              </w:rPr>
              <w:t>Aerodynamic Theory – Vortex Lattice Method (VLM)</w:t>
            </w:r>
            <w:r>
              <w:rPr>
                <w:noProof/>
                <w:webHidden/>
              </w:rPr>
              <w:tab/>
            </w:r>
            <w:r>
              <w:rPr>
                <w:noProof/>
                <w:webHidden/>
              </w:rPr>
              <w:fldChar w:fldCharType="begin"/>
            </w:r>
            <w:r>
              <w:rPr>
                <w:noProof/>
                <w:webHidden/>
              </w:rPr>
              <w:instrText xml:space="preserve"> PAGEREF _Toc180011537 \h </w:instrText>
            </w:r>
            <w:r>
              <w:rPr>
                <w:noProof/>
                <w:webHidden/>
              </w:rPr>
            </w:r>
            <w:r>
              <w:rPr>
                <w:noProof/>
                <w:webHidden/>
              </w:rPr>
              <w:fldChar w:fldCharType="separate"/>
            </w:r>
            <w:r w:rsidR="00B82642">
              <w:rPr>
                <w:noProof/>
                <w:webHidden/>
              </w:rPr>
              <w:t>25</w:t>
            </w:r>
            <w:r>
              <w:rPr>
                <w:noProof/>
                <w:webHidden/>
              </w:rPr>
              <w:fldChar w:fldCharType="end"/>
            </w:r>
          </w:hyperlink>
        </w:p>
        <w:p w14:paraId="732DC989" w14:textId="238FC163"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38" w:history="1">
            <w:r w:rsidRPr="00716CAD">
              <w:rPr>
                <w:rStyle w:val="Hyperlink"/>
                <w:noProof/>
                <w:lang w:val="en-US"/>
              </w:rPr>
              <w:t>2.2.1</w:t>
            </w:r>
            <w:r>
              <w:rPr>
                <w:rFonts w:asciiTheme="minorHAnsi" w:eastAsiaTheme="minorEastAsia" w:hAnsiTheme="minorHAnsi"/>
                <w:noProof/>
                <w:szCs w:val="24"/>
                <w:lang w:eastAsia="en-GB"/>
              </w:rPr>
              <w:tab/>
            </w:r>
            <w:r w:rsidRPr="00716CAD">
              <w:rPr>
                <w:rStyle w:val="Hyperlink"/>
                <w:noProof/>
                <w:lang w:val="en-US"/>
              </w:rPr>
              <w:t>The Vortex Filament – Biot Savart Law</w:t>
            </w:r>
            <w:r>
              <w:rPr>
                <w:noProof/>
                <w:webHidden/>
              </w:rPr>
              <w:tab/>
            </w:r>
            <w:r>
              <w:rPr>
                <w:noProof/>
                <w:webHidden/>
              </w:rPr>
              <w:fldChar w:fldCharType="begin"/>
            </w:r>
            <w:r>
              <w:rPr>
                <w:noProof/>
                <w:webHidden/>
              </w:rPr>
              <w:instrText xml:space="preserve"> PAGEREF _Toc180011538 \h </w:instrText>
            </w:r>
            <w:r>
              <w:rPr>
                <w:noProof/>
                <w:webHidden/>
              </w:rPr>
            </w:r>
            <w:r>
              <w:rPr>
                <w:noProof/>
                <w:webHidden/>
              </w:rPr>
              <w:fldChar w:fldCharType="separate"/>
            </w:r>
            <w:r w:rsidR="00B82642">
              <w:rPr>
                <w:noProof/>
                <w:webHidden/>
              </w:rPr>
              <w:t>25</w:t>
            </w:r>
            <w:r>
              <w:rPr>
                <w:noProof/>
                <w:webHidden/>
              </w:rPr>
              <w:fldChar w:fldCharType="end"/>
            </w:r>
          </w:hyperlink>
        </w:p>
        <w:p w14:paraId="3E9989AD" w14:textId="5B90B13E"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39" w:history="1">
            <w:r w:rsidRPr="00716CAD">
              <w:rPr>
                <w:rStyle w:val="Hyperlink"/>
                <w:noProof/>
                <w:lang w:val="en-US"/>
              </w:rPr>
              <w:t>2.2.2</w:t>
            </w:r>
            <w:r>
              <w:rPr>
                <w:rFonts w:asciiTheme="minorHAnsi" w:eastAsiaTheme="minorEastAsia" w:hAnsiTheme="minorHAnsi"/>
                <w:noProof/>
                <w:szCs w:val="24"/>
                <w:lang w:eastAsia="en-GB"/>
              </w:rPr>
              <w:tab/>
            </w:r>
            <w:r w:rsidRPr="00716CAD">
              <w:rPr>
                <w:rStyle w:val="Hyperlink"/>
                <w:noProof/>
                <w:lang w:val="en-US"/>
              </w:rPr>
              <w:t>Straight Vortex Segment</w:t>
            </w:r>
            <w:r>
              <w:rPr>
                <w:noProof/>
                <w:webHidden/>
              </w:rPr>
              <w:tab/>
            </w:r>
            <w:r>
              <w:rPr>
                <w:noProof/>
                <w:webHidden/>
              </w:rPr>
              <w:fldChar w:fldCharType="begin"/>
            </w:r>
            <w:r>
              <w:rPr>
                <w:noProof/>
                <w:webHidden/>
              </w:rPr>
              <w:instrText xml:space="preserve"> PAGEREF _Toc180011539 \h </w:instrText>
            </w:r>
            <w:r>
              <w:rPr>
                <w:noProof/>
                <w:webHidden/>
              </w:rPr>
            </w:r>
            <w:r>
              <w:rPr>
                <w:noProof/>
                <w:webHidden/>
              </w:rPr>
              <w:fldChar w:fldCharType="separate"/>
            </w:r>
            <w:r w:rsidR="00B82642">
              <w:rPr>
                <w:noProof/>
                <w:webHidden/>
              </w:rPr>
              <w:t>26</w:t>
            </w:r>
            <w:r>
              <w:rPr>
                <w:noProof/>
                <w:webHidden/>
              </w:rPr>
              <w:fldChar w:fldCharType="end"/>
            </w:r>
          </w:hyperlink>
        </w:p>
        <w:p w14:paraId="234383E5" w14:textId="7CEA5F5F"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40" w:history="1">
            <w:r w:rsidRPr="00716CAD">
              <w:rPr>
                <w:rStyle w:val="Hyperlink"/>
                <w:noProof/>
                <w:lang w:val="en-US"/>
              </w:rPr>
              <w:t>2.2.3</w:t>
            </w:r>
            <w:r>
              <w:rPr>
                <w:rFonts w:asciiTheme="minorHAnsi" w:eastAsiaTheme="minorEastAsia" w:hAnsiTheme="minorHAnsi"/>
                <w:noProof/>
                <w:szCs w:val="24"/>
                <w:lang w:eastAsia="en-GB"/>
              </w:rPr>
              <w:tab/>
            </w:r>
            <w:r w:rsidRPr="00716CAD">
              <w:rPr>
                <w:rStyle w:val="Hyperlink"/>
                <w:noProof/>
                <w:lang w:val="en-US"/>
              </w:rPr>
              <w:t>Lifting Surface Computational Solution by Vortex Ring Elements</w:t>
            </w:r>
            <w:r>
              <w:rPr>
                <w:noProof/>
                <w:webHidden/>
              </w:rPr>
              <w:tab/>
            </w:r>
            <w:r>
              <w:rPr>
                <w:noProof/>
                <w:webHidden/>
              </w:rPr>
              <w:fldChar w:fldCharType="begin"/>
            </w:r>
            <w:r>
              <w:rPr>
                <w:noProof/>
                <w:webHidden/>
              </w:rPr>
              <w:instrText xml:space="preserve"> PAGEREF _Toc180011540 \h </w:instrText>
            </w:r>
            <w:r>
              <w:rPr>
                <w:noProof/>
                <w:webHidden/>
              </w:rPr>
            </w:r>
            <w:r>
              <w:rPr>
                <w:noProof/>
                <w:webHidden/>
              </w:rPr>
              <w:fldChar w:fldCharType="separate"/>
            </w:r>
            <w:r w:rsidR="00B82642">
              <w:rPr>
                <w:noProof/>
                <w:webHidden/>
              </w:rPr>
              <w:t>27</w:t>
            </w:r>
            <w:r>
              <w:rPr>
                <w:noProof/>
                <w:webHidden/>
              </w:rPr>
              <w:fldChar w:fldCharType="end"/>
            </w:r>
          </w:hyperlink>
        </w:p>
        <w:p w14:paraId="7027BE0E" w14:textId="670607BF" w:rsidR="00BC36D0" w:rsidRDefault="00BC36D0">
          <w:pPr>
            <w:pStyle w:val="TOC2"/>
            <w:tabs>
              <w:tab w:val="left" w:pos="960"/>
              <w:tab w:val="right" w:leader="dot" w:pos="9016"/>
            </w:tabs>
            <w:rPr>
              <w:rFonts w:asciiTheme="minorHAnsi" w:eastAsiaTheme="minorEastAsia" w:hAnsiTheme="minorHAnsi"/>
              <w:noProof/>
              <w:szCs w:val="24"/>
              <w:lang w:eastAsia="en-GB"/>
            </w:rPr>
          </w:pPr>
          <w:hyperlink w:anchor="_Toc180011541" w:history="1">
            <w:r w:rsidRPr="00716CAD">
              <w:rPr>
                <w:rStyle w:val="Hyperlink"/>
                <w:noProof/>
                <w:lang w:val="en-US"/>
              </w:rPr>
              <w:t>2.3</w:t>
            </w:r>
            <w:r>
              <w:rPr>
                <w:rFonts w:asciiTheme="minorHAnsi" w:eastAsiaTheme="minorEastAsia" w:hAnsiTheme="minorHAnsi"/>
                <w:noProof/>
                <w:szCs w:val="24"/>
                <w:lang w:eastAsia="en-GB"/>
              </w:rPr>
              <w:tab/>
            </w:r>
            <w:r w:rsidRPr="00716CAD">
              <w:rPr>
                <w:rStyle w:val="Hyperlink"/>
                <w:noProof/>
                <w:lang w:val="en-US"/>
              </w:rPr>
              <w:t>Flutter Analysis Equations</w:t>
            </w:r>
            <w:r>
              <w:rPr>
                <w:noProof/>
                <w:webHidden/>
              </w:rPr>
              <w:tab/>
            </w:r>
            <w:r>
              <w:rPr>
                <w:noProof/>
                <w:webHidden/>
              </w:rPr>
              <w:fldChar w:fldCharType="begin"/>
            </w:r>
            <w:r>
              <w:rPr>
                <w:noProof/>
                <w:webHidden/>
              </w:rPr>
              <w:instrText xml:space="preserve"> PAGEREF _Toc180011541 \h </w:instrText>
            </w:r>
            <w:r>
              <w:rPr>
                <w:noProof/>
                <w:webHidden/>
              </w:rPr>
            </w:r>
            <w:r>
              <w:rPr>
                <w:noProof/>
                <w:webHidden/>
              </w:rPr>
              <w:fldChar w:fldCharType="separate"/>
            </w:r>
            <w:r w:rsidR="00B82642">
              <w:rPr>
                <w:noProof/>
                <w:webHidden/>
              </w:rPr>
              <w:t>31</w:t>
            </w:r>
            <w:r>
              <w:rPr>
                <w:noProof/>
                <w:webHidden/>
              </w:rPr>
              <w:fldChar w:fldCharType="end"/>
            </w:r>
          </w:hyperlink>
        </w:p>
        <w:p w14:paraId="3FB3256F" w14:textId="050763B9"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42" w:history="1">
            <w:r w:rsidRPr="00716CAD">
              <w:rPr>
                <w:rStyle w:val="Hyperlink"/>
                <w:noProof/>
                <w:lang w:val="en-US"/>
              </w:rPr>
              <w:t>2.3.1</w:t>
            </w:r>
            <w:r>
              <w:rPr>
                <w:rFonts w:asciiTheme="minorHAnsi" w:eastAsiaTheme="minorEastAsia" w:hAnsiTheme="minorHAnsi"/>
                <w:noProof/>
                <w:szCs w:val="24"/>
                <w:lang w:eastAsia="en-GB"/>
              </w:rPr>
              <w:tab/>
            </w:r>
            <w:r w:rsidRPr="00716CAD">
              <w:rPr>
                <w:rStyle w:val="Hyperlink"/>
                <w:noProof/>
                <w:lang w:val="en-US"/>
              </w:rPr>
              <w:t>Interconnection of the Structure with Aerodynamics – Infinite Plate splines</w:t>
            </w:r>
            <w:r>
              <w:rPr>
                <w:noProof/>
                <w:webHidden/>
              </w:rPr>
              <w:tab/>
            </w:r>
            <w:r>
              <w:rPr>
                <w:noProof/>
                <w:webHidden/>
              </w:rPr>
              <w:fldChar w:fldCharType="begin"/>
            </w:r>
            <w:r>
              <w:rPr>
                <w:noProof/>
                <w:webHidden/>
              </w:rPr>
              <w:instrText xml:space="preserve"> PAGEREF _Toc180011542 \h </w:instrText>
            </w:r>
            <w:r>
              <w:rPr>
                <w:noProof/>
                <w:webHidden/>
              </w:rPr>
            </w:r>
            <w:r>
              <w:rPr>
                <w:noProof/>
                <w:webHidden/>
              </w:rPr>
              <w:fldChar w:fldCharType="separate"/>
            </w:r>
            <w:r w:rsidR="00B82642">
              <w:rPr>
                <w:noProof/>
                <w:webHidden/>
              </w:rPr>
              <w:t>31</w:t>
            </w:r>
            <w:r>
              <w:rPr>
                <w:noProof/>
                <w:webHidden/>
              </w:rPr>
              <w:fldChar w:fldCharType="end"/>
            </w:r>
          </w:hyperlink>
        </w:p>
        <w:p w14:paraId="56AFE106" w14:textId="5939C0BF"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43" w:history="1">
            <w:r w:rsidRPr="00716CAD">
              <w:rPr>
                <w:rStyle w:val="Hyperlink"/>
                <w:noProof/>
                <w:lang w:val="en-US"/>
              </w:rPr>
              <w:t>2.3.2</w:t>
            </w:r>
            <w:r>
              <w:rPr>
                <w:rFonts w:asciiTheme="minorHAnsi" w:eastAsiaTheme="minorEastAsia" w:hAnsiTheme="minorHAnsi"/>
                <w:noProof/>
                <w:szCs w:val="24"/>
                <w:lang w:eastAsia="en-GB"/>
              </w:rPr>
              <w:tab/>
            </w:r>
            <w:r w:rsidRPr="00716CAD">
              <w:rPr>
                <w:rStyle w:val="Hyperlink"/>
                <w:noProof/>
                <w:lang w:val="en-US"/>
              </w:rPr>
              <w:t>The PK Method of Flutter Solution</w:t>
            </w:r>
            <w:r>
              <w:rPr>
                <w:noProof/>
                <w:webHidden/>
              </w:rPr>
              <w:tab/>
            </w:r>
            <w:r>
              <w:rPr>
                <w:noProof/>
                <w:webHidden/>
              </w:rPr>
              <w:fldChar w:fldCharType="begin"/>
            </w:r>
            <w:r>
              <w:rPr>
                <w:noProof/>
                <w:webHidden/>
              </w:rPr>
              <w:instrText xml:space="preserve"> PAGEREF _Toc180011543 \h </w:instrText>
            </w:r>
            <w:r>
              <w:rPr>
                <w:noProof/>
                <w:webHidden/>
              </w:rPr>
            </w:r>
            <w:r>
              <w:rPr>
                <w:noProof/>
                <w:webHidden/>
              </w:rPr>
              <w:fldChar w:fldCharType="separate"/>
            </w:r>
            <w:r w:rsidR="00B82642">
              <w:rPr>
                <w:noProof/>
                <w:webHidden/>
              </w:rPr>
              <w:t>34</w:t>
            </w:r>
            <w:r>
              <w:rPr>
                <w:noProof/>
                <w:webHidden/>
              </w:rPr>
              <w:fldChar w:fldCharType="end"/>
            </w:r>
          </w:hyperlink>
        </w:p>
        <w:p w14:paraId="34588AE2" w14:textId="1CE0CBC3" w:rsidR="00BC36D0" w:rsidRDefault="00BC36D0">
          <w:pPr>
            <w:pStyle w:val="TOC2"/>
            <w:tabs>
              <w:tab w:val="left" w:pos="960"/>
              <w:tab w:val="right" w:leader="dot" w:pos="9016"/>
            </w:tabs>
            <w:rPr>
              <w:rFonts w:asciiTheme="minorHAnsi" w:eastAsiaTheme="minorEastAsia" w:hAnsiTheme="minorHAnsi"/>
              <w:noProof/>
              <w:szCs w:val="24"/>
              <w:lang w:eastAsia="en-GB"/>
            </w:rPr>
          </w:pPr>
          <w:hyperlink w:anchor="_Toc180011544" w:history="1">
            <w:r w:rsidRPr="00716CAD">
              <w:rPr>
                <w:rStyle w:val="Hyperlink"/>
                <w:noProof/>
                <w:lang w:val="en-US"/>
              </w:rPr>
              <w:t>2.4</w:t>
            </w:r>
            <w:r>
              <w:rPr>
                <w:rFonts w:asciiTheme="minorHAnsi" w:eastAsiaTheme="minorEastAsia" w:hAnsiTheme="minorHAnsi"/>
                <w:noProof/>
                <w:szCs w:val="24"/>
                <w:lang w:eastAsia="en-GB"/>
              </w:rPr>
              <w:tab/>
            </w:r>
            <w:r w:rsidRPr="00716CAD">
              <w:rPr>
                <w:rStyle w:val="Hyperlink"/>
                <w:noProof/>
                <w:lang w:val="en-US"/>
              </w:rPr>
              <w:t>Optimization techniques</w:t>
            </w:r>
            <w:r>
              <w:rPr>
                <w:noProof/>
                <w:webHidden/>
              </w:rPr>
              <w:tab/>
            </w:r>
            <w:r>
              <w:rPr>
                <w:noProof/>
                <w:webHidden/>
              </w:rPr>
              <w:fldChar w:fldCharType="begin"/>
            </w:r>
            <w:r>
              <w:rPr>
                <w:noProof/>
                <w:webHidden/>
              </w:rPr>
              <w:instrText xml:space="preserve"> PAGEREF _Toc180011544 \h </w:instrText>
            </w:r>
            <w:r>
              <w:rPr>
                <w:noProof/>
                <w:webHidden/>
              </w:rPr>
            </w:r>
            <w:r>
              <w:rPr>
                <w:noProof/>
                <w:webHidden/>
              </w:rPr>
              <w:fldChar w:fldCharType="separate"/>
            </w:r>
            <w:r w:rsidR="00B82642">
              <w:rPr>
                <w:noProof/>
                <w:webHidden/>
              </w:rPr>
              <w:t>36</w:t>
            </w:r>
            <w:r>
              <w:rPr>
                <w:noProof/>
                <w:webHidden/>
              </w:rPr>
              <w:fldChar w:fldCharType="end"/>
            </w:r>
          </w:hyperlink>
        </w:p>
        <w:p w14:paraId="43D4C290" w14:textId="4DAE8665"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45" w:history="1">
            <w:r w:rsidRPr="00716CAD">
              <w:rPr>
                <w:rStyle w:val="Hyperlink"/>
                <w:noProof/>
                <w:lang w:val="en-US"/>
              </w:rPr>
              <w:t>2.4.1</w:t>
            </w:r>
            <w:r>
              <w:rPr>
                <w:rFonts w:asciiTheme="minorHAnsi" w:eastAsiaTheme="minorEastAsia" w:hAnsiTheme="minorHAnsi"/>
                <w:noProof/>
                <w:szCs w:val="24"/>
                <w:lang w:eastAsia="en-GB"/>
              </w:rPr>
              <w:tab/>
            </w:r>
            <w:r w:rsidRPr="00716CAD">
              <w:rPr>
                <w:rStyle w:val="Hyperlink"/>
                <w:noProof/>
                <w:lang w:val="en-US"/>
              </w:rPr>
              <w:t>Brent’s – Dekker Line search method</w:t>
            </w:r>
            <w:r>
              <w:rPr>
                <w:noProof/>
                <w:webHidden/>
              </w:rPr>
              <w:tab/>
            </w:r>
            <w:r>
              <w:rPr>
                <w:noProof/>
                <w:webHidden/>
              </w:rPr>
              <w:fldChar w:fldCharType="begin"/>
            </w:r>
            <w:r>
              <w:rPr>
                <w:noProof/>
                <w:webHidden/>
              </w:rPr>
              <w:instrText xml:space="preserve"> PAGEREF _Toc180011545 \h </w:instrText>
            </w:r>
            <w:r>
              <w:rPr>
                <w:noProof/>
                <w:webHidden/>
              </w:rPr>
            </w:r>
            <w:r>
              <w:rPr>
                <w:noProof/>
                <w:webHidden/>
              </w:rPr>
              <w:fldChar w:fldCharType="separate"/>
            </w:r>
            <w:r w:rsidR="00B82642">
              <w:rPr>
                <w:noProof/>
                <w:webHidden/>
              </w:rPr>
              <w:t>36</w:t>
            </w:r>
            <w:r>
              <w:rPr>
                <w:noProof/>
                <w:webHidden/>
              </w:rPr>
              <w:fldChar w:fldCharType="end"/>
            </w:r>
          </w:hyperlink>
        </w:p>
        <w:p w14:paraId="5438EC92" w14:textId="5DDE73FB"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46" w:history="1">
            <w:r w:rsidRPr="00716CAD">
              <w:rPr>
                <w:rStyle w:val="Hyperlink"/>
                <w:noProof/>
                <w:lang w:val="en-US"/>
              </w:rPr>
              <w:t>2.4.2</w:t>
            </w:r>
            <w:r>
              <w:rPr>
                <w:rFonts w:asciiTheme="minorHAnsi" w:eastAsiaTheme="minorEastAsia" w:hAnsiTheme="minorHAnsi"/>
                <w:noProof/>
                <w:szCs w:val="24"/>
                <w:lang w:eastAsia="en-GB"/>
              </w:rPr>
              <w:tab/>
            </w:r>
            <w:r w:rsidRPr="00716CAD">
              <w:rPr>
                <w:rStyle w:val="Hyperlink"/>
                <w:noProof/>
                <w:lang w:val="en-US"/>
              </w:rPr>
              <w:t>Powell’s Method</w:t>
            </w:r>
            <w:r>
              <w:rPr>
                <w:noProof/>
                <w:webHidden/>
              </w:rPr>
              <w:tab/>
            </w:r>
            <w:r>
              <w:rPr>
                <w:noProof/>
                <w:webHidden/>
              </w:rPr>
              <w:fldChar w:fldCharType="begin"/>
            </w:r>
            <w:r>
              <w:rPr>
                <w:noProof/>
                <w:webHidden/>
              </w:rPr>
              <w:instrText xml:space="preserve"> PAGEREF _Toc180011546 \h </w:instrText>
            </w:r>
            <w:r>
              <w:rPr>
                <w:noProof/>
                <w:webHidden/>
              </w:rPr>
            </w:r>
            <w:r>
              <w:rPr>
                <w:noProof/>
                <w:webHidden/>
              </w:rPr>
              <w:fldChar w:fldCharType="separate"/>
            </w:r>
            <w:r w:rsidR="00B82642">
              <w:rPr>
                <w:noProof/>
                <w:webHidden/>
              </w:rPr>
              <w:t>37</w:t>
            </w:r>
            <w:r>
              <w:rPr>
                <w:noProof/>
                <w:webHidden/>
              </w:rPr>
              <w:fldChar w:fldCharType="end"/>
            </w:r>
          </w:hyperlink>
        </w:p>
        <w:p w14:paraId="26D88A36" w14:textId="41B7228C"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47" w:history="1">
            <w:r w:rsidRPr="00716CAD">
              <w:rPr>
                <w:rStyle w:val="Hyperlink"/>
                <w:noProof/>
                <w:lang w:val="en-US"/>
              </w:rPr>
              <w:t>2.4.3</w:t>
            </w:r>
            <w:r>
              <w:rPr>
                <w:rFonts w:asciiTheme="minorHAnsi" w:eastAsiaTheme="minorEastAsia" w:hAnsiTheme="minorHAnsi"/>
                <w:noProof/>
                <w:szCs w:val="24"/>
                <w:lang w:eastAsia="en-GB"/>
              </w:rPr>
              <w:tab/>
            </w:r>
            <w:r w:rsidRPr="00716CAD">
              <w:rPr>
                <w:rStyle w:val="Hyperlink"/>
                <w:noProof/>
                <w:lang w:val="en-US"/>
              </w:rPr>
              <w:t>Genetic Algorithm</w:t>
            </w:r>
            <w:r>
              <w:rPr>
                <w:noProof/>
                <w:webHidden/>
              </w:rPr>
              <w:tab/>
            </w:r>
            <w:r>
              <w:rPr>
                <w:noProof/>
                <w:webHidden/>
              </w:rPr>
              <w:fldChar w:fldCharType="begin"/>
            </w:r>
            <w:r>
              <w:rPr>
                <w:noProof/>
                <w:webHidden/>
              </w:rPr>
              <w:instrText xml:space="preserve"> PAGEREF _Toc180011547 \h </w:instrText>
            </w:r>
            <w:r>
              <w:rPr>
                <w:noProof/>
                <w:webHidden/>
              </w:rPr>
            </w:r>
            <w:r>
              <w:rPr>
                <w:noProof/>
                <w:webHidden/>
              </w:rPr>
              <w:fldChar w:fldCharType="separate"/>
            </w:r>
            <w:r w:rsidR="00B82642">
              <w:rPr>
                <w:noProof/>
                <w:webHidden/>
              </w:rPr>
              <w:t>39</w:t>
            </w:r>
            <w:r>
              <w:rPr>
                <w:noProof/>
                <w:webHidden/>
              </w:rPr>
              <w:fldChar w:fldCharType="end"/>
            </w:r>
          </w:hyperlink>
        </w:p>
        <w:p w14:paraId="5C3B060B" w14:textId="2BD22E84"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48" w:history="1">
            <w:r w:rsidRPr="00716CAD">
              <w:rPr>
                <w:rStyle w:val="Hyperlink"/>
                <w:noProof/>
                <w:lang w:val="en-US"/>
              </w:rPr>
              <w:t>2.4.4</w:t>
            </w:r>
            <w:r>
              <w:rPr>
                <w:rFonts w:asciiTheme="minorHAnsi" w:eastAsiaTheme="minorEastAsia" w:hAnsiTheme="minorHAnsi"/>
                <w:noProof/>
                <w:szCs w:val="24"/>
                <w:lang w:eastAsia="en-GB"/>
              </w:rPr>
              <w:tab/>
            </w:r>
            <w:r w:rsidRPr="00716CAD">
              <w:rPr>
                <w:rStyle w:val="Hyperlink"/>
                <w:noProof/>
                <w:lang w:val="en-US"/>
              </w:rPr>
              <w:t>Neural Networks</w:t>
            </w:r>
            <w:r>
              <w:rPr>
                <w:noProof/>
                <w:webHidden/>
              </w:rPr>
              <w:tab/>
            </w:r>
            <w:r>
              <w:rPr>
                <w:noProof/>
                <w:webHidden/>
              </w:rPr>
              <w:fldChar w:fldCharType="begin"/>
            </w:r>
            <w:r>
              <w:rPr>
                <w:noProof/>
                <w:webHidden/>
              </w:rPr>
              <w:instrText xml:space="preserve"> PAGEREF _Toc180011548 \h </w:instrText>
            </w:r>
            <w:r>
              <w:rPr>
                <w:noProof/>
                <w:webHidden/>
              </w:rPr>
            </w:r>
            <w:r>
              <w:rPr>
                <w:noProof/>
                <w:webHidden/>
              </w:rPr>
              <w:fldChar w:fldCharType="separate"/>
            </w:r>
            <w:r w:rsidR="00B82642">
              <w:rPr>
                <w:noProof/>
                <w:webHidden/>
              </w:rPr>
              <w:t>41</w:t>
            </w:r>
            <w:r>
              <w:rPr>
                <w:noProof/>
                <w:webHidden/>
              </w:rPr>
              <w:fldChar w:fldCharType="end"/>
            </w:r>
          </w:hyperlink>
        </w:p>
        <w:p w14:paraId="5F63B853" w14:textId="4123F98D" w:rsidR="00BC36D0" w:rsidRDefault="00BC36D0">
          <w:pPr>
            <w:pStyle w:val="TOC1"/>
            <w:tabs>
              <w:tab w:val="left" w:pos="480"/>
              <w:tab w:val="right" w:leader="dot" w:pos="9016"/>
            </w:tabs>
            <w:rPr>
              <w:rFonts w:asciiTheme="minorHAnsi" w:eastAsiaTheme="minorEastAsia" w:hAnsiTheme="minorHAnsi"/>
              <w:noProof/>
              <w:szCs w:val="24"/>
              <w:lang w:eastAsia="en-GB"/>
            </w:rPr>
          </w:pPr>
          <w:hyperlink w:anchor="_Toc180011549" w:history="1">
            <w:r w:rsidRPr="00716CAD">
              <w:rPr>
                <w:rStyle w:val="Hyperlink"/>
                <w:noProof/>
                <w:lang w:val="en-US"/>
              </w:rPr>
              <w:t>3</w:t>
            </w:r>
            <w:r>
              <w:rPr>
                <w:rFonts w:asciiTheme="minorHAnsi" w:eastAsiaTheme="minorEastAsia" w:hAnsiTheme="minorHAnsi"/>
                <w:noProof/>
                <w:szCs w:val="24"/>
                <w:lang w:eastAsia="en-GB"/>
              </w:rPr>
              <w:tab/>
            </w:r>
            <w:r w:rsidRPr="00716CAD">
              <w:rPr>
                <w:rStyle w:val="Hyperlink"/>
                <w:noProof/>
                <w:lang w:val="en-US"/>
              </w:rPr>
              <w:t>Methodology</w:t>
            </w:r>
            <w:r>
              <w:rPr>
                <w:noProof/>
                <w:webHidden/>
              </w:rPr>
              <w:tab/>
            </w:r>
            <w:r>
              <w:rPr>
                <w:noProof/>
                <w:webHidden/>
              </w:rPr>
              <w:fldChar w:fldCharType="begin"/>
            </w:r>
            <w:r>
              <w:rPr>
                <w:noProof/>
                <w:webHidden/>
              </w:rPr>
              <w:instrText xml:space="preserve"> PAGEREF _Toc180011549 \h </w:instrText>
            </w:r>
            <w:r>
              <w:rPr>
                <w:noProof/>
                <w:webHidden/>
              </w:rPr>
            </w:r>
            <w:r>
              <w:rPr>
                <w:noProof/>
                <w:webHidden/>
              </w:rPr>
              <w:fldChar w:fldCharType="separate"/>
            </w:r>
            <w:r w:rsidR="00B82642">
              <w:rPr>
                <w:noProof/>
                <w:webHidden/>
              </w:rPr>
              <w:t>45</w:t>
            </w:r>
            <w:r>
              <w:rPr>
                <w:noProof/>
                <w:webHidden/>
              </w:rPr>
              <w:fldChar w:fldCharType="end"/>
            </w:r>
          </w:hyperlink>
        </w:p>
        <w:p w14:paraId="0FA32A50" w14:textId="7ABBA570" w:rsidR="00BC36D0" w:rsidRDefault="00BC36D0">
          <w:pPr>
            <w:pStyle w:val="TOC2"/>
            <w:tabs>
              <w:tab w:val="left" w:pos="960"/>
              <w:tab w:val="right" w:leader="dot" w:pos="9016"/>
            </w:tabs>
            <w:rPr>
              <w:rFonts w:asciiTheme="minorHAnsi" w:eastAsiaTheme="minorEastAsia" w:hAnsiTheme="minorHAnsi"/>
              <w:noProof/>
              <w:szCs w:val="24"/>
              <w:lang w:eastAsia="en-GB"/>
            </w:rPr>
          </w:pPr>
          <w:hyperlink w:anchor="_Toc180011550" w:history="1">
            <w:r w:rsidRPr="00716CAD">
              <w:rPr>
                <w:rStyle w:val="Hyperlink"/>
                <w:noProof/>
                <w:lang w:val="en-US"/>
              </w:rPr>
              <w:t>3.1</w:t>
            </w:r>
            <w:r>
              <w:rPr>
                <w:rFonts w:asciiTheme="minorHAnsi" w:eastAsiaTheme="minorEastAsia" w:hAnsiTheme="minorHAnsi"/>
                <w:noProof/>
                <w:szCs w:val="24"/>
                <w:lang w:eastAsia="en-GB"/>
              </w:rPr>
              <w:tab/>
            </w:r>
            <w:r w:rsidRPr="00716CAD">
              <w:rPr>
                <w:rStyle w:val="Hyperlink"/>
                <w:noProof/>
                <w:lang w:val="en-US"/>
              </w:rPr>
              <w:t>Problem Introduction</w:t>
            </w:r>
            <w:r>
              <w:rPr>
                <w:noProof/>
                <w:webHidden/>
              </w:rPr>
              <w:tab/>
            </w:r>
            <w:r>
              <w:rPr>
                <w:noProof/>
                <w:webHidden/>
              </w:rPr>
              <w:fldChar w:fldCharType="begin"/>
            </w:r>
            <w:r>
              <w:rPr>
                <w:noProof/>
                <w:webHidden/>
              </w:rPr>
              <w:instrText xml:space="preserve"> PAGEREF _Toc180011550 \h </w:instrText>
            </w:r>
            <w:r>
              <w:rPr>
                <w:noProof/>
                <w:webHidden/>
              </w:rPr>
            </w:r>
            <w:r>
              <w:rPr>
                <w:noProof/>
                <w:webHidden/>
              </w:rPr>
              <w:fldChar w:fldCharType="separate"/>
            </w:r>
            <w:r w:rsidR="00B82642">
              <w:rPr>
                <w:noProof/>
                <w:webHidden/>
              </w:rPr>
              <w:t>45</w:t>
            </w:r>
            <w:r>
              <w:rPr>
                <w:noProof/>
                <w:webHidden/>
              </w:rPr>
              <w:fldChar w:fldCharType="end"/>
            </w:r>
          </w:hyperlink>
        </w:p>
        <w:p w14:paraId="019AF098" w14:textId="2F58E1E3" w:rsidR="00BC36D0" w:rsidRDefault="00BC36D0">
          <w:pPr>
            <w:pStyle w:val="TOC2"/>
            <w:tabs>
              <w:tab w:val="left" w:pos="960"/>
              <w:tab w:val="right" w:leader="dot" w:pos="9016"/>
            </w:tabs>
            <w:rPr>
              <w:rFonts w:asciiTheme="minorHAnsi" w:eastAsiaTheme="minorEastAsia" w:hAnsiTheme="minorHAnsi"/>
              <w:noProof/>
              <w:szCs w:val="24"/>
              <w:lang w:eastAsia="en-GB"/>
            </w:rPr>
          </w:pPr>
          <w:hyperlink w:anchor="_Toc180011551" w:history="1">
            <w:r w:rsidRPr="00716CAD">
              <w:rPr>
                <w:rStyle w:val="Hyperlink"/>
                <w:noProof/>
                <w:lang w:val="en-US"/>
              </w:rPr>
              <w:t>3.2</w:t>
            </w:r>
            <w:r>
              <w:rPr>
                <w:rFonts w:asciiTheme="minorHAnsi" w:eastAsiaTheme="minorEastAsia" w:hAnsiTheme="minorHAnsi"/>
                <w:noProof/>
                <w:szCs w:val="24"/>
                <w:lang w:eastAsia="en-GB"/>
              </w:rPr>
              <w:tab/>
            </w:r>
            <w:r w:rsidRPr="00716CAD">
              <w:rPr>
                <w:rStyle w:val="Hyperlink"/>
                <w:noProof/>
                <w:lang w:val="en-US"/>
              </w:rPr>
              <w:t>ASW 28 main Composite Wing Model</w:t>
            </w:r>
            <w:r>
              <w:rPr>
                <w:noProof/>
                <w:webHidden/>
              </w:rPr>
              <w:tab/>
            </w:r>
            <w:r>
              <w:rPr>
                <w:noProof/>
                <w:webHidden/>
              </w:rPr>
              <w:fldChar w:fldCharType="begin"/>
            </w:r>
            <w:r>
              <w:rPr>
                <w:noProof/>
                <w:webHidden/>
              </w:rPr>
              <w:instrText xml:space="preserve"> PAGEREF _Toc180011551 \h </w:instrText>
            </w:r>
            <w:r>
              <w:rPr>
                <w:noProof/>
                <w:webHidden/>
              </w:rPr>
            </w:r>
            <w:r>
              <w:rPr>
                <w:noProof/>
                <w:webHidden/>
              </w:rPr>
              <w:fldChar w:fldCharType="separate"/>
            </w:r>
            <w:r w:rsidR="00B82642">
              <w:rPr>
                <w:noProof/>
                <w:webHidden/>
              </w:rPr>
              <w:t>48</w:t>
            </w:r>
            <w:r>
              <w:rPr>
                <w:noProof/>
                <w:webHidden/>
              </w:rPr>
              <w:fldChar w:fldCharType="end"/>
            </w:r>
          </w:hyperlink>
        </w:p>
        <w:p w14:paraId="300CAD2B" w14:textId="5BC243C1"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52" w:history="1">
            <w:r w:rsidRPr="00716CAD">
              <w:rPr>
                <w:rStyle w:val="Hyperlink"/>
                <w:noProof/>
                <w:lang w:val="en-US"/>
              </w:rPr>
              <w:t>3.2.1</w:t>
            </w:r>
            <w:r>
              <w:rPr>
                <w:rFonts w:asciiTheme="minorHAnsi" w:eastAsiaTheme="minorEastAsia" w:hAnsiTheme="minorHAnsi"/>
                <w:noProof/>
                <w:szCs w:val="24"/>
                <w:lang w:eastAsia="en-GB"/>
              </w:rPr>
              <w:tab/>
            </w:r>
            <w:r w:rsidRPr="00716CAD">
              <w:rPr>
                <w:rStyle w:val="Hyperlink"/>
                <w:noProof/>
                <w:lang w:val="en-US"/>
              </w:rPr>
              <w:t>Wing Geometry &amp; Discretization</w:t>
            </w:r>
            <w:r>
              <w:rPr>
                <w:noProof/>
                <w:webHidden/>
              </w:rPr>
              <w:tab/>
            </w:r>
            <w:r>
              <w:rPr>
                <w:noProof/>
                <w:webHidden/>
              </w:rPr>
              <w:fldChar w:fldCharType="begin"/>
            </w:r>
            <w:r>
              <w:rPr>
                <w:noProof/>
                <w:webHidden/>
              </w:rPr>
              <w:instrText xml:space="preserve"> PAGEREF _Toc180011552 \h </w:instrText>
            </w:r>
            <w:r>
              <w:rPr>
                <w:noProof/>
                <w:webHidden/>
              </w:rPr>
            </w:r>
            <w:r>
              <w:rPr>
                <w:noProof/>
                <w:webHidden/>
              </w:rPr>
              <w:fldChar w:fldCharType="separate"/>
            </w:r>
            <w:r w:rsidR="00B82642">
              <w:rPr>
                <w:noProof/>
                <w:webHidden/>
              </w:rPr>
              <w:t>48</w:t>
            </w:r>
            <w:r>
              <w:rPr>
                <w:noProof/>
                <w:webHidden/>
              </w:rPr>
              <w:fldChar w:fldCharType="end"/>
            </w:r>
          </w:hyperlink>
        </w:p>
        <w:p w14:paraId="715C1C11" w14:textId="5E627957"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53" w:history="1">
            <w:r w:rsidRPr="00716CAD">
              <w:rPr>
                <w:rStyle w:val="Hyperlink"/>
                <w:noProof/>
                <w:lang w:val="en-US"/>
              </w:rPr>
              <w:t>3.2.2</w:t>
            </w:r>
            <w:r>
              <w:rPr>
                <w:rFonts w:asciiTheme="minorHAnsi" w:eastAsiaTheme="minorEastAsia" w:hAnsiTheme="minorHAnsi"/>
                <w:noProof/>
                <w:szCs w:val="24"/>
                <w:lang w:eastAsia="en-GB"/>
              </w:rPr>
              <w:tab/>
            </w:r>
            <w:r w:rsidRPr="00716CAD">
              <w:rPr>
                <w:rStyle w:val="Hyperlink"/>
                <w:noProof/>
                <w:lang w:val="en-US"/>
              </w:rPr>
              <w:t>Material properties Definition.</w:t>
            </w:r>
            <w:r>
              <w:rPr>
                <w:noProof/>
                <w:webHidden/>
              </w:rPr>
              <w:tab/>
            </w:r>
            <w:r>
              <w:rPr>
                <w:noProof/>
                <w:webHidden/>
              </w:rPr>
              <w:fldChar w:fldCharType="begin"/>
            </w:r>
            <w:r>
              <w:rPr>
                <w:noProof/>
                <w:webHidden/>
              </w:rPr>
              <w:instrText xml:space="preserve"> PAGEREF _Toc180011553 \h </w:instrText>
            </w:r>
            <w:r>
              <w:rPr>
                <w:noProof/>
                <w:webHidden/>
              </w:rPr>
            </w:r>
            <w:r>
              <w:rPr>
                <w:noProof/>
                <w:webHidden/>
              </w:rPr>
              <w:fldChar w:fldCharType="separate"/>
            </w:r>
            <w:r w:rsidR="00B82642">
              <w:rPr>
                <w:noProof/>
                <w:webHidden/>
              </w:rPr>
              <w:t>50</w:t>
            </w:r>
            <w:r>
              <w:rPr>
                <w:noProof/>
                <w:webHidden/>
              </w:rPr>
              <w:fldChar w:fldCharType="end"/>
            </w:r>
          </w:hyperlink>
        </w:p>
        <w:p w14:paraId="75ADAE86" w14:textId="33132B81"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54" w:history="1">
            <w:r w:rsidRPr="00716CAD">
              <w:rPr>
                <w:rStyle w:val="Hyperlink"/>
                <w:noProof/>
                <w:lang w:val="en-US"/>
              </w:rPr>
              <w:t>3.2.3</w:t>
            </w:r>
            <w:r>
              <w:rPr>
                <w:rFonts w:asciiTheme="minorHAnsi" w:eastAsiaTheme="minorEastAsia" w:hAnsiTheme="minorHAnsi"/>
                <w:noProof/>
                <w:szCs w:val="24"/>
                <w:lang w:eastAsia="en-GB"/>
              </w:rPr>
              <w:tab/>
            </w:r>
            <w:r w:rsidRPr="00716CAD">
              <w:rPr>
                <w:rStyle w:val="Hyperlink"/>
                <w:noProof/>
                <w:lang w:val="en-US"/>
              </w:rPr>
              <w:t>Boundary Conditions</w:t>
            </w:r>
            <w:r>
              <w:rPr>
                <w:noProof/>
                <w:webHidden/>
              </w:rPr>
              <w:tab/>
            </w:r>
            <w:r>
              <w:rPr>
                <w:noProof/>
                <w:webHidden/>
              </w:rPr>
              <w:fldChar w:fldCharType="begin"/>
            </w:r>
            <w:r>
              <w:rPr>
                <w:noProof/>
                <w:webHidden/>
              </w:rPr>
              <w:instrText xml:space="preserve"> PAGEREF _Toc180011554 \h </w:instrText>
            </w:r>
            <w:r>
              <w:rPr>
                <w:noProof/>
                <w:webHidden/>
              </w:rPr>
            </w:r>
            <w:r>
              <w:rPr>
                <w:noProof/>
                <w:webHidden/>
              </w:rPr>
              <w:fldChar w:fldCharType="separate"/>
            </w:r>
            <w:r w:rsidR="00B82642">
              <w:rPr>
                <w:noProof/>
                <w:webHidden/>
              </w:rPr>
              <w:t>51</w:t>
            </w:r>
            <w:r>
              <w:rPr>
                <w:noProof/>
                <w:webHidden/>
              </w:rPr>
              <w:fldChar w:fldCharType="end"/>
            </w:r>
          </w:hyperlink>
        </w:p>
        <w:p w14:paraId="230D33F5" w14:textId="44EA84B4"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55" w:history="1">
            <w:r w:rsidRPr="00716CAD">
              <w:rPr>
                <w:rStyle w:val="Hyperlink"/>
                <w:noProof/>
                <w:lang w:val="en-US"/>
              </w:rPr>
              <w:t>3.2.4</w:t>
            </w:r>
            <w:r>
              <w:rPr>
                <w:rFonts w:asciiTheme="minorHAnsi" w:eastAsiaTheme="minorEastAsia" w:hAnsiTheme="minorHAnsi"/>
                <w:noProof/>
                <w:szCs w:val="24"/>
                <w:lang w:eastAsia="en-GB"/>
              </w:rPr>
              <w:tab/>
            </w:r>
            <w:r w:rsidRPr="00716CAD">
              <w:rPr>
                <w:rStyle w:val="Hyperlink"/>
                <w:noProof/>
                <w:lang w:val="en-US"/>
              </w:rPr>
              <w:t>Aerodynamic Grid</w:t>
            </w:r>
            <w:r>
              <w:rPr>
                <w:noProof/>
                <w:webHidden/>
              </w:rPr>
              <w:tab/>
            </w:r>
            <w:r>
              <w:rPr>
                <w:noProof/>
                <w:webHidden/>
              </w:rPr>
              <w:fldChar w:fldCharType="begin"/>
            </w:r>
            <w:r>
              <w:rPr>
                <w:noProof/>
                <w:webHidden/>
              </w:rPr>
              <w:instrText xml:space="preserve"> PAGEREF _Toc180011555 \h </w:instrText>
            </w:r>
            <w:r>
              <w:rPr>
                <w:noProof/>
                <w:webHidden/>
              </w:rPr>
            </w:r>
            <w:r>
              <w:rPr>
                <w:noProof/>
                <w:webHidden/>
              </w:rPr>
              <w:fldChar w:fldCharType="separate"/>
            </w:r>
            <w:r w:rsidR="00B82642">
              <w:rPr>
                <w:noProof/>
                <w:webHidden/>
              </w:rPr>
              <w:t>52</w:t>
            </w:r>
            <w:r>
              <w:rPr>
                <w:noProof/>
                <w:webHidden/>
              </w:rPr>
              <w:fldChar w:fldCharType="end"/>
            </w:r>
          </w:hyperlink>
        </w:p>
        <w:p w14:paraId="4C8EF96C" w14:textId="0AD1A00D"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56" w:history="1">
            <w:r w:rsidRPr="00716CAD">
              <w:rPr>
                <w:rStyle w:val="Hyperlink"/>
                <w:noProof/>
                <w:lang w:val="en-US"/>
              </w:rPr>
              <w:t>3.2.5</w:t>
            </w:r>
            <w:r>
              <w:rPr>
                <w:rFonts w:asciiTheme="minorHAnsi" w:eastAsiaTheme="minorEastAsia" w:hAnsiTheme="minorHAnsi"/>
                <w:noProof/>
                <w:szCs w:val="24"/>
                <w:lang w:eastAsia="en-GB"/>
              </w:rPr>
              <w:tab/>
            </w:r>
            <w:r w:rsidRPr="00716CAD">
              <w:rPr>
                <w:rStyle w:val="Hyperlink"/>
                <w:noProof/>
                <w:lang w:val="en-US"/>
              </w:rPr>
              <w:t>The Spline</w:t>
            </w:r>
            <w:r>
              <w:rPr>
                <w:noProof/>
                <w:webHidden/>
              </w:rPr>
              <w:tab/>
            </w:r>
            <w:r>
              <w:rPr>
                <w:noProof/>
                <w:webHidden/>
              </w:rPr>
              <w:fldChar w:fldCharType="begin"/>
            </w:r>
            <w:r>
              <w:rPr>
                <w:noProof/>
                <w:webHidden/>
              </w:rPr>
              <w:instrText xml:space="preserve"> PAGEREF _Toc180011556 \h </w:instrText>
            </w:r>
            <w:r>
              <w:rPr>
                <w:noProof/>
                <w:webHidden/>
              </w:rPr>
            </w:r>
            <w:r>
              <w:rPr>
                <w:noProof/>
                <w:webHidden/>
              </w:rPr>
              <w:fldChar w:fldCharType="separate"/>
            </w:r>
            <w:r w:rsidR="00B82642">
              <w:rPr>
                <w:noProof/>
                <w:webHidden/>
              </w:rPr>
              <w:t>54</w:t>
            </w:r>
            <w:r>
              <w:rPr>
                <w:noProof/>
                <w:webHidden/>
              </w:rPr>
              <w:fldChar w:fldCharType="end"/>
            </w:r>
          </w:hyperlink>
        </w:p>
        <w:p w14:paraId="24037FA6" w14:textId="3ECC58AE"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57" w:history="1">
            <w:r w:rsidRPr="00716CAD">
              <w:rPr>
                <w:rStyle w:val="Hyperlink"/>
                <w:noProof/>
                <w:lang w:val="en-US"/>
              </w:rPr>
              <w:t>3.2.6</w:t>
            </w:r>
            <w:r>
              <w:rPr>
                <w:rFonts w:asciiTheme="minorHAnsi" w:eastAsiaTheme="minorEastAsia" w:hAnsiTheme="minorHAnsi"/>
                <w:noProof/>
                <w:szCs w:val="24"/>
                <w:lang w:eastAsia="en-GB"/>
              </w:rPr>
              <w:tab/>
            </w:r>
            <w:r w:rsidRPr="00716CAD">
              <w:rPr>
                <w:rStyle w:val="Hyperlink"/>
                <w:noProof/>
                <w:lang w:val="en-US"/>
              </w:rPr>
              <w:t>Aeroelastic Problem Setup</w:t>
            </w:r>
            <w:r>
              <w:rPr>
                <w:noProof/>
                <w:webHidden/>
              </w:rPr>
              <w:tab/>
            </w:r>
            <w:r>
              <w:rPr>
                <w:noProof/>
                <w:webHidden/>
              </w:rPr>
              <w:fldChar w:fldCharType="begin"/>
            </w:r>
            <w:r>
              <w:rPr>
                <w:noProof/>
                <w:webHidden/>
              </w:rPr>
              <w:instrText xml:space="preserve"> PAGEREF _Toc180011557 \h </w:instrText>
            </w:r>
            <w:r>
              <w:rPr>
                <w:noProof/>
                <w:webHidden/>
              </w:rPr>
            </w:r>
            <w:r>
              <w:rPr>
                <w:noProof/>
                <w:webHidden/>
              </w:rPr>
              <w:fldChar w:fldCharType="separate"/>
            </w:r>
            <w:r w:rsidR="00B82642">
              <w:rPr>
                <w:noProof/>
                <w:webHidden/>
              </w:rPr>
              <w:t>55</w:t>
            </w:r>
            <w:r>
              <w:rPr>
                <w:noProof/>
                <w:webHidden/>
              </w:rPr>
              <w:fldChar w:fldCharType="end"/>
            </w:r>
          </w:hyperlink>
        </w:p>
        <w:p w14:paraId="3544CDDC" w14:textId="74997048" w:rsidR="00BC36D0" w:rsidRDefault="00BC36D0">
          <w:pPr>
            <w:pStyle w:val="TOC2"/>
            <w:tabs>
              <w:tab w:val="left" w:pos="960"/>
              <w:tab w:val="right" w:leader="dot" w:pos="9016"/>
            </w:tabs>
            <w:rPr>
              <w:rFonts w:asciiTheme="minorHAnsi" w:eastAsiaTheme="minorEastAsia" w:hAnsiTheme="minorHAnsi"/>
              <w:noProof/>
              <w:szCs w:val="24"/>
              <w:lang w:eastAsia="en-GB"/>
            </w:rPr>
          </w:pPr>
          <w:hyperlink w:anchor="_Toc180011558" w:history="1">
            <w:r w:rsidRPr="00716CAD">
              <w:rPr>
                <w:rStyle w:val="Hyperlink"/>
                <w:noProof/>
                <w:lang w:val="en-US"/>
              </w:rPr>
              <w:t>3.3</w:t>
            </w:r>
            <w:r>
              <w:rPr>
                <w:rFonts w:asciiTheme="minorHAnsi" w:eastAsiaTheme="minorEastAsia" w:hAnsiTheme="minorHAnsi"/>
                <w:noProof/>
                <w:szCs w:val="24"/>
                <w:lang w:eastAsia="en-GB"/>
              </w:rPr>
              <w:tab/>
            </w:r>
            <w:r w:rsidRPr="00716CAD">
              <w:rPr>
                <w:rStyle w:val="Hyperlink"/>
                <w:noProof/>
                <w:lang w:val="en-US"/>
              </w:rPr>
              <w:t>Optistruct – Python Interface</w:t>
            </w:r>
            <w:r>
              <w:rPr>
                <w:noProof/>
                <w:webHidden/>
              </w:rPr>
              <w:tab/>
            </w:r>
            <w:r>
              <w:rPr>
                <w:noProof/>
                <w:webHidden/>
              </w:rPr>
              <w:fldChar w:fldCharType="begin"/>
            </w:r>
            <w:r>
              <w:rPr>
                <w:noProof/>
                <w:webHidden/>
              </w:rPr>
              <w:instrText xml:space="preserve"> PAGEREF _Toc180011558 \h </w:instrText>
            </w:r>
            <w:r>
              <w:rPr>
                <w:noProof/>
                <w:webHidden/>
              </w:rPr>
            </w:r>
            <w:r>
              <w:rPr>
                <w:noProof/>
                <w:webHidden/>
              </w:rPr>
              <w:fldChar w:fldCharType="separate"/>
            </w:r>
            <w:r w:rsidR="00B82642">
              <w:rPr>
                <w:noProof/>
                <w:webHidden/>
              </w:rPr>
              <w:t>59</w:t>
            </w:r>
            <w:r>
              <w:rPr>
                <w:noProof/>
                <w:webHidden/>
              </w:rPr>
              <w:fldChar w:fldCharType="end"/>
            </w:r>
          </w:hyperlink>
        </w:p>
        <w:p w14:paraId="2B9A407F" w14:textId="74068321"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59" w:history="1">
            <w:r w:rsidRPr="00716CAD">
              <w:rPr>
                <w:rStyle w:val="Hyperlink"/>
                <w:noProof/>
                <w:lang w:val="en-US"/>
              </w:rPr>
              <w:t>3.3.1</w:t>
            </w:r>
            <w:r>
              <w:rPr>
                <w:rFonts w:asciiTheme="minorHAnsi" w:eastAsiaTheme="minorEastAsia" w:hAnsiTheme="minorHAnsi"/>
                <w:noProof/>
                <w:szCs w:val="24"/>
                <w:lang w:eastAsia="en-GB"/>
              </w:rPr>
              <w:tab/>
            </w:r>
            <w:r w:rsidRPr="00716CAD">
              <w:rPr>
                <w:rStyle w:val="Hyperlink"/>
                <w:noProof/>
                <w:lang w:val="en-US"/>
              </w:rPr>
              <w:t>Results of Flutter Analysis &amp; Python</w:t>
            </w:r>
            <w:r>
              <w:rPr>
                <w:noProof/>
                <w:webHidden/>
              </w:rPr>
              <w:tab/>
            </w:r>
            <w:r>
              <w:rPr>
                <w:noProof/>
                <w:webHidden/>
              </w:rPr>
              <w:fldChar w:fldCharType="begin"/>
            </w:r>
            <w:r>
              <w:rPr>
                <w:noProof/>
                <w:webHidden/>
              </w:rPr>
              <w:instrText xml:space="preserve"> PAGEREF _Toc180011559 \h </w:instrText>
            </w:r>
            <w:r>
              <w:rPr>
                <w:noProof/>
                <w:webHidden/>
              </w:rPr>
            </w:r>
            <w:r>
              <w:rPr>
                <w:noProof/>
                <w:webHidden/>
              </w:rPr>
              <w:fldChar w:fldCharType="separate"/>
            </w:r>
            <w:r w:rsidR="00B82642">
              <w:rPr>
                <w:noProof/>
                <w:webHidden/>
              </w:rPr>
              <w:t>59</w:t>
            </w:r>
            <w:r>
              <w:rPr>
                <w:noProof/>
                <w:webHidden/>
              </w:rPr>
              <w:fldChar w:fldCharType="end"/>
            </w:r>
          </w:hyperlink>
        </w:p>
        <w:p w14:paraId="57A91E3A" w14:textId="73C7777E"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60" w:history="1">
            <w:r w:rsidRPr="00716CAD">
              <w:rPr>
                <w:rStyle w:val="Hyperlink"/>
                <w:noProof/>
                <w:lang w:val="en-US"/>
              </w:rPr>
              <w:t>3.3.2</w:t>
            </w:r>
            <w:r>
              <w:rPr>
                <w:rFonts w:asciiTheme="minorHAnsi" w:eastAsiaTheme="minorEastAsia" w:hAnsiTheme="minorHAnsi"/>
                <w:noProof/>
                <w:szCs w:val="24"/>
                <w:lang w:eastAsia="en-GB"/>
              </w:rPr>
              <w:tab/>
            </w:r>
            <w:r w:rsidRPr="00716CAD">
              <w:rPr>
                <w:rStyle w:val="Hyperlink"/>
                <w:noProof/>
                <w:lang w:val="en-US"/>
              </w:rPr>
              <w:t>Modifying Optistruct’s input using python</w:t>
            </w:r>
            <w:r>
              <w:rPr>
                <w:noProof/>
                <w:webHidden/>
              </w:rPr>
              <w:tab/>
            </w:r>
            <w:r>
              <w:rPr>
                <w:noProof/>
                <w:webHidden/>
              </w:rPr>
              <w:fldChar w:fldCharType="begin"/>
            </w:r>
            <w:r>
              <w:rPr>
                <w:noProof/>
                <w:webHidden/>
              </w:rPr>
              <w:instrText xml:space="preserve"> PAGEREF _Toc180011560 \h </w:instrText>
            </w:r>
            <w:r>
              <w:rPr>
                <w:noProof/>
                <w:webHidden/>
              </w:rPr>
            </w:r>
            <w:r>
              <w:rPr>
                <w:noProof/>
                <w:webHidden/>
              </w:rPr>
              <w:fldChar w:fldCharType="separate"/>
            </w:r>
            <w:r w:rsidR="00B82642">
              <w:rPr>
                <w:noProof/>
                <w:webHidden/>
              </w:rPr>
              <w:t>60</w:t>
            </w:r>
            <w:r>
              <w:rPr>
                <w:noProof/>
                <w:webHidden/>
              </w:rPr>
              <w:fldChar w:fldCharType="end"/>
            </w:r>
          </w:hyperlink>
        </w:p>
        <w:p w14:paraId="0DF98BF6" w14:textId="0955C249" w:rsidR="00BC36D0" w:rsidRDefault="00BC36D0">
          <w:pPr>
            <w:pStyle w:val="TOC2"/>
            <w:tabs>
              <w:tab w:val="left" w:pos="960"/>
              <w:tab w:val="right" w:leader="dot" w:pos="9016"/>
            </w:tabs>
            <w:rPr>
              <w:rFonts w:asciiTheme="minorHAnsi" w:eastAsiaTheme="minorEastAsia" w:hAnsiTheme="minorHAnsi"/>
              <w:noProof/>
              <w:szCs w:val="24"/>
              <w:lang w:eastAsia="en-GB"/>
            </w:rPr>
          </w:pPr>
          <w:hyperlink w:anchor="_Toc180011561" w:history="1">
            <w:r w:rsidRPr="00716CAD">
              <w:rPr>
                <w:rStyle w:val="Hyperlink"/>
                <w:noProof/>
                <w:lang w:val="en-US"/>
              </w:rPr>
              <w:t>3.4</w:t>
            </w:r>
            <w:r>
              <w:rPr>
                <w:rFonts w:asciiTheme="minorHAnsi" w:eastAsiaTheme="minorEastAsia" w:hAnsiTheme="minorHAnsi"/>
                <w:noProof/>
                <w:szCs w:val="24"/>
                <w:lang w:eastAsia="en-GB"/>
              </w:rPr>
              <w:tab/>
            </w:r>
            <w:r w:rsidRPr="00716CAD">
              <w:rPr>
                <w:rStyle w:val="Hyperlink"/>
                <w:noProof/>
                <w:lang w:val="en-US"/>
              </w:rPr>
              <w:t>Optimization Problem</w:t>
            </w:r>
            <w:r>
              <w:rPr>
                <w:noProof/>
                <w:webHidden/>
              </w:rPr>
              <w:tab/>
            </w:r>
            <w:r>
              <w:rPr>
                <w:noProof/>
                <w:webHidden/>
              </w:rPr>
              <w:fldChar w:fldCharType="begin"/>
            </w:r>
            <w:r>
              <w:rPr>
                <w:noProof/>
                <w:webHidden/>
              </w:rPr>
              <w:instrText xml:space="preserve"> PAGEREF _Toc180011561 \h </w:instrText>
            </w:r>
            <w:r>
              <w:rPr>
                <w:noProof/>
                <w:webHidden/>
              </w:rPr>
            </w:r>
            <w:r>
              <w:rPr>
                <w:noProof/>
                <w:webHidden/>
              </w:rPr>
              <w:fldChar w:fldCharType="separate"/>
            </w:r>
            <w:r w:rsidR="00B82642">
              <w:rPr>
                <w:noProof/>
                <w:webHidden/>
              </w:rPr>
              <w:t>62</w:t>
            </w:r>
            <w:r>
              <w:rPr>
                <w:noProof/>
                <w:webHidden/>
              </w:rPr>
              <w:fldChar w:fldCharType="end"/>
            </w:r>
          </w:hyperlink>
        </w:p>
        <w:p w14:paraId="397B1DA1" w14:textId="375237C2"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62" w:history="1">
            <w:r w:rsidRPr="00716CAD">
              <w:rPr>
                <w:rStyle w:val="Hyperlink"/>
                <w:noProof/>
                <w:lang w:val="en-US"/>
              </w:rPr>
              <w:t>3.4.1</w:t>
            </w:r>
            <w:r>
              <w:rPr>
                <w:rFonts w:asciiTheme="minorHAnsi" w:eastAsiaTheme="minorEastAsia" w:hAnsiTheme="minorHAnsi"/>
                <w:noProof/>
                <w:szCs w:val="24"/>
                <w:lang w:eastAsia="en-GB"/>
              </w:rPr>
              <w:tab/>
            </w:r>
            <w:r w:rsidRPr="00716CAD">
              <w:rPr>
                <w:rStyle w:val="Hyperlink"/>
                <w:noProof/>
                <w:lang w:val="en-US"/>
              </w:rPr>
              <w:t>Applying Powell’s method</w:t>
            </w:r>
            <w:r>
              <w:rPr>
                <w:noProof/>
                <w:webHidden/>
              </w:rPr>
              <w:tab/>
            </w:r>
            <w:r>
              <w:rPr>
                <w:noProof/>
                <w:webHidden/>
              </w:rPr>
              <w:fldChar w:fldCharType="begin"/>
            </w:r>
            <w:r>
              <w:rPr>
                <w:noProof/>
                <w:webHidden/>
              </w:rPr>
              <w:instrText xml:space="preserve"> PAGEREF _Toc180011562 \h </w:instrText>
            </w:r>
            <w:r>
              <w:rPr>
                <w:noProof/>
                <w:webHidden/>
              </w:rPr>
            </w:r>
            <w:r>
              <w:rPr>
                <w:noProof/>
                <w:webHidden/>
              </w:rPr>
              <w:fldChar w:fldCharType="separate"/>
            </w:r>
            <w:r w:rsidR="00B82642">
              <w:rPr>
                <w:noProof/>
                <w:webHidden/>
              </w:rPr>
              <w:t>62</w:t>
            </w:r>
            <w:r>
              <w:rPr>
                <w:noProof/>
                <w:webHidden/>
              </w:rPr>
              <w:fldChar w:fldCharType="end"/>
            </w:r>
          </w:hyperlink>
        </w:p>
        <w:p w14:paraId="432C8B58" w14:textId="3E0E4004"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63" w:history="1">
            <w:r w:rsidRPr="00716CAD">
              <w:rPr>
                <w:rStyle w:val="Hyperlink"/>
                <w:noProof/>
                <w:lang w:val="en-US"/>
              </w:rPr>
              <w:t>3.4.2</w:t>
            </w:r>
            <w:r>
              <w:rPr>
                <w:rFonts w:asciiTheme="minorHAnsi" w:eastAsiaTheme="minorEastAsia" w:hAnsiTheme="minorHAnsi"/>
                <w:noProof/>
                <w:szCs w:val="24"/>
                <w:lang w:eastAsia="en-GB"/>
              </w:rPr>
              <w:tab/>
            </w:r>
            <w:r w:rsidRPr="00716CAD">
              <w:rPr>
                <w:rStyle w:val="Hyperlink"/>
                <w:noProof/>
                <w:lang w:val="en-US"/>
              </w:rPr>
              <w:t>Applying the Genetic Algorithm</w:t>
            </w:r>
            <w:r>
              <w:rPr>
                <w:noProof/>
                <w:webHidden/>
              </w:rPr>
              <w:tab/>
            </w:r>
            <w:r>
              <w:rPr>
                <w:noProof/>
                <w:webHidden/>
              </w:rPr>
              <w:fldChar w:fldCharType="begin"/>
            </w:r>
            <w:r>
              <w:rPr>
                <w:noProof/>
                <w:webHidden/>
              </w:rPr>
              <w:instrText xml:space="preserve"> PAGEREF _Toc180011563 \h </w:instrText>
            </w:r>
            <w:r>
              <w:rPr>
                <w:noProof/>
                <w:webHidden/>
              </w:rPr>
            </w:r>
            <w:r>
              <w:rPr>
                <w:noProof/>
                <w:webHidden/>
              </w:rPr>
              <w:fldChar w:fldCharType="separate"/>
            </w:r>
            <w:r w:rsidR="00B82642">
              <w:rPr>
                <w:noProof/>
                <w:webHidden/>
              </w:rPr>
              <w:t>65</w:t>
            </w:r>
            <w:r>
              <w:rPr>
                <w:noProof/>
                <w:webHidden/>
              </w:rPr>
              <w:fldChar w:fldCharType="end"/>
            </w:r>
          </w:hyperlink>
        </w:p>
        <w:p w14:paraId="1EEA915A" w14:textId="35F40A5A"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64" w:history="1">
            <w:r w:rsidRPr="00716CAD">
              <w:rPr>
                <w:rStyle w:val="Hyperlink"/>
                <w:noProof/>
                <w:lang w:val="en-US"/>
              </w:rPr>
              <w:t>3.4.3</w:t>
            </w:r>
            <w:r>
              <w:rPr>
                <w:rFonts w:asciiTheme="minorHAnsi" w:eastAsiaTheme="minorEastAsia" w:hAnsiTheme="minorHAnsi"/>
                <w:noProof/>
                <w:szCs w:val="24"/>
                <w:lang w:eastAsia="en-GB"/>
              </w:rPr>
              <w:tab/>
            </w:r>
            <w:r w:rsidRPr="00716CAD">
              <w:rPr>
                <w:rStyle w:val="Hyperlink"/>
                <w:noProof/>
                <w:lang w:val="en-US"/>
              </w:rPr>
              <w:t>Flutter Speed Prediction using Neural networks</w:t>
            </w:r>
            <w:r>
              <w:rPr>
                <w:noProof/>
                <w:webHidden/>
              </w:rPr>
              <w:tab/>
            </w:r>
            <w:r>
              <w:rPr>
                <w:noProof/>
                <w:webHidden/>
              </w:rPr>
              <w:fldChar w:fldCharType="begin"/>
            </w:r>
            <w:r>
              <w:rPr>
                <w:noProof/>
                <w:webHidden/>
              </w:rPr>
              <w:instrText xml:space="preserve"> PAGEREF _Toc180011564 \h </w:instrText>
            </w:r>
            <w:r>
              <w:rPr>
                <w:noProof/>
                <w:webHidden/>
              </w:rPr>
            </w:r>
            <w:r>
              <w:rPr>
                <w:noProof/>
                <w:webHidden/>
              </w:rPr>
              <w:fldChar w:fldCharType="separate"/>
            </w:r>
            <w:r w:rsidR="00B82642">
              <w:rPr>
                <w:noProof/>
                <w:webHidden/>
              </w:rPr>
              <w:t>66</w:t>
            </w:r>
            <w:r>
              <w:rPr>
                <w:noProof/>
                <w:webHidden/>
              </w:rPr>
              <w:fldChar w:fldCharType="end"/>
            </w:r>
          </w:hyperlink>
        </w:p>
        <w:p w14:paraId="27D6F021" w14:textId="484D081E" w:rsidR="00BC36D0" w:rsidRDefault="00BC36D0">
          <w:pPr>
            <w:pStyle w:val="TOC1"/>
            <w:tabs>
              <w:tab w:val="left" w:pos="480"/>
              <w:tab w:val="right" w:leader="dot" w:pos="9016"/>
            </w:tabs>
            <w:rPr>
              <w:rFonts w:asciiTheme="minorHAnsi" w:eastAsiaTheme="minorEastAsia" w:hAnsiTheme="minorHAnsi"/>
              <w:noProof/>
              <w:szCs w:val="24"/>
              <w:lang w:eastAsia="en-GB"/>
            </w:rPr>
          </w:pPr>
          <w:hyperlink w:anchor="_Toc180011565" w:history="1">
            <w:r w:rsidRPr="00716CAD">
              <w:rPr>
                <w:rStyle w:val="Hyperlink"/>
                <w:noProof/>
                <w:lang w:val="en-US"/>
              </w:rPr>
              <w:t>4</w:t>
            </w:r>
            <w:r>
              <w:rPr>
                <w:rFonts w:asciiTheme="minorHAnsi" w:eastAsiaTheme="minorEastAsia" w:hAnsiTheme="minorHAnsi"/>
                <w:noProof/>
                <w:szCs w:val="24"/>
                <w:lang w:eastAsia="en-GB"/>
              </w:rPr>
              <w:tab/>
            </w:r>
            <w:r w:rsidRPr="00716CAD">
              <w:rPr>
                <w:rStyle w:val="Hyperlink"/>
                <w:noProof/>
                <w:lang w:val="en-US"/>
              </w:rPr>
              <w:t>Results</w:t>
            </w:r>
            <w:r>
              <w:rPr>
                <w:noProof/>
                <w:webHidden/>
              </w:rPr>
              <w:tab/>
            </w:r>
            <w:r>
              <w:rPr>
                <w:noProof/>
                <w:webHidden/>
              </w:rPr>
              <w:fldChar w:fldCharType="begin"/>
            </w:r>
            <w:r>
              <w:rPr>
                <w:noProof/>
                <w:webHidden/>
              </w:rPr>
              <w:instrText xml:space="preserve"> PAGEREF _Toc180011565 \h </w:instrText>
            </w:r>
            <w:r>
              <w:rPr>
                <w:noProof/>
                <w:webHidden/>
              </w:rPr>
            </w:r>
            <w:r>
              <w:rPr>
                <w:noProof/>
                <w:webHidden/>
              </w:rPr>
              <w:fldChar w:fldCharType="separate"/>
            </w:r>
            <w:r w:rsidR="00B82642">
              <w:rPr>
                <w:noProof/>
                <w:webHidden/>
              </w:rPr>
              <w:t>71</w:t>
            </w:r>
            <w:r>
              <w:rPr>
                <w:noProof/>
                <w:webHidden/>
              </w:rPr>
              <w:fldChar w:fldCharType="end"/>
            </w:r>
          </w:hyperlink>
        </w:p>
        <w:p w14:paraId="7BC6F1EF" w14:textId="206769C4" w:rsidR="00BC36D0" w:rsidRDefault="00BC36D0">
          <w:pPr>
            <w:pStyle w:val="TOC2"/>
            <w:tabs>
              <w:tab w:val="left" w:pos="960"/>
              <w:tab w:val="right" w:leader="dot" w:pos="9016"/>
            </w:tabs>
            <w:rPr>
              <w:rFonts w:asciiTheme="minorHAnsi" w:eastAsiaTheme="minorEastAsia" w:hAnsiTheme="minorHAnsi"/>
              <w:noProof/>
              <w:szCs w:val="24"/>
              <w:lang w:eastAsia="en-GB"/>
            </w:rPr>
          </w:pPr>
          <w:hyperlink w:anchor="_Toc180011566" w:history="1">
            <w:r w:rsidRPr="00716CAD">
              <w:rPr>
                <w:rStyle w:val="Hyperlink"/>
                <w:noProof/>
                <w:lang w:val="en-US"/>
              </w:rPr>
              <w:t>4.1</w:t>
            </w:r>
            <w:r>
              <w:rPr>
                <w:rFonts w:asciiTheme="minorHAnsi" w:eastAsiaTheme="minorEastAsia" w:hAnsiTheme="minorHAnsi"/>
                <w:noProof/>
                <w:szCs w:val="24"/>
                <w:lang w:eastAsia="en-GB"/>
              </w:rPr>
              <w:tab/>
            </w:r>
            <w:r w:rsidRPr="00716CAD">
              <w:rPr>
                <w:rStyle w:val="Hyperlink"/>
                <w:noProof/>
                <w:lang w:val="en-US"/>
              </w:rPr>
              <w:t>Modal Analysis</w:t>
            </w:r>
            <w:r>
              <w:rPr>
                <w:noProof/>
                <w:webHidden/>
              </w:rPr>
              <w:tab/>
            </w:r>
            <w:r>
              <w:rPr>
                <w:noProof/>
                <w:webHidden/>
              </w:rPr>
              <w:fldChar w:fldCharType="begin"/>
            </w:r>
            <w:r>
              <w:rPr>
                <w:noProof/>
                <w:webHidden/>
              </w:rPr>
              <w:instrText xml:space="preserve"> PAGEREF _Toc180011566 \h </w:instrText>
            </w:r>
            <w:r>
              <w:rPr>
                <w:noProof/>
                <w:webHidden/>
              </w:rPr>
            </w:r>
            <w:r>
              <w:rPr>
                <w:noProof/>
                <w:webHidden/>
              </w:rPr>
              <w:fldChar w:fldCharType="separate"/>
            </w:r>
            <w:r w:rsidR="00B82642">
              <w:rPr>
                <w:noProof/>
                <w:webHidden/>
              </w:rPr>
              <w:t>71</w:t>
            </w:r>
            <w:r>
              <w:rPr>
                <w:noProof/>
                <w:webHidden/>
              </w:rPr>
              <w:fldChar w:fldCharType="end"/>
            </w:r>
          </w:hyperlink>
        </w:p>
        <w:p w14:paraId="1A3C56C3" w14:textId="27D9A4D7" w:rsidR="00BC36D0" w:rsidRDefault="00BC36D0">
          <w:pPr>
            <w:pStyle w:val="TOC2"/>
            <w:tabs>
              <w:tab w:val="left" w:pos="960"/>
              <w:tab w:val="right" w:leader="dot" w:pos="9016"/>
            </w:tabs>
            <w:rPr>
              <w:rFonts w:asciiTheme="minorHAnsi" w:eastAsiaTheme="minorEastAsia" w:hAnsiTheme="minorHAnsi"/>
              <w:noProof/>
              <w:szCs w:val="24"/>
              <w:lang w:eastAsia="en-GB"/>
            </w:rPr>
          </w:pPr>
          <w:hyperlink w:anchor="_Toc180011567" w:history="1">
            <w:r w:rsidRPr="00716CAD">
              <w:rPr>
                <w:rStyle w:val="Hyperlink"/>
                <w:noProof/>
                <w:lang w:val="en-US"/>
              </w:rPr>
              <w:t>4.2</w:t>
            </w:r>
            <w:r>
              <w:rPr>
                <w:rFonts w:asciiTheme="minorHAnsi" w:eastAsiaTheme="minorEastAsia" w:hAnsiTheme="minorHAnsi"/>
                <w:noProof/>
                <w:szCs w:val="24"/>
                <w:lang w:eastAsia="en-GB"/>
              </w:rPr>
              <w:tab/>
            </w:r>
            <w:r w:rsidRPr="00716CAD">
              <w:rPr>
                <w:rStyle w:val="Hyperlink"/>
                <w:noProof/>
                <w:lang w:val="en-US"/>
              </w:rPr>
              <w:t>Initial Flutter Analysis</w:t>
            </w:r>
            <w:r>
              <w:rPr>
                <w:noProof/>
                <w:webHidden/>
              </w:rPr>
              <w:tab/>
            </w:r>
            <w:r>
              <w:rPr>
                <w:noProof/>
                <w:webHidden/>
              </w:rPr>
              <w:fldChar w:fldCharType="begin"/>
            </w:r>
            <w:r>
              <w:rPr>
                <w:noProof/>
                <w:webHidden/>
              </w:rPr>
              <w:instrText xml:space="preserve"> PAGEREF _Toc180011567 \h </w:instrText>
            </w:r>
            <w:r>
              <w:rPr>
                <w:noProof/>
                <w:webHidden/>
              </w:rPr>
            </w:r>
            <w:r>
              <w:rPr>
                <w:noProof/>
                <w:webHidden/>
              </w:rPr>
              <w:fldChar w:fldCharType="separate"/>
            </w:r>
            <w:r w:rsidR="00B82642">
              <w:rPr>
                <w:noProof/>
                <w:webHidden/>
              </w:rPr>
              <w:t>73</w:t>
            </w:r>
            <w:r>
              <w:rPr>
                <w:noProof/>
                <w:webHidden/>
              </w:rPr>
              <w:fldChar w:fldCharType="end"/>
            </w:r>
          </w:hyperlink>
        </w:p>
        <w:p w14:paraId="17D930E9" w14:textId="02A3E5AF" w:rsidR="00BC36D0" w:rsidRDefault="00BC36D0">
          <w:pPr>
            <w:pStyle w:val="TOC2"/>
            <w:tabs>
              <w:tab w:val="left" w:pos="960"/>
              <w:tab w:val="right" w:leader="dot" w:pos="9016"/>
            </w:tabs>
            <w:rPr>
              <w:rFonts w:asciiTheme="minorHAnsi" w:eastAsiaTheme="minorEastAsia" w:hAnsiTheme="minorHAnsi"/>
              <w:noProof/>
              <w:szCs w:val="24"/>
              <w:lang w:eastAsia="en-GB"/>
            </w:rPr>
          </w:pPr>
          <w:hyperlink w:anchor="_Toc180011568" w:history="1">
            <w:r w:rsidRPr="00716CAD">
              <w:rPr>
                <w:rStyle w:val="Hyperlink"/>
                <w:noProof/>
              </w:rPr>
              <w:t>4.3</w:t>
            </w:r>
            <w:r>
              <w:rPr>
                <w:rFonts w:asciiTheme="minorHAnsi" w:eastAsiaTheme="minorEastAsia" w:hAnsiTheme="minorHAnsi"/>
                <w:noProof/>
                <w:szCs w:val="24"/>
                <w:lang w:eastAsia="en-GB"/>
              </w:rPr>
              <w:tab/>
            </w:r>
            <w:r w:rsidRPr="00716CAD">
              <w:rPr>
                <w:rStyle w:val="Hyperlink"/>
                <w:noProof/>
              </w:rPr>
              <w:t>Powell’s Optimization Method</w:t>
            </w:r>
            <w:r>
              <w:rPr>
                <w:noProof/>
                <w:webHidden/>
              </w:rPr>
              <w:tab/>
            </w:r>
            <w:r>
              <w:rPr>
                <w:noProof/>
                <w:webHidden/>
              </w:rPr>
              <w:fldChar w:fldCharType="begin"/>
            </w:r>
            <w:r>
              <w:rPr>
                <w:noProof/>
                <w:webHidden/>
              </w:rPr>
              <w:instrText xml:space="preserve"> PAGEREF _Toc180011568 \h </w:instrText>
            </w:r>
            <w:r>
              <w:rPr>
                <w:noProof/>
                <w:webHidden/>
              </w:rPr>
            </w:r>
            <w:r>
              <w:rPr>
                <w:noProof/>
                <w:webHidden/>
              </w:rPr>
              <w:fldChar w:fldCharType="separate"/>
            </w:r>
            <w:r w:rsidR="00B82642">
              <w:rPr>
                <w:noProof/>
                <w:webHidden/>
              </w:rPr>
              <w:t>75</w:t>
            </w:r>
            <w:r>
              <w:rPr>
                <w:noProof/>
                <w:webHidden/>
              </w:rPr>
              <w:fldChar w:fldCharType="end"/>
            </w:r>
          </w:hyperlink>
        </w:p>
        <w:p w14:paraId="02362BB9" w14:textId="0A0C2B9C" w:rsidR="00BC36D0" w:rsidRDefault="00BC36D0">
          <w:pPr>
            <w:pStyle w:val="TOC2"/>
            <w:tabs>
              <w:tab w:val="left" w:pos="960"/>
              <w:tab w:val="right" w:leader="dot" w:pos="9016"/>
            </w:tabs>
            <w:rPr>
              <w:rFonts w:asciiTheme="minorHAnsi" w:eastAsiaTheme="minorEastAsia" w:hAnsiTheme="minorHAnsi"/>
              <w:noProof/>
              <w:szCs w:val="24"/>
              <w:lang w:eastAsia="en-GB"/>
            </w:rPr>
          </w:pPr>
          <w:hyperlink w:anchor="_Toc180011569" w:history="1">
            <w:r w:rsidRPr="00716CAD">
              <w:rPr>
                <w:rStyle w:val="Hyperlink"/>
                <w:noProof/>
                <w:lang w:val="en-US"/>
              </w:rPr>
              <w:t>4.4</w:t>
            </w:r>
            <w:r>
              <w:rPr>
                <w:rFonts w:asciiTheme="minorHAnsi" w:eastAsiaTheme="minorEastAsia" w:hAnsiTheme="minorHAnsi"/>
                <w:noProof/>
                <w:szCs w:val="24"/>
                <w:lang w:eastAsia="en-GB"/>
              </w:rPr>
              <w:tab/>
            </w:r>
            <w:r w:rsidRPr="00716CAD">
              <w:rPr>
                <w:rStyle w:val="Hyperlink"/>
                <w:noProof/>
                <w:lang w:val="en-US"/>
              </w:rPr>
              <w:t>Genetic Algorithm Optimization</w:t>
            </w:r>
            <w:r>
              <w:rPr>
                <w:noProof/>
                <w:webHidden/>
              </w:rPr>
              <w:tab/>
            </w:r>
            <w:r>
              <w:rPr>
                <w:noProof/>
                <w:webHidden/>
              </w:rPr>
              <w:fldChar w:fldCharType="begin"/>
            </w:r>
            <w:r>
              <w:rPr>
                <w:noProof/>
                <w:webHidden/>
              </w:rPr>
              <w:instrText xml:space="preserve"> PAGEREF _Toc180011569 \h </w:instrText>
            </w:r>
            <w:r>
              <w:rPr>
                <w:noProof/>
                <w:webHidden/>
              </w:rPr>
            </w:r>
            <w:r>
              <w:rPr>
                <w:noProof/>
                <w:webHidden/>
              </w:rPr>
              <w:fldChar w:fldCharType="separate"/>
            </w:r>
            <w:r w:rsidR="00B82642">
              <w:rPr>
                <w:noProof/>
                <w:webHidden/>
              </w:rPr>
              <w:t>83</w:t>
            </w:r>
            <w:r>
              <w:rPr>
                <w:noProof/>
                <w:webHidden/>
              </w:rPr>
              <w:fldChar w:fldCharType="end"/>
            </w:r>
          </w:hyperlink>
        </w:p>
        <w:p w14:paraId="7337F9D9" w14:textId="3BD5CFD7" w:rsidR="00BC36D0" w:rsidRDefault="00BC36D0">
          <w:pPr>
            <w:pStyle w:val="TOC2"/>
            <w:tabs>
              <w:tab w:val="left" w:pos="960"/>
              <w:tab w:val="right" w:leader="dot" w:pos="9016"/>
            </w:tabs>
            <w:rPr>
              <w:rFonts w:asciiTheme="minorHAnsi" w:eastAsiaTheme="minorEastAsia" w:hAnsiTheme="minorHAnsi"/>
              <w:noProof/>
              <w:szCs w:val="24"/>
              <w:lang w:eastAsia="en-GB"/>
            </w:rPr>
          </w:pPr>
          <w:hyperlink w:anchor="_Toc180011570" w:history="1">
            <w:r w:rsidRPr="00716CAD">
              <w:rPr>
                <w:rStyle w:val="Hyperlink"/>
                <w:noProof/>
                <w:lang w:val="en-US"/>
              </w:rPr>
              <w:t>4.5</w:t>
            </w:r>
            <w:r>
              <w:rPr>
                <w:rFonts w:asciiTheme="minorHAnsi" w:eastAsiaTheme="minorEastAsia" w:hAnsiTheme="minorHAnsi"/>
                <w:noProof/>
                <w:szCs w:val="24"/>
                <w:lang w:eastAsia="en-GB"/>
              </w:rPr>
              <w:tab/>
            </w:r>
            <w:r w:rsidRPr="00716CAD">
              <w:rPr>
                <w:rStyle w:val="Hyperlink"/>
                <w:noProof/>
                <w:lang w:val="en-US"/>
              </w:rPr>
              <w:t>Neural Network Prediction Results</w:t>
            </w:r>
            <w:r>
              <w:rPr>
                <w:noProof/>
                <w:webHidden/>
              </w:rPr>
              <w:tab/>
            </w:r>
            <w:r>
              <w:rPr>
                <w:noProof/>
                <w:webHidden/>
              </w:rPr>
              <w:fldChar w:fldCharType="begin"/>
            </w:r>
            <w:r>
              <w:rPr>
                <w:noProof/>
                <w:webHidden/>
              </w:rPr>
              <w:instrText xml:space="preserve"> PAGEREF _Toc180011570 \h </w:instrText>
            </w:r>
            <w:r>
              <w:rPr>
                <w:noProof/>
                <w:webHidden/>
              </w:rPr>
            </w:r>
            <w:r>
              <w:rPr>
                <w:noProof/>
                <w:webHidden/>
              </w:rPr>
              <w:fldChar w:fldCharType="separate"/>
            </w:r>
            <w:r w:rsidR="00B82642">
              <w:rPr>
                <w:noProof/>
                <w:webHidden/>
              </w:rPr>
              <w:t>87</w:t>
            </w:r>
            <w:r>
              <w:rPr>
                <w:noProof/>
                <w:webHidden/>
              </w:rPr>
              <w:fldChar w:fldCharType="end"/>
            </w:r>
          </w:hyperlink>
        </w:p>
        <w:p w14:paraId="4578E907" w14:textId="2F122FC2"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71" w:history="1">
            <w:r w:rsidRPr="00716CAD">
              <w:rPr>
                <w:rStyle w:val="Hyperlink"/>
                <w:noProof/>
                <w:lang w:val="en-US"/>
              </w:rPr>
              <w:t>4.5.1</w:t>
            </w:r>
            <w:r>
              <w:rPr>
                <w:rFonts w:asciiTheme="minorHAnsi" w:eastAsiaTheme="minorEastAsia" w:hAnsiTheme="minorHAnsi"/>
                <w:noProof/>
                <w:szCs w:val="24"/>
                <w:lang w:eastAsia="en-GB"/>
              </w:rPr>
              <w:tab/>
            </w:r>
            <w:r w:rsidRPr="00716CAD">
              <w:rPr>
                <w:rStyle w:val="Hyperlink"/>
                <w:noProof/>
                <w:lang w:val="en-US"/>
              </w:rPr>
              <w:t>Training data examination</w:t>
            </w:r>
            <w:r>
              <w:rPr>
                <w:noProof/>
                <w:webHidden/>
              </w:rPr>
              <w:tab/>
            </w:r>
            <w:r>
              <w:rPr>
                <w:noProof/>
                <w:webHidden/>
              </w:rPr>
              <w:fldChar w:fldCharType="begin"/>
            </w:r>
            <w:r>
              <w:rPr>
                <w:noProof/>
                <w:webHidden/>
              </w:rPr>
              <w:instrText xml:space="preserve"> PAGEREF _Toc180011571 \h </w:instrText>
            </w:r>
            <w:r>
              <w:rPr>
                <w:noProof/>
                <w:webHidden/>
              </w:rPr>
            </w:r>
            <w:r>
              <w:rPr>
                <w:noProof/>
                <w:webHidden/>
              </w:rPr>
              <w:fldChar w:fldCharType="separate"/>
            </w:r>
            <w:r w:rsidR="00B82642">
              <w:rPr>
                <w:noProof/>
                <w:webHidden/>
              </w:rPr>
              <w:t>87</w:t>
            </w:r>
            <w:r>
              <w:rPr>
                <w:noProof/>
                <w:webHidden/>
              </w:rPr>
              <w:fldChar w:fldCharType="end"/>
            </w:r>
          </w:hyperlink>
        </w:p>
        <w:p w14:paraId="4A909160" w14:textId="48941C79"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72" w:history="1">
            <w:r w:rsidRPr="00716CAD">
              <w:rPr>
                <w:rStyle w:val="Hyperlink"/>
                <w:noProof/>
                <w:lang w:val="en-US"/>
              </w:rPr>
              <w:t>4.5.2</w:t>
            </w:r>
            <w:r>
              <w:rPr>
                <w:rFonts w:asciiTheme="minorHAnsi" w:eastAsiaTheme="minorEastAsia" w:hAnsiTheme="minorHAnsi"/>
                <w:noProof/>
                <w:szCs w:val="24"/>
                <w:lang w:eastAsia="en-GB"/>
              </w:rPr>
              <w:tab/>
            </w:r>
            <w:r w:rsidRPr="00716CAD">
              <w:rPr>
                <w:rStyle w:val="Hyperlink"/>
                <w:noProof/>
                <w:lang w:val="en-US"/>
              </w:rPr>
              <w:t>1 Hidden Layer Neural Network</w:t>
            </w:r>
            <w:r>
              <w:rPr>
                <w:noProof/>
                <w:webHidden/>
              </w:rPr>
              <w:tab/>
            </w:r>
            <w:r>
              <w:rPr>
                <w:noProof/>
                <w:webHidden/>
              </w:rPr>
              <w:fldChar w:fldCharType="begin"/>
            </w:r>
            <w:r>
              <w:rPr>
                <w:noProof/>
                <w:webHidden/>
              </w:rPr>
              <w:instrText xml:space="preserve"> PAGEREF _Toc180011572 \h </w:instrText>
            </w:r>
            <w:r>
              <w:rPr>
                <w:noProof/>
                <w:webHidden/>
              </w:rPr>
            </w:r>
            <w:r>
              <w:rPr>
                <w:noProof/>
                <w:webHidden/>
              </w:rPr>
              <w:fldChar w:fldCharType="separate"/>
            </w:r>
            <w:r w:rsidR="00B82642">
              <w:rPr>
                <w:noProof/>
                <w:webHidden/>
              </w:rPr>
              <w:t>89</w:t>
            </w:r>
            <w:r>
              <w:rPr>
                <w:noProof/>
                <w:webHidden/>
              </w:rPr>
              <w:fldChar w:fldCharType="end"/>
            </w:r>
          </w:hyperlink>
        </w:p>
        <w:p w14:paraId="2725F5EE" w14:textId="6C1BF941"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73" w:history="1">
            <w:r w:rsidRPr="00716CAD">
              <w:rPr>
                <w:rStyle w:val="Hyperlink"/>
                <w:noProof/>
                <w:lang w:val="en-US"/>
              </w:rPr>
              <w:t>4.5.3</w:t>
            </w:r>
            <w:r>
              <w:rPr>
                <w:rFonts w:asciiTheme="minorHAnsi" w:eastAsiaTheme="minorEastAsia" w:hAnsiTheme="minorHAnsi"/>
                <w:noProof/>
                <w:szCs w:val="24"/>
                <w:lang w:eastAsia="en-GB"/>
              </w:rPr>
              <w:tab/>
            </w:r>
            <w:r w:rsidRPr="00716CAD">
              <w:rPr>
                <w:rStyle w:val="Hyperlink"/>
                <w:noProof/>
                <w:lang w:val="en-US"/>
              </w:rPr>
              <w:t>2 Hidden Layer Neural Network</w:t>
            </w:r>
            <w:r>
              <w:rPr>
                <w:noProof/>
                <w:webHidden/>
              </w:rPr>
              <w:tab/>
            </w:r>
            <w:r>
              <w:rPr>
                <w:noProof/>
                <w:webHidden/>
              </w:rPr>
              <w:fldChar w:fldCharType="begin"/>
            </w:r>
            <w:r>
              <w:rPr>
                <w:noProof/>
                <w:webHidden/>
              </w:rPr>
              <w:instrText xml:space="preserve"> PAGEREF _Toc180011573 \h </w:instrText>
            </w:r>
            <w:r>
              <w:rPr>
                <w:noProof/>
                <w:webHidden/>
              </w:rPr>
            </w:r>
            <w:r>
              <w:rPr>
                <w:noProof/>
                <w:webHidden/>
              </w:rPr>
              <w:fldChar w:fldCharType="separate"/>
            </w:r>
            <w:r w:rsidR="00B82642">
              <w:rPr>
                <w:noProof/>
                <w:webHidden/>
              </w:rPr>
              <w:t>90</w:t>
            </w:r>
            <w:r>
              <w:rPr>
                <w:noProof/>
                <w:webHidden/>
              </w:rPr>
              <w:fldChar w:fldCharType="end"/>
            </w:r>
          </w:hyperlink>
        </w:p>
        <w:p w14:paraId="76586E12" w14:textId="7F69BC91"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74" w:history="1">
            <w:r w:rsidRPr="00716CAD">
              <w:rPr>
                <w:rStyle w:val="Hyperlink"/>
                <w:noProof/>
                <w:lang w:val="en-US"/>
              </w:rPr>
              <w:t>4.5.4</w:t>
            </w:r>
            <w:r>
              <w:rPr>
                <w:rFonts w:asciiTheme="minorHAnsi" w:eastAsiaTheme="minorEastAsia" w:hAnsiTheme="minorHAnsi"/>
                <w:noProof/>
                <w:szCs w:val="24"/>
                <w:lang w:eastAsia="en-GB"/>
              </w:rPr>
              <w:tab/>
            </w:r>
            <w:r w:rsidRPr="00716CAD">
              <w:rPr>
                <w:rStyle w:val="Hyperlink"/>
                <w:noProof/>
                <w:lang w:val="en-US"/>
              </w:rPr>
              <w:t>4 Hidden Layer Neural Network</w:t>
            </w:r>
            <w:r>
              <w:rPr>
                <w:noProof/>
                <w:webHidden/>
              </w:rPr>
              <w:tab/>
            </w:r>
            <w:r>
              <w:rPr>
                <w:noProof/>
                <w:webHidden/>
              </w:rPr>
              <w:fldChar w:fldCharType="begin"/>
            </w:r>
            <w:r>
              <w:rPr>
                <w:noProof/>
                <w:webHidden/>
              </w:rPr>
              <w:instrText xml:space="preserve"> PAGEREF _Toc180011574 \h </w:instrText>
            </w:r>
            <w:r>
              <w:rPr>
                <w:noProof/>
                <w:webHidden/>
              </w:rPr>
            </w:r>
            <w:r>
              <w:rPr>
                <w:noProof/>
                <w:webHidden/>
              </w:rPr>
              <w:fldChar w:fldCharType="separate"/>
            </w:r>
            <w:r w:rsidR="00B82642">
              <w:rPr>
                <w:noProof/>
                <w:webHidden/>
              </w:rPr>
              <w:t>91</w:t>
            </w:r>
            <w:r>
              <w:rPr>
                <w:noProof/>
                <w:webHidden/>
              </w:rPr>
              <w:fldChar w:fldCharType="end"/>
            </w:r>
          </w:hyperlink>
        </w:p>
        <w:p w14:paraId="398394BC" w14:textId="46AA6F54"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75" w:history="1">
            <w:r w:rsidRPr="00716CAD">
              <w:rPr>
                <w:rStyle w:val="Hyperlink"/>
                <w:noProof/>
                <w:lang w:val="en-US"/>
              </w:rPr>
              <w:t>4.5.5</w:t>
            </w:r>
            <w:r>
              <w:rPr>
                <w:rFonts w:asciiTheme="minorHAnsi" w:eastAsiaTheme="minorEastAsia" w:hAnsiTheme="minorHAnsi"/>
                <w:noProof/>
                <w:szCs w:val="24"/>
                <w:lang w:eastAsia="en-GB"/>
              </w:rPr>
              <w:tab/>
            </w:r>
            <w:r w:rsidRPr="00716CAD">
              <w:rPr>
                <w:rStyle w:val="Hyperlink"/>
                <w:noProof/>
                <w:lang w:val="en-US"/>
              </w:rPr>
              <w:t>6 Hidden Layer Neural Network</w:t>
            </w:r>
            <w:r>
              <w:rPr>
                <w:noProof/>
                <w:webHidden/>
              </w:rPr>
              <w:tab/>
            </w:r>
            <w:r>
              <w:rPr>
                <w:noProof/>
                <w:webHidden/>
              </w:rPr>
              <w:fldChar w:fldCharType="begin"/>
            </w:r>
            <w:r>
              <w:rPr>
                <w:noProof/>
                <w:webHidden/>
              </w:rPr>
              <w:instrText xml:space="preserve"> PAGEREF _Toc180011575 \h </w:instrText>
            </w:r>
            <w:r>
              <w:rPr>
                <w:noProof/>
                <w:webHidden/>
              </w:rPr>
            </w:r>
            <w:r>
              <w:rPr>
                <w:noProof/>
                <w:webHidden/>
              </w:rPr>
              <w:fldChar w:fldCharType="separate"/>
            </w:r>
            <w:r w:rsidR="00B82642">
              <w:rPr>
                <w:noProof/>
                <w:webHidden/>
              </w:rPr>
              <w:t>92</w:t>
            </w:r>
            <w:r>
              <w:rPr>
                <w:noProof/>
                <w:webHidden/>
              </w:rPr>
              <w:fldChar w:fldCharType="end"/>
            </w:r>
          </w:hyperlink>
        </w:p>
        <w:p w14:paraId="07EDD53B" w14:textId="3FCD2522" w:rsidR="00BC36D0" w:rsidRDefault="00BC36D0">
          <w:pPr>
            <w:pStyle w:val="TOC3"/>
            <w:tabs>
              <w:tab w:val="left" w:pos="1440"/>
              <w:tab w:val="right" w:leader="dot" w:pos="9016"/>
            </w:tabs>
            <w:rPr>
              <w:rFonts w:asciiTheme="minorHAnsi" w:eastAsiaTheme="minorEastAsia" w:hAnsiTheme="minorHAnsi"/>
              <w:noProof/>
              <w:szCs w:val="24"/>
              <w:lang w:eastAsia="en-GB"/>
            </w:rPr>
          </w:pPr>
          <w:hyperlink w:anchor="_Toc180011576" w:history="1">
            <w:r w:rsidRPr="00716CAD">
              <w:rPr>
                <w:rStyle w:val="Hyperlink"/>
                <w:noProof/>
                <w:lang w:val="en-US"/>
              </w:rPr>
              <w:t>4.5.6</w:t>
            </w:r>
            <w:r>
              <w:rPr>
                <w:rFonts w:asciiTheme="minorHAnsi" w:eastAsiaTheme="minorEastAsia" w:hAnsiTheme="minorHAnsi"/>
                <w:noProof/>
                <w:szCs w:val="24"/>
                <w:lang w:eastAsia="en-GB"/>
              </w:rPr>
              <w:tab/>
            </w:r>
            <w:r w:rsidRPr="00716CAD">
              <w:rPr>
                <w:rStyle w:val="Hyperlink"/>
                <w:noProof/>
                <w:lang w:val="en-US"/>
              </w:rPr>
              <w:t>Hyperparameter tuned Neural Network</w:t>
            </w:r>
            <w:r>
              <w:rPr>
                <w:noProof/>
                <w:webHidden/>
              </w:rPr>
              <w:tab/>
            </w:r>
            <w:r>
              <w:rPr>
                <w:noProof/>
                <w:webHidden/>
              </w:rPr>
              <w:fldChar w:fldCharType="begin"/>
            </w:r>
            <w:r>
              <w:rPr>
                <w:noProof/>
                <w:webHidden/>
              </w:rPr>
              <w:instrText xml:space="preserve"> PAGEREF _Toc180011576 \h </w:instrText>
            </w:r>
            <w:r>
              <w:rPr>
                <w:noProof/>
                <w:webHidden/>
              </w:rPr>
            </w:r>
            <w:r>
              <w:rPr>
                <w:noProof/>
                <w:webHidden/>
              </w:rPr>
              <w:fldChar w:fldCharType="separate"/>
            </w:r>
            <w:r w:rsidR="00B82642">
              <w:rPr>
                <w:noProof/>
                <w:webHidden/>
              </w:rPr>
              <w:t>93</w:t>
            </w:r>
            <w:r>
              <w:rPr>
                <w:noProof/>
                <w:webHidden/>
              </w:rPr>
              <w:fldChar w:fldCharType="end"/>
            </w:r>
          </w:hyperlink>
        </w:p>
        <w:p w14:paraId="4A19DF3F" w14:textId="31C5E5CA" w:rsidR="00BC36D0" w:rsidRDefault="00BC36D0">
          <w:pPr>
            <w:pStyle w:val="TOC1"/>
            <w:tabs>
              <w:tab w:val="left" w:pos="480"/>
              <w:tab w:val="right" w:leader="dot" w:pos="9016"/>
            </w:tabs>
            <w:rPr>
              <w:rFonts w:asciiTheme="minorHAnsi" w:eastAsiaTheme="minorEastAsia" w:hAnsiTheme="minorHAnsi"/>
              <w:noProof/>
              <w:szCs w:val="24"/>
              <w:lang w:eastAsia="en-GB"/>
            </w:rPr>
          </w:pPr>
          <w:hyperlink w:anchor="_Toc180011577" w:history="1">
            <w:r w:rsidRPr="00716CAD">
              <w:rPr>
                <w:rStyle w:val="Hyperlink"/>
                <w:noProof/>
                <w:lang w:val="en-US"/>
              </w:rPr>
              <w:t>5</w:t>
            </w:r>
            <w:r>
              <w:rPr>
                <w:rFonts w:asciiTheme="minorHAnsi" w:eastAsiaTheme="minorEastAsia" w:hAnsiTheme="minorHAnsi"/>
                <w:noProof/>
                <w:szCs w:val="24"/>
                <w:lang w:eastAsia="en-GB"/>
              </w:rPr>
              <w:tab/>
            </w:r>
            <w:r w:rsidRPr="00716CAD">
              <w:rPr>
                <w:rStyle w:val="Hyperlink"/>
                <w:noProof/>
                <w:lang w:val="en-US"/>
              </w:rPr>
              <w:t>Conclusions &amp; Future Work</w:t>
            </w:r>
            <w:r>
              <w:rPr>
                <w:noProof/>
                <w:webHidden/>
              </w:rPr>
              <w:tab/>
            </w:r>
            <w:r>
              <w:rPr>
                <w:noProof/>
                <w:webHidden/>
              </w:rPr>
              <w:fldChar w:fldCharType="begin"/>
            </w:r>
            <w:r>
              <w:rPr>
                <w:noProof/>
                <w:webHidden/>
              </w:rPr>
              <w:instrText xml:space="preserve"> PAGEREF _Toc180011577 \h </w:instrText>
            </w:r>
            <w:r>
              <w:rPr>
                <w:noProof/>
                <w:webHidden/>
              </w:rPr>
            </w:r>
            <w:r>
              <w:rPr>
                <w:noProof/>
                <w:webHidden/>
              </w:rPr>
              <w:fldChar w:fldCharType="separate"/>
            </w:r>
            <w:r w:rsidR="00B82642">
              <w:rPr>
                <w:noProof/>
                <w:webHidden/>
              </w:rPr>
              <w:t>95</w:t>
            </w:r>
            <w:r>
              <w:rPr>
                <w:noProof/>
                <w:webHidden/>
              </w:rPr>
              <w:fldChar w:fldCharType="end"/>
            </w:r>
          </w:hyperlink>
        </w:p>
        <w:p w14:paraId="5D96512C" w14:textId="5B8EDD94" w:rsidR="00BC36D0" w:rsidRDefault="00BC36D0">
          <w:pPr>
            <w:pStyle w:val="TOC2"/>
            <w:tabs>
              <w:tab w:val="left" w:pos="960"/>
              <w:tab w:val="right" w:leader="dot" w:pos="9016"/>
            </w:tabs>
            <w:rPr>
              <w:rFonts w:asciiTheme="minorHAnsi" w:eastAsiaTheme="minorEastAsia" w:hAnsiTheme="minorHAnsi"/>
              <w:noProof/>
              <w:szCs w:val="24"/>
              <w:lang w:eastAsia="en-GB"/>
            </w:rPr>
          </w:pPr>
          <w:hyperlink w:anchor="_Toc180011578" w:history="1">
            <w:r w:rsidRPr="00716CAD">
              <w:rPr>
                <w:rStyle w:val="Hyperlink"/>
                <w:noProof/>
                <w:lang w:val="en-US"/>
              </w:rPr>
              <w:t>5.1</w:t>
            </w:r>
            <w:r>
              <w:rPr>
                <w:rFonts w:asciiTheme="minorHAnsi" w:eastAsiaTheme="minorEastAsia" w:hAnsiTheme="minorHAnsi"/>
                <w:noProof/>
                <w:szCs w:val="24"/>
                <w:lang w:eastAsia="en-GB"/>
              </w:rPr>
              <w:tab/>
            </w:r>
            <w:r w:rsidRPr="00716CAD">
              <w:rPr>
                <w:rStyle w:val="Hyperlink"/>
                <w:noProof/>
                <w:lang w:val="en-US"/>
              </w:rPr>
              <w:t>Optimization</w:t>
            </w:r>
            <w:r>
              <w:rPr>
                <w:noProof/>
                <w:webHidden/>
              </w:rPr>
              <w:tab/>
            </w:r>
            <w:r>
              <w:rPr>
                <w:noProof/>
                <w:webHidden/>
              </w:rPr>
              <w:fldChar w:fldCharType="begin"/>
            </w:r>
            <w:r>
              <w:rPr>
                <w:noProof/>
                <w:webHidden/>
              </w:rPr>
              <w:instrText xml:space="preserve"> PAGEREF _Toc180011578 \h </w:instrText>
            </w:r>
            <w:r>
              <w:rPr>
                <w:noProof/>
                <w:webHidden/>
              </w:rPr>
            </w:r>
            <w:r>
              <w:rPr>
                <w:noProof/>
                <w:webHidden/>
              </w:rPr>
              <w:fldChar w:fldCharType="separate"/>
            </w:r>
            <w:r w:rsidR="00B82642">
              <w:rPr>
                <w:noProof/>
                <w:webHidden/>
              </w:rPr>
              <w:t>95</w:t>
            </w:r>
            <w:r>
              <w:rPr>
                <w:noProof/>
                <w:webHidden/>
              </w:rPr>
              <w:fldChar w:fldCharType="end"/>
            </w:r>
          </w:hyperlink>
        </w:p>
        <w:p w14:paraId="6AB4E44A" w14:textId="6D77FAEC" w:rsidR="00BC36D0" w:rsidRDefault="00BC36D0">
          <w:pPr>
            <w:pStyle w:val="TOC2"/>
            <w:tabs>
              <w:tab w:val="left" w:pos="960"/>
              <w:tab w:val="right" w:leader="dot" w:pos="9016"/>
            </w:tabs>
            <w:rPr>
              <w:rFonts w:asciiTheme="minorHAnsi" w:eastAsiaTheme="minorEastAsia" w:hAnsiTheme="minorHAnsi"/>
              <w:noProof/>
              <w:szCs w:val="24"/>
              <w:lang w:eastAsia="en-GB"/>
            </w:rPr>
          </w:pPr>
          <w:hyperlink w:anchor="_Toc180011579" w:history="1">
            <w:r w:rsidRPr="00716CAD">
              <w:rPr>
                <w:rStyle w:val="Hyperlink"/>
                <w:noProof/>
                <w:lang w:val="en-US"/>
              </w:rPr>
              <w:t>5.2</w:t>
            </w:r>
            <w:r>
              <w:rPr>
                <w:rFonts w:asciiTheme="minorHAnsi" w:eastAsiaTheme="minorEastAsia" w:hAnsiTheme="minorHAnsi"/>
                <w:noProof/>
                <w:szCs w:val="24"/>
                <w:lang w:eastAsia="en-GB"/>
              </w:rPr>
              <w:tab/>
            </w:r>
            <w:r w:rsidRPr="00716CAD">
              <w:rPr>
                <w:rStyle w:val="Hyperlink"/>
                <w:noProof/>
                <w:lang w:val="en-US"/>
              </w:rPr>
              <w:t>Neural Network prediction.</w:t>
            </w:r>
            <w:r>
              <w:rPr>
                <w:noProof/>
                <w:webHidden/>
              </w:rPr>
              <w:tab/>
            </w:r>
            <w:r>
              <w:rPr>
                <w:noProof/>
                <w:webHidden/>
              </w:rPr>
              <w:fldChar w:fldCharType="begin"/>
            </w:r>
            <w:r>
              <w:rPr>
                <w:noProof/>
                <w:webHidden/>
              </w:rPr>
              <w:instrText xml:space="preserve"> PAGEREF _Toc180011579 \h </w:instrText>
            </w:r>
            <w:r>
              <w:rPr>
                <w:noProof/>
                <w:webHidden/>
              </w:rPr>
            </w:r>
            <w:r>
              <w:rPr>
                <w:noProof/>
                <w:webHidden/>
              </w:rPr>
              <w:fldChar w:fldCharType="separate"/>
            </w:r>
            <w:r w:rsidR="00B82642">
              <w:rPr>
                <w:noProof/>
                <w:webHidden/>
              </w:rPr>
              <w:t>97</w:t>
            </w:r>
            <w:r>
              <w:rPr>
                <w:noProof/>
                <w:webHidden/>
              </w:rPr>
              <w:fldChar w:fldCharType="end"/>
            </w:r>
          </w:hyperlink>
        </w:p>
        <w:p w14:paraId="38A6ECE2" w14:textId="507C5C23" w:rsidR="00BC36D0" w:rsidRDefault="00BC36D0">
          <w:pPr>
            <w:pStyle w:val="TOC2"/>
            <w:tabs>
              <w:tab w:val="left" w:pos="960"/>
              <w:tab w:val="right" w:leader="dot" w:pos="9016"/>
            </w:tabs>
            <w:rPr>
              <w:rFonts w:asciiTheme="minorHAnsi" w:eastAsiaTheme="minorEastAsia" w:hAnsiTheme="minorHAnsi"/>
              <w:noProof/>
              <w:szCs w:val="24"/>
              <w:lang w:eastAsia="en-GB"/>
            </w:rPr>
          </w:pPr>
          <w:hyperlink w:anchor="_Toc180011580" w:history="1">
            <w:r w:rsidRPr="00716CAD">
              <w:rPr>
                <w:rStyle w:val="Hyperlink"/>
                <w:noProof/>
                <w:lang w:val="en-US"/>
              </w:rPr>
              <w:t>5.3</w:t>
            </w:r>
            <w:r>
              <w:rPr>
                <w:rFonts w:asciiTheme="minorHAnsi" w:eastAsiaTheme="minorEastAsia" w:hAnsiTheme="minorHAnsi"/>
                <w:noProof/>
                <w:szCs w:val="24"/>
                <w:lang w:eastAsia="en-GB"/>
              </w:rPr>
              <w:tab/>
            </w:r>
            <w:r w:rsidRPr="00716CAD">
              <w:rPr>
                <w:rStyle w:val="Hyperlink"/>
                <w:noProof/>
                <w:lang w:val="en-US"/>
              </w:rPr>
              <w:t>Future Work</w:t>
            </w:r>
            <w:r>
              <w:rPr>
                <w:noProof/>
                <w:webHidden/>
              </w:rPr>
              <w:tab/>
            </w:r>
            <w:r>
              <w:rPr>
                <w:noProof/>
                <w:webHidden/>
              </w:rPr>
              <w:fldChar w:fldCharType="begin"/>
            </w:r>
            <w:r>
              <w:rPr>
                <w:noProof/>
                <w:webHidden/>
              </w:rPr>
              <w:instrText xml:space="preserve"> PAGEREF _Toc180011580 \h </w:instrText>
            </w:r>
            <w:r>
              <w:rPr>
                <w:noProof/>
                <w:webHidden/>
              </w:rPr>
            </w:r>
            <w:r>
              <w:rPr>
                <w:noProof/>
                <w:webHidden/>
              </w:rPr>
              <w:fldChar w:fldCharType="separate"/>
            </w:r>
            <w:r w:rsidR="00B82642">
              <w:rPr>
                <w:noProof/>
                <w:webHidden/>
              </w:rPr>
              <w:t>98</w:t>
            </w:r>
            <w:r>
              <w:rPr>
                <w:noProof/>
                <w:webHidden/>
              </w:rPr>
              <w:fldChar w:fldCharType="end"/>
            </w:r>
          </w:hyperlink>
        </w:p>
        <w:p w14:paraId="76DA798F" w14:textId="716766DA" w:rsidR="00BC36D0" w:rsidRDefault="00BC36D0">
          <w:pPr>
            <w:pStyle w:val="TOC1"/>
            <w:tabs>
              <w:tab w:val="left" w:pos="480"/>
              <w:tab w:val="right" w:leader="dot" w:pos="9016"/>
            </w:tabs>
            <w:rPr>
              <w:rFonts w:asciiTheme="minorHAnsi" w:eastAsiaTheme="minorEastAsia" w:hAnsiTheme="minorHAnsi"/>
              <w:noProof/>
              <w:szCs w:val="24"/>
              <w:lang w:eastAsia="en-GB"/>
            </w:rPr>
          </w:pPr>
          <w:hyperlink w:anchor="_Toc180011581" w:history="1">
            <w:r w:rsidRPr="00716CAD">
              <w:rPr>
                <w:rStyle w:val="Hyperlink"/>
                <w:noProof/>
              </w:rPr>
              <w:t>6</w:t>
            </w:r>
            <w:r>
              <w:rPr>
                <w:rFonts w:asciiTheme="minorHAnsi" w:eastAsiaTheme="minorEastAsia" w:hAnsiTheme="minorHAnsi"/>
                <w:noProof/>
                <w:szCs w:val="24"/>
                <w:lang w:eastAsia="en-GB"/>
              </w:rPr>
              <w:tab/>
            </w:r>
            <w:r w:rsidRPr="00716CAD">
              <w:rPr>
                <w:rStyle w:val="Hyperlink"/>
                <w:noProof/>
              </w:rPr>
              <w:t>References</w:t>
            </w:r>
            <w:r>
              <w:rPr>
                <w:noProof/>
                <w:webHidden/>
              </w:rPr>
              <w:tab/>
            </w:r>
            <w:r>
              <w:rPr>
                <w:noProof/>
                <w:webHidden/>
              </w:rPr>
              <w:fldChar w:fldCharType="begin"/>
            </w:r>
            <w:r>
              <w:rPr>
                <w:noProof/>
                <w:webHidden/>
              </w:rPr>
              <w:instrText xml:space="preserve"> PAGEREF _Toc180011581 \h </w:instrText>
            </w:r>
            <w:r>
              <w:rPr>
                <w:noProof/>
                <w:webHidden/>
              </w:rPr>
            </w:r>
            <w:r>
              <w:rPr>
                <w:noProof/>
                <w:webHidden/>
              </w:rPr>
              <w:fldChar w:fldCharType="separate"/>
            </w:r>
            <w:r w:rsidR="00B82642">
              <w:rPr>
                <w:noProof/>
                <w:webHidden/>
              </w:rPr>
              <w:t>99</w:t>
            </w:r>
            <w:r>
              <w:rPr>
                <w:noProof/>
                <w:webHidden/>
              </w:rPr>
              <w:fldChar w:fldCharType="end"/>
            </w:r>
          </w:hyperlink>
        </w:p>
        <w:p w14:paraId="36764C86" w14:textId="52051849" w:rsidR="00BC36D0" w:rsidRDefault="00BC36D0">
          <w:pPr>
            <w:pStyle w:val="TOC1"/>
            <w:tabs>
              <w:tab w:val="left" w:pos="480"/>
              <w:tab w:val="right" w:leader="dot" w:pos="9016"/>
            </w:tabs>
            <w:rPr>
              <w:rFonts w:asciiTheme="minorHAnsi" w:eastAsiaTheme="minorEastAsia" w:hAnsiTheme="minorHAnsi"/>
              <w:noProof/>
              <w:szCs w:val="24"/>
              <w:lang w:eastAsia="en-GB"/>
            </w:rPr>
          </w:pPr>
          <w:hyperlink w:anchor="_Toc180011582" w:history="1">
            <w:r w:rsidRPr="00716CAD">
              <w:rPr>
                <w:rStyle w:val="Hyperlink"/>
                <w:noProof/>
              </w:rPr>
              <w:t>7</w:t>
            </w:r>
            <w:r>
              <w:rPr>
                <w:rFonts w:asciiTheme="minorHAnsi" w:eastAsiaTheme="minorEastAsia" w:hAnsiTheme="minorHAnsi"/>
                <w:noProof/>
                <w:szCs w:val="24"/>
                <w:lang w:eastAsia="en-GB"/>
              </w:rPr>
              <w:tab/>
            </w:r>
            <w:r w:rsidRPr="00716CAD">
              <w:rPr>
                <w:rStyle w:val="Hyperlink"/>
                <w:noProof/>
              </w:rPr>
              <w:t>Appendix</w:t>
            </w:r>
            <w:r>
              <w:rPr>
                <w:noProof/>
                <w:webHidden/>
              </w:rPr>
              <w:tab/>
            </w:r>
            <w:r>
              <w:rPr>
                <w:noProof/>
                <w:webHidden/>
              </w:rPr>
              <w:fldChar w:fldCharType="begin"/>
            </w:r>
            <w:r>
              <w:rPr>
                <w:noProof/>
                <w:webHidden/>
              </w:rPr>
              <w:instrText xml:space="preserve"> PAGEREF _Toc180011582 \h </w:instrText>
            </w:r>
            <w:r>
              <w:rPr>
                <w:noProof/>
                <w:webHidden/>
              </w:rPr>
            </w:r>
            <w:r>
              <w:rPr>
                <w:noProof/>
                <w:webHidden/>
              </w:rPr>
              <w:fldChar w:fldCharType="separate"/>
            </w:r>
            <w:r w:rsidR="00B82642">
              <w:rPr>
                <w:noProof/>
                <w:webHidden/>
              </w:rPr>
              <w:t>101</w:t>
            </w:r>
            <w:r>
              <w:rPr>
                <w:noProof/>
                <w:webHidden/>
              </w:rPr>
              <w:fldChar w:fldCharType="end"/>
            </w:r>
          </w:hyperlink>
        </w:p>
        <w:p w14:paraId="34489F92" w14:textId="736287F8" w:rsidR="00B07CC6" w:rsidRPr="00867586" w:rsidRDefault="00830090" w:rsidP="00B07CC6">
          <w:r>
            <w:rPr>
              <w:b/>
              <w:bCs/>
              <w:noProof/>
            </w:rPr>
            <w:fldChar w:fldCharType="end"/>
          </w:r>
        </w:p>
      </w:sdtContent>
    </w:sdt>
    <w:p w14:paraId="7EC31E95" w14:textId="77777777" w:rsidR="00867586" w:rsidRDefault="00867586">
      <w:pPr>
        <w:rPr>
          <w:rFonts w:ascii="Calibri" w:eastAsiaTheme="majorEastAsia" w:hAnsi="Calibri" w:cstheme="majorBidi"/>
          <w:color w:val="0F4761" w:themeColor="accent1" w:themeShade="BF"/>
          <w:sz w:val="40"/>
          <w:szCs w:val="40"/>
        </w:rPr>
      </w:pPr>
      <w:r>
        <w:br w:type="page"/>
      </w:r>
    </w:p>
    <w:p w14:paraId="18CF2F48" w14:textId="2C4F7187" w:rsidR="009C37CF" w:rsidRDefault="009C37CF" w:rsidP="009C37CF">
      <w:pPr>
        <w:pStyle w:val="Heading1"/>
        <w:numPr>
          <w:ilvl w:val="0"/>
          <w:numId w:val="0"/>
        </w:numPr>
        <w:ind w:left="432" w:hanging="432"/>
      </w:pPr>
      <w:bookmarkStart w:id="10" w:name="_Toc180011522"/>
      <w:r>
        <w:lastRenderedPageBreak/>
        <w:t>List of Tables</w:t>
      </w:r>
      <w:bookmarkEnd w:id="10"/>
    </w:p>
    <w:p w14:paraId="20ECD3A7" w14:textId="5DF14B1F" w:rsidR="00B61E0A" w:rsidRDefault="009C37CF">
      <w:pPr>
        <w:pStyle w:val="TableofFigures"/>
        <w:tabs>
          <w:tab w:val="right" w:leader="dot" w:pos="9016"/>
        </w:tabs>
        <w:rPr>
          <w:rFonts w:asciiTheme="minorHAnsi" w:eastAsiaTheme="minorEastAsia" w:hAnsiTheme="minorHAnsi"/>
          <w:noProof/>
          <w:szCs w:val="24"/>
          <w:lang w:eastAsia="en-GB"/>
        </w:rPr>
      </w:pPr>
      <w:r>
        <w:fldChar w:fldCharType="begin"/>
      </w:r>
      <w:r>
        <w:instrText xml:space="preserve"> TOC \h \z \c "Table" </w:instrText>
      </w:r>
      <w:r>
        <w:fldChar w:fldCharType="separate"/>
      </w:r>
      <w:hyperlink w:anchor="_Toc181542471" w:history="1">
        <w:r w:rsidR="00B61E0A" w:rsidRPr="00E41241">
          <w:rPr>
            <w:rStyle w:val="Hyperlink"/>
            <w:noProof/>
          </w:rPr>
          <w:t>Table 1 shape function coefficients</w:t>
        </w:r>
        <w:r w:rsidR="00B61E0A">
          <w:rPr>
            <w:noProof/>
            <w:webHidden/>
          </w:rPr>
          <w:tab/>
        </w:r>
        <w:r w:rsidR="00B61E0A">
          <w:rPr>
            <w:noProof/>
            <w:webHidden/>
          </w:rPr>
          <w:fldChar w:fldCharType="begin"/>
        </w:r>
        <w:r w:rsidR="00B61E0A">
          <w:rPr>
            <w:noProof/>
            <w:webHidden/>
          </w:rPr>
          <w:instrText xml:space="preserve"> PAGEREF _Toc181542471 \h </w:instrText>
        </w:r>
        <w:r w:rsidR="00B61E0A">
          <w:rPr>
            <w:noProof/>
            <w:webHidden/>
          </w:rPr>
        </w:r>
        <w:r w:rsidR="00B61E0A">
          <w:rPr>
            <w:noProof/>
            <w:webHidden/>
          </w:rPr>
          <w:fldChar w:fldCharType="separate"/>
        </w:r>
        <w:r w:rsidR="00B82642">
          <w:rPr>
            <w:noProof/>
            <w:webHidden/>
          </w:rPr>
          <w:t>20</w:t>
        </w:r>
        <w:r w:rsidR="00B61E0A">
          <w:rPr>
            <w:noProof/>
            <w:webHidden/>
          </w:rPr>
          <w:fldChar w:fldCharType="end"/>
        </w:r>
      </w:hyperlink>
    </w:p>
    <w:p w14:paraId="3880827D" w14:textId="7C3DDF44" w:rsidR="00B61E0A" w:rsidRDefault="00B61E0A">
      <w:pPr>
        <w:pStyle w:val="TableofFigures"/>
        <w:tabs>
          <w:tab w:val="right" w:leader="dot" w:pos="9016"/>
        </w:tabs>
        <w:rPr>
          <w:rFonts w:asciiTheme="minorHAnsi" w:eastAsiaTheme="minorEastAsia" w:hAnsiTheme="minorHAnsi"/>
          <w:noProof/>
          <w:szCs w:val="24"/>
          <w:lang w:eastAsia="en-GB"/>
        </w:rPr>
      </w:pPr>
      <w:hyperlink w:anchor="_Toc181542472" w:history="1">
        <w:r w:rsidRPr="00E41241">
          <w:rPr>
            <w:rStyle w:val="Hyperlink"/>
            <w:noProof/>
          </w:rPr>
          <w:t>Table 2 Gauss points weights and coordinates for one and four gauss point integration</w:t>
        </w:r>
        <w:r>
          <w:rPr>
            <w:noProof/>
            <w:webHidden/>
          </w:rPr>
          <w:tab/>
        </w:r>
        <w:r>
          <w:rPr>
            <w:noProof/>
            <w:webHidden/>
          </w:rPr>
          <w:fldChar w:fldCharType="begin"/>
        </w:r>
        <w:r>
          <w:rPr>
            <w:noProof/>
            <w:webHidden/>
          </w:rPr>
          <w:instrText xml:space="preserve"> PAGEREF _Toc181542472 \h </w:instrText>
        </w:r>
        <w:r>
          <w:rPr>
            <w:noProof/>
            <w:webHidden/>
          </w:rPr>
        </w:r>
        <w:r>
          <w:rPr>
            <w:noProof/>
            <w:webHidden/>
          </w:rPr>
          <w:fldChar w:fldCharType="separate"/>
        </w:r>
        <w:r w:rsidR="00B82642">
          <w:rPr>
            <w:noProof/>
            <w:webHidden/>
          </w:rPr>
          <w:t>22</w:t>
        </w:r>
        <w:r>
          <w:rPr>
            <w:noProof/>
            <w:webHidden/>
          </w:rPr>
          <w:fldChar w:fldCharType="end"/>
        </w:r>
      </w:hyperlink>
    </w:p>
    <w:p w14:paraId="351AC090" w14:textId="48A740DB" w:rsidR="00B61E0A" w:rsidRDefault="00B61E0A">
      <w:pPr>
        <w:pStyle w:val="TableofFigures"/>
        <w:tabs>
          <w:tab w:val="right" w:leader="dot" w:pos="9016"/>
        </w:tabs>
        <w:rPr>
          <w:rFonts w:asciiTheme="minorHAnsi" w:eastAsiaTheme="minorEastAsia" w:hAnsiTheme="minorHAnsi"/>
          <w:noProof/>
          <w:szCs w:val="24"/>
          <w:lang w:eastAsia="en-GB"/>
        </w:rPr>
      </w:pPr>
      <w:hyperlink w:anchor="_Toc181542473" w:history="1">
        <w:r w:rsidRPr="00E41241">
          <w:rPr>
            <w:rStyle w:val="Hyperlink"/>
            <w:noProof/>
          </w:rPr>
          <w:t xml:space="preserve">Table 3 Technical Data of ASW 28 glider </w:t>
        </w:r>
        <w:r w:rsidRPr="00E41241">
          <w:rPr>
            <w:rStyle w:val="Hyperlink"/>
            <w:noProof/>
            <w:lang w:val="en-US"/>
          </w:rPr>
          <w:t>[10]</w:t>
        </w:r>
        <w:r>
          <w:rPr>
            <w:noProof/>
            <w:webHidden/>
          </w:rPr>
          <w:tab/>
        </w:r>
        <w:r>
          <w:rPr>
            <w:noProof/>
            <w:webHidden/>
          </w:rPr>
          <w:fldChar w:fldCharType="begin"/>
        </w:r>
        <w:r>
          <w:rPr>
            <w:noProof/>
            <w:webHidden/>
          </w:rPr>
          <w:instrText xml:space="preserve"> PAGEREF _Toc181542473 \h </w:instrText>
        </w:r>
        <w:r>
          <w:rPr>
            <w:noProof/>
            <w:webHidden/>
          </w:rPr>
        </w:r>
        <w:r>
          <w:rPr>
            <w:noProof/>
            <w:webHidden/>
          </w:rPr>
          <w:fldChar w:fldCharType="separate"/>
        </w:r>
        <w:r w:rsidR="00B82642">
          <w:rPr>
            <w:noProof/>
            <w:webHidden/>
          </w:rPr>
          <w:t>46</w:t>
        </w:r>
        <w:r>
          <w:rPr>
            <w:noProof/>
            <w:webHidden/>
          </w:rPr>
          <w:fldChar w:fldCharType="end"/>
        </w:r>
      </w:hyperlink>
    </w:p>
    <w:p w14:paraId="5E5A3545" w14:textId="44A8DCF1" w:rsidR="00B61E0A" w:rsidRDefault="00B61E0A">
      <w:pPr>
        <w:pStyle w:val="TableofFigures"/>
        <w:tabs>
          <w:tab w:val="right" w:leader="dot" w:pos="9016"/>
        </w:tabs>
        <w:rPr>
          <w:rFonts w:asciiTheme="minorHAnsi" w:eastAsiaTheme="minorEastAsia" w:hAnsiTheme="minorHAnsi"/>
          <w:noProof/>
          <w:szCs w:val="24"/>
          <w:lang w:eastAsia="en-GB"/>
        </w:rPr>
      </w:pPr>
      <w:hyperlink w:anchor="_Toc181542474" w:history="1">
        <w:r w:rsidRPr="00E41241">
          <w:rPr>
            <w:rStyle w:val="Hyperlink"/>
            <w:noProof/>
          </w:rPr>
          <w:t>Table 4 PCOMP encoding</w:t>
        </w:r>
        <w:r>
          <w:rPr>
            <w:noProof/>
            <w:webHidden/>
          </w:rPr>
          <w:tab/>
        </w:r>
        <w:r>
          <w:rPr>
            <w:noProof/>
            <w:webHidden/>
          </w:rPr>
          <w:fldChar w:fldCharType="begin"/>
        </w:r>
        <w:r>
          <w:rPr>
            <w:noProof/>
            <w:webHidden/>
          </w:rPr>
          <w:instrText xml:space="preserve"> PAGEREF _Toc181542474 \h </w:instrText>
        </w:r>
        <w:r>
          <w:rPr>
            <w:noProof/>
            <w:webHidden/>
          </w:rPr>
        </w:r>
        <w:r>
          <w:rPr>
            <w:noProof/>
            <w:webHidden/>
          </w:rPr>
          <w:fldChar w:fldCharType="separate"/>
        </w:r>
        <w:r w:rsidR="00B82642">
          <w:rPr>
            <w:noProof/>
            <w:webHidden/>
          </w:rPr>
          <w:t>61</w:t>
        </w:r>
        <w:r>
          <w:rPr>
            <w:noProof/>
            <w:webHidden/>
          </w:rPr>
          <w:fldChar w:fldCharType="end"/>
        </w:r>
      </w:hyperlink>
    </w:p>
    <w:p w14:paraId="45BA738E" w14:textId="1DF26279" w:rsidR="00B61E0A" w:rsidRDefault="00B61E0A">
      <w:pPr>
        <w:pStyle w:val="TableofFigures"/>
        <w:tabs>
          <w:tab w:val="right" w:leader="dot" w:pos="9016"/>
        </w:tabs>
        <w:rPr>
          <w:rFonts w:asciiTheme="minorHAnsi" w:eastAsiaTheme="minorEastAsia" w:hAnsiTheme="minorHAnsi"/>
          <w:noProof/>
          <w:szCs w:val="24"/>
          <w:lang w:eastAsia="en-GB"/>
        </w:rPr>
      </w:pPr>
      <w:hyperlink w:anchor="_Toc181542475" w:history="1">
        <w:r w:rsidRPr="00E41241">
          <w:rPr>
            <w:rStyle w:val="Hyperlink"/>
            <w:noProof/>
          </w:rPr>
          <w:t>Table 5 Structure of Neural Networks with 1,2,4 &amp; 6 Hidden Layers</w:t>
        </w:r>
        <w:r>
          <w:rPr>
            <w:noProof/>
            <w:webHidden/>
          </w:rPr>
          <w:tab/>
        </w:r>
        <w:r>
          <w:rPr>
            <w:noProof/>
            <w:webHidden/>
          </w:rPr>
          <w:fldChar w:fldCharType="begin"/>
        </w:r>
        <w:r>
          <w:rPr>
            <w:noProof/>
            <w:webHidden/>
          </w:rPr>
          <w:instrText xml:space="preserve"> PAGEREF _Toc181542475 \h </w:instrText>
        </w:r>
        <w:r>
          <w:rPr>
            <w:noProof/>
            <w:webHidden/>
          </w:rPr>
        </w:r>
        <w:r>
          <w:rPr>
            <w:noProof/>
            <w:webHidden/>
          </w:rPr>
          <w:fldChar w:fldCharType="separate"/>
        </w:r>
        <w:r w:rsidR="00B82642">
          <w:rPr>
            <w:noProof/>
            <w:webHidden/>
          </w:rPr>
          <w:t>68</w:t>
        </w:r>
        <w:r>
          <w:rPr>
            <w:noProof/>
            <w:webHidden/>
          </w:rPr>
          <w:fldChar w:fldCharType="end"/>
        </w:r>
      </w:hyperlink>
    </w:p>
    <w:p w14:paraId="1CEFE01C" w14:textId="1E02FDAA" w:rsidR="00B61E0A" w:rsidRDefault="00B61E0A">
      <w:pPr>
        <w:pStyle w:val="TableofFigures"/>
        <w:tabs>
          <w:tab w:val="right" w:leader="dot" w:pos="9016"/>
        </w:tabs>
        <w:rPr>
          <w:rFonts w:asciiTheme="minorHAnsi" w:eastAsiaTheme="minorEastAsia" w:hAnsiTheme="minorHAnsi"/>
          <w:noProof/>
          <w:szCs w:val="24"/>
          <w:lang w:eastAsia="en-GB"/>
        </w:rPr>
      </w:pPr>
      <w:hyperlink w:anchor="_Toc181542476" w:history="1">
        <w:r w:rsidRPr="00E41241">
          <w:rPr>
            <w:rStyle w:val="Hyperlink"/>
            <w:noProof/>
          </w:rPr>
          <w:t>Table 6 Summary of Optimization methods' results</w:t>
        </w:r>
        <w:r>
          <w:rPr>
            <w:noProof/>
            <w:webHidden/>
          </w:rPr>
          <w:tab/>
        </w:r>
        <w:r>
          <w:rPr>
            <w:noProof/>
            <w:webHidden/>
          </w:rPr>
          <w:fldChar w:fldCharType="begin"/>
        </w:r>
        <w:r>
          <w:rPr>
            <w:noProof/>
            <w:webHidden/>
          </w:rPr>
          <w:instrText xml:space="preserve"> PAGEREF _Toc181542476 \h </w:instrText>
        </w:r>
        <w:r>
          <w:rPr>
            <w:noProof/>
            <w:webHidden/>
          </w:rPr>
        </w:r>
        <w:r>
          <w:rPr>
            <w:noProof/>
            <w:webHidden/>
          </w:rPr>
          <w:fldChar w:fldCharType="separate"/>
        </w:r>
        <w:r w:rsidR="00B82642">
          <w:rPr>
            <w:noProof/>
            <w:webHidden/>
          </w:rPr>
          <w:t>95</w:t>
        </w:r>
        <w:r>
          <w:rPr>
            <w:noProof/>
            <w:webHidden/>
          </w:rPr>
          <w:fldChar w:fldCharType="end"/>
        </w:r>
      </w:hyperlink>
    </w:p>
    <w:p w14:paraId="39755DA0" w14:textId="3417D2B3" w:rsidR="00B61E0A" w:rsidRDefault="00B61E0A">
      <w:pPr>
        <w:pStyle w:val="TableofFigures"/>
        <w:tabs>
          <w:tab w:val="right" w:leader="dot" w:pos="9016"/>
        </w:tabs>
        <w:rPr>
          <w:rFonts w:asciiTheme="minorHAnsi" w:eastAsiaTheme="minorEastAsia" w:hAnsiTheme="minorHAnsi"/>
          <w:noProof/>
          <w:szCs w:val="24"/>
          <w:lang w:eastAsia="en-GB"/>
        </w:rPr>
      </w:pPr>
      <w:hyperlink w:anchor="_Toc181542477" w:history="1">
        <w:r w:rsidRPr="00E41241">
          <w:rPr>
            <w:rStyle w:val="Hyperlink"/>
            <w:noProof/>
          </w:rPr>
          <w:t>Table 7 Comparison of difference optimization methods</w:t>
        </w:r>
        <w:r>
          <w:rPr>
            <w:noProof/>
            <w:webHidden/>
          </w:rPr>
          <w:tab/>
        </w:r>
        <w:r>
          <w:rPr>
            <w:noProof/>
            <w:webHidden/>
          </w:rPr>
          <w:fldChar w:fldCharType="begin"/>
        </w:r>
        <w:r>
          <w:rPr>
            <w:noProof/>
            <w:webHidden/>
          </w:rPr>
          <w:instrText xml:space="preserve"> PAGEREF _Toc181542477 \h </w:instrText>
        </w:r>
        <w:r>
          <w:rPr>
            <w:noProof/>
            <w:webHidden/>
          </w:rPr>
        </w:r>
        <w:r>
          <w:rPr>
            <w:noProof/>
            <w:webHidden/>
          </w:rPr>
          <w:fldChar w:fldCharType="separate"/>
        </w:r>
        <w:r w:rsidR="00B82642">
          <w:rPr>
            <w:noProof/>
            <w:webHidden/>
          </w:rPr>
          <w:t>95</w:t>
        </w:r>
        <w:r>
          <w:rPr>
            <w:noProof/>
            <w:webHidden/>
          </w:rPr>
          <w:fldChar w:fldCharType="end"/>
        </w:r>
      </w:hyperlink>
    </w:p>
    <w:p w14:paraId="4809D1EA" w14:textId="66959997" w:rsidR="00867586" w:rsidRDefault="009C37CF" w:rsidP="009C37CF">
      <w:r>
        <w:fldChar w:fldCharType="end"/>
      </w:r>
    </w:p>
    <w:p w14:paraId="6A38C6D5" w14:textId="77777777" w:rsidR="00867586" w:rsidRDefault="00867586">
      <w:r>
        <w:br w:type="page"/>
      </w:r>
    </w:p>
    <w:p w14:paraId="0C3C64EC" w14:textId="77777777" w:rsidR="009C37CF" w:rsidRPr="009C37CF" w:rsidRDefault="009C37CF" w:rsidP="009C37CF"/>
    <w:p w14:paraId="6B42E425" w14:textId="438D24F2" w:rsidR="009C37CF" w:rsidRDefault="009C37CF" w:rsidP="009C37CF">
      <w:pPr>
        <w:pStyle w:val="Heading1"/>
        <w:numPr>
          <w:ilvl w:val="0"/>
          <w:numId w:val="0"/>
        </w:numPr>
        <w:ind w:left="432" w:hanging="432"/>
      </w:pPr>
      <w:bookmarkStart w:id="11" w:name="_Toc180011523"/>
      <w:r>
        <w:t>List of Figures</w:t>
      </w:r>
      <w:bookmarkEnd w:id="11"/>
    </w:p>
    <w:p w14:paraId="5C1980EE" w14:textId="62F982C3" w:rsidR="00BC36D0" w:rsidRDefault="001B08E8">
      <w:pPr>
        <w:pStyle w:val="TableofFigures"/>
        <w:tabs>
          <w:tab w:val="right" w:leader="dot" w:pos="9016"/>
        </w:tabs>
        <w:rPr>
          <w:rFonts w:asciiTheme="minorHAnsi" w:eastAsiaTheme="minorEastAsia" w:hAnsiTheme="minorHAnsi"/>
          <w:noProof/>
          <w:szCs w:val="24"/>
          <w:lang w:eastAsia="en-GB"/>
        </w:rPr>
      </w:pPr>
      <w:r>
        <w:fldChar w:fldCharType="begin"/>
      </w:r>
      <w:r>
        <w:instrText xml:space="preserve"> TOC \h \z \c "Figure" </w:instrText>
      </w:r>
      <w:r>
        <w:fldChar w:fldCharType="separate"/>
      </w:r>
      <w:hyperlink w:anchor="_Toc180011590" w:history="1">
        <w:r w:rsidR="00BC36D0" w:rsidRPr="0036376C">
          <w:rPr>
            <w:rStyle w:val="Hyperlink"/>
            <w:noProof/>
          </w:rPr>
          <w:t>Figure 2</w:t>
        </w:r>
        <w:r w:rsidR="00BC36D0" w:rsidRPr="0036376C">
          <w:rPr>
            <w:rStyle w:val="Hyperlink"/>
            <w:noProof/>
          </w:rPr>
          <w:noBreakHyphen/>
          <w:t>1Composite element coordinate system</w:t>
        </w:r>
        <w:r w:rsidR="00BC36D0">
          <w:rPr>
            <w:noProof/>
            <w:webHidden/>
          </w:rPr>
          <w:tab/>
        </w:r>
        <w:r w:rsidR="00BC36D0">
          <w:rPr>
            <w:noProof/>
            <w:webHidden/>
          </w:rPr>
          <w:fldChar w:fldCharType="begin"/>
        </w:r>
        <w:r w:rsidR="00BC36D0">
          <w:rPr>
            <w:noProof/>
            <w:webHidden/>
          </w:rPr>
          <w:instrText xml:space="preserve"> PAGEREF _Toc180011590 \h </w:instrText>
        </w:r>
        <w:r w:rsidR="00BC36D0">
          <w:rPr>
            <w:noProof/>
            <w:webHidden/>
          </w:rPr>
        </w:r>
        <w:r w:rsidR="00BC36D0">
          <w:rPr>
            <w:noProof/>
            <w:webHidden/>
          </w:rPr>
          <w:fldChar w:fldCharType="separate"/>
        </w:r>
        <w:r w:rsidR="00B82642">
          <w:rPr>
            <w:noProof/>
            <w:webHidden/>
          </w:rPr>
          <w:t>12</w:t>
        </w:r>
        <w:r w:rsidR="00BC36D0">
          <w:rPr>
            <w:noProof/>
            <w:webHidden/>
          </w:rPr>
          <w:fldChar w:fldCharType="end"/>
        </w:r>
      </w:hyperlink>
    </w:p>
    <w:p w14:paraId="59741755" w14:textId="63806BEB"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591" w:history="1">
        <w:r w:rsidRPr="0036376C">
          <w:rPr>
            <w:rStyle w:val="Hyperlink"/>
            <w:noProof/>
          </w:rPr>
          <w:t>Figure 2</w:t>
        </w:r>
        <w:r w:rsidRPr="0036376C">
          <w:rPr>
            <w:rStyle w:val="Hyperlink"/>
            <w:noProof/>
          </w:rPr>
          <w:noBreakHyphen/>
          <w:t xml:space="preserve">2 Definition of layers in a composite laminated plate </w:t>
        </w:r>
        <w:r w:rsidRPr="0036376C">
          <w:rPr>
            <w:rStyle w:val="Hyperlink"/>
            <w:noProof/>
            <w:lang w:val="en-US"/>
          </w:rPr>
          <w:t>[1]</w:t>
        </w:r>
        <w:r>
          <w:rPr>
            <w:noProof/>
            <w:webHidden/>
          </w:rPr>
          <w:tab/>
        </w:r>
        <w:r>
          <w:rPr>
            <w:noProof/>
            <w:webHidden/>
          </w:rPr>
          <w:fldChar w:fldCharType="begin"/>
        </w:r>
        <w:r>
          <w:rPr>
            <w:noProof/>
            <w:webHidden/>
          </w:rPr>
          <w:instrText xml:space="preserve"> PAGEREF _Toc180011591 \h </w:instrText>
        </w:r>
        <w:r>
          <w:rPr>
            <w:noProof/>
            <w:webHidden/>
          </w:rPr>
        </w:r>
        <w:r>
          <w:rPr>
            <w:noProof/>
            <w:webHidden/>
          </w:rPr>
          <w:fldChar w:fldCharType="separate"/>
        </w:r>
        <w:r w:rsidR="00B82642">
          <w:rPr>
            <w:noProof/>
            <w:webHidden/>
          </w:rPr>
          <w:t>14</w:t>
        </w:r>
        <w:r>
          <w:rPr>
            <w:noProof/>
            <w:webHidden/>
          </w:rPr>
          <w:fldChar w:fldCharType="end"/>
        </w:r>
      </w:hyperlink>
    </w:p>
    <w:p w14:paraId="55AFEECB" w14:textId="699FAB53"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592" w:history="1">
        <w:r w:rsidRPr="0036376C">
          <w:rPr>
            <w:rStyle w:val="Hyperlink"/>
            <w:noProof/>
          </w:rPr>
          <w:t>Figure 2</w:t>
        </w:r>
        <w:r w:rsidRPr="0036376C">
          <w:rPr>
            <w:rStyle w:val="Hyperlink"/>
            <w:noProof/>
          </w:rPr>
          <w:noBreakHyphen/>
          <w:t>3 natural and physical coordinate space of quadrilateral plate element</w:t>
        </w:r>
        <w:r w:rsidRPr="0036376C">
          <w:rPr>
            <w:rStyle w:val="Hyperlink"/>
            <w:noProof/>
            <w:lang w:val="en-US"/>
          </w:rPr>
          <w:t xml:space="preserve"> [2]</w:t>
        </w:r>
        <w:r>
          <w:rPr>
            <w:noProof/>
            <w:webHidden/>
          </w:rPr>
          <w:tab/>
        </w:r>
        <w:r>
          <w:rPr>
            <w:noProof/>
            <w:webHidden/>
          </w:rPr>
          <w:fldChar w:fldCharType="begin"/>
        </w:r>
        <w:r>
          <w:rPr>
            <w:noProof/>
            <w:webHidden/>
          </w:rPr>
          <w:instrText xml:space="preserve"> PAGEREF _Toc180011592 \h </w:instrText>
        </w:r>
        <w:r>
          <w:rPr>
            <w:noProof/>
            <w:webHidden/>
          </w:rPr>
        </w:r>
        <w:r>
          <w:rPr>
            <w:noProof/>
            <w:webHidden/>
          </w:rPr>
          <w:fldChar w:fldCharType="separate"/>
        </w:r>
        <w:r w:rsidR="00B82642">
          <w:rPr>
            <w:noProof/>
            <w:webHidden/>
          </w:rPr>
          <w:t>21</w:t>
        </w:r>
        <w:r>
          <w:rPr>
            <w:noProof/>
            <w:webHidden/>
          </w:rPr>
          <w:fldChar w:fldCharType="end"/>
        </w:r>
      </w:hyperlink>
    </w:p>
    <w:p w14:paraId="5968D68F" w14:textId="0FFEA201"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593" w:history="1">
        <w:r w:rsidRPr="0036376C">
          <w:rPr>
            <w:rStyle w:val="Hyperlink"/>
            <w:noProof/>
          </w:rPr>
          <w:t>Figure 2</w:t>
        </w:r>
        <w:r w:rsidRPr="0036376C">
          <w:rPr>
            <w:rStyle w:val="Hyperlink"/>
            <w:noProof/>
          </w:rPr>
          <w:noBreakHyphen/>
          <w:t>4Gauss points for full and reduced Integration in 4 node elements</w:t>
        </w:r>
        <w:r>
          <w:rPr>
            <w:noProof/>
            <w:webHidden/>
          </w:rPr>
          <w:tab/>
        </w:r>
        <w:r>
          <w:rPr>
            <w:noProof/>
            <w:webHidden/>
          </w:rPr>
          <w:fldChar w:fldCharType="begin"/>
        </w:r>
        <w:r>
          <w:rPr>
            <w:noProof/>
            <w:webHidden/>
          </w:rPr>
          <w:instrText xml:space="preserve"> PAGEREF _Toc180011593 \h </w:instrText>
        </w:r>
        <w:r>
          <w:rPr>
            <w:noProof/>
            <w:webHidden/>
          </w:rPr>
        </w:r>
        <w:r>
          <w:rPr>
            <w:noProof/>
            <w:webHidden/>
          </w:rPr>
          <w:fldChar w:fldCharType="separate"/>
        </w:r>
        <w:r w:rsidR="00B82642">
          <w:rPr>
            <w:noProof/>
            <w:webHidden/>
          </w:rPr>
          <w:t>22</w:t>
        </w:r>
        <w:r>
          <w:rPr>
            <w:noProof/>
            <w:webHidden/>
          </w:rPr>
          <w:fldChar w:fldCharType="end"/>
        </w:r>
      </w:hyperlink>
    </w:p>
    <w:p w14:paraId="25FC0C9C" w14:textId="1E626C42"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594" w:history="1">
        <w:r w:rsidRPr="0036376C">
          <w:rPr>
            <w:rStyle w:val="Hyperlink"/>
            <w:noProof/>
          </w:rPr>
          <w:t>Figure 2</w:t>
        </w:r>
        <w:r w:rsidRPr="0036376C">
          <w:rPr>
            <w:rStyle w:val="Hyperlink"/>
            <w:noProof/>
          </w:rPr>
          <w:noBreakHyphen/>
          <w:t>5 local and global axes definition</w:t>
        </w:r>
        <w:r w:rsidRPr="0036376C">
          <w:rPr>
            <w:rStyle w:val="Hyperlink"/>
            <w:noProof/>
            <w:lang w:val="en-US"/>
          </w:rPr>
          <w:t xml:space="preserve"> [1]</w:t>
        </w:r>
        <w:r>
          <w:rPr>
            <w:noProof/>
            <w:webHidden/>
          </w:rPr>
          <w:tab/>
        </w:r>
        <w:r>
          <w:rPr>
            <w:noProof/>
            <w:webHidden/>
          </w:rPr>
          <w:fldChar w:fldCharType="begin"/>
        </w:r>
        <w:r>
          <w:rPr>
            <w:noProof/>
            <w:webHidden/>
          </w:rPr>
          <w:instrText xml:space="preserve"> PAGEREF _Toc180011594 \h </w:instrText>
        </w:r>
        <w:r>
          <w:rPr>
            <w:noProof/>
            <w:webHidden/>
          </w:rPr>
        </w:r>
        <w:r>
          <w:rPr>
            <w:noProof/>
            <w:webHidden/>
          </w:rPr>
          <w:fldChar w:fldCharType="separate"/>
        </w:r>
        <w:r w:rsidR="00B82642">
          <w:rPr>
            <w:noProof/>
            <w:webHidden/>
          </w:rPr>
          <w:t>23</w:t>
        </w:r>
        <w:r>
          <w:rPr>
            <w:noProof/>
            <w:webHidden/>
          </w:rPr>
          <w:fldChar w:fldCharType="end"/>
        </w:r>
      </w:hyperlink>
    </w:p>
    <w:p w14:paraId="517C7C49" w14:textId="5E5C270A"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595" w:history="1">
        <w:r w:rsidRPr="0036376C">
          <w:rPr>
            <w:rStyle w:val="Hyperlink"/>
            <w:noProof/>
          </w:rPr>
          <w:t>Figure 2</w:t>
        </w:r>
        <w:r w:rsidRPr="0036376C">
          <w:rPr>
            <w:rStyle w:val="Hyperlink"/>
            <w:noProof/>
          </w:rPr>
          <w:noBreakHyphen/>
          <w:t xml:space="preserve">6 Curved Three-dimensional vortex filament of strength </w:t>
        </w:r>
        <w:r w:rsidRPr="0036376C">
          <w:rPr>
            <w:rStyle w:val="Hyperlink"/>
            <w:noProof/>
            <w:lang w:val="el-GR"/>
          </w:rPr>
          <w:t>Γ</w:t>
        </w:r>
        <w:r w:rsidRPr="0036376C">
          <w:rPr>
            <w:rStyle w:val="Hyperlink"/>
            <w:noProof/>
          </w:rPr>
          <w:t xml:space="preserve"> [4]</w:t>
        </w:r>
        <w:r>
          <w:rPr>
            <w:noProof/>
            <w:webHidden/>
          </w:rPr>
          <w:tab/>
        </w:r>
        <w:r>
          <w:rPr>
            <w:noProof/>
            <w:webHidden/>
          </w:rPr>
          <w:fldChar w:fldCharType="begin"/>
        </w:r>
        <w:r>
          <w:rPr>
            <w:noProof/>
            <w:webHidden/>
          </w:rPr>
          <w:instrText xml:space="preserve"> PAGEREF _Toc180011595 \h </w:instrText>
        </w:r>
        <w:r>
          <w:rPr>
            <w:noProof/>
            <w:webHidden/>
          </w:rPr>
        </w:r>
        <w:r>
          <w:rPr>
            <w:noProof/>
            <w:webHidden/>
          </w:rPr>
          <w:fldChar w:fldCharType="separate"/>
        </w:r>
        <w:r w:rsidR="00B82642">
          <w:rPr>
            <w:noProof/>
            <w:webHidden/>
          </w:rPr>
          <w:t>25</w:t>
        </w:r>
        <w:r>
          <w:rPr>
            <w:noProof/>
            <w:webHidden/>
          </w:rPr>
          <w:fldChar w:fldCharType="end"/>
        </w:r>
      </w:hyperlink>
    </w:p>
    <w:p w14:paraId="2FB8DE87" w14:textId="0949D1EE"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596" w:history="1">
        <w:r w:rsidRPr="0036376C">
          <w:rPr>
            <w:rStyle w:val="Hyperlink"/>
            <w:noProof/>
          </w:rPr>
          <w:t>Figure 2</w:t>
        </w:r>
        <w:r w:rsidRPr="0036376C">
          <w:rPr>
            <w:rStyle w:val="Hyperlink"/>
            <w:noProof/>
          </w:rPr>
          <w:noBreakHyphen/>
          <w:t>7 Induced Velocity from straigh Vortex Segment</w:t>
        </w:r>
        <w:r w:rsidRPr="0036376C">
          <w:rPr>
            <w:rStyle w:val="Hyperlink"/>
            <w:noProof/>
            <w:lang w:val="en-US"/>
          </w:rPr>
          <w:t xml:space="preserve"> [3]</w:t>
        </w:r>
        <w:r>
          <w:rPr>
            <w:noProof/>
            <w:webHidden/>
          </w:rPr>
          <w:tab/>
        </w:r>
        <w:r>
          <w:rPr>
            <w:noProof/>
            <w:webHidden/>
          </w:rPr>
          <w:fldChar w:fldCharType="begin"/>
        </w:r>
        <w:r>
          <w:rPr>
            <w:noProof/>
            <w:webHidden/>
          </w:rPr>
          <w:instrText xml:space="preserve"> PAGEREF _Toc180011596 \h </w:instrText>
        </w:r>
        <w:r>
          <w:rPr>
            <w:noProof/>
            <w:webHidden/>
          </w:rPr>
        </w:r>
        <w:r>
          <w:rPr>
            <w:noProof/>
            <w:webHidden/>
          </w:rPr>
          <w:fldChar w:fldCharType="separate"/>
        </w:r>
        <w:r w:rsidR="00B82642">
          <w:rPr>
            <w:noProof/>
            <w:webHidden/>
          </w:rPr>
          <w:t>26</w:t>
        </w:r>
        <w:r>
          <w:rPr>
            <w:noProof/>
            <w:webHidden/>
          </w:rPr>
          <w:fldChar w:fldCharType="end"/>
        </w:r>
      </w:hyperlink>
    </w:p>
    <w:p w14:paraId="623DAAFF" w14:textId="320290DA"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597" w:history="1">
        <w:r w:rsidRPr="0036376C">
          <w:rPr>
            <w:rStyle w:val="Hyperlink"/>
            <w:noProof/>
          </w:rPr>
          <w:t>Figure 2</w:t>
        </w:r>
        <w:r w:rsidRPr="0036376C">
          <w:rPr>
            <w:rStyle w:val="Hyperlink"/>
            <w:noProof/>
          </w:rPr>
          <w:noBreakHyphen/>
          <w:t>8 Vortex Ring Element</w:t>
        </w:r>
        <w:r>
          <w:rPr>
            <w:noProof/>
            <w:webHidden/>
          </w:rPr>
          <w:tab/>
        </w:r>
        <w:r>
          <w:rPr>
            <w:noProof/>
            <w:webHidden/>
          </w:rPr>
          <w:fldChar w:fldCharType="begin"/>
        </w:r>
        <w:r>
          <w:rPr>
            <w:noProof/>
            <w:webHidden/>
          </w:rPr>
          <w:instrText xml:space="preserve"> PAGEREF _Toc180011597 \h </w:instrText>
        </w:r>
        <w:r>
          <w:rPr>
            <w:noProof/>
            <w:webHidden/>
          </w:rPr>
        </w:r>
        <w:r>
          <w:rPr>
            <w:noProof/>
            <w:webHidden/>
          </w:rPr>
          <w:fldChar w:fldCharType="separate"/>
        </w:r>
        <w:r w:rsidR="00B82642">
          <w:rPr>
            <w:noProof/>
            <w:webHidden/>
          </w:rPr>
          <w:t>28</w:t>
        </w:r>
        <w:r>
          <w:rPr>
            <w:noProof/>
            <w:webHidden/>
          </w:rPr>
          <w:fldChar w:fldCharType="end"/>
        </w:r>
      </w:hyperlink>
    </w:p>
    <w:p w14:paraId="72D5DD30" w14:textId="54C49538"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598" w:history="1">
        <w:r w:rsidRPr="0036376C">
          <w:rPr>
            <w:rStyle w:val="Hyperlink"/>
            <w:noProof/>
          </w:rPr>
          <w:t>Figure 2</w:t>
        </w:r>
        <w:r w:rsidRPr="0036376C">
          <w:rPr>
            <w:rStyle w:val="Hyperlink"/>
            <w:noProof/>
          </w:rPr>
          <w:noBreakHyphen/>
          <w:t>9 vortex ring elements in a grid [3]</w:t>
        </w:r>
        <w:r>
          <w:rPr>
            <w:noProof/>
            <w:webHidden/>
          </w:rPr>
          <w:tab/>
        </w:r>
        <w:r>
          <w:rPr>
            <w:noProof/>
            <w:webHidden/>
          </w:rPr>
          <w:fldChar w:fldCharType="begin"/>
        </w:r>
        <w:r>
          <w:rPr>
            <w:noProof/>
            <w:webHidden/>
          </w:rPr>
          <w:instrText xml:space="preserve"> PAGEREF _Toc180011598 \h </w:instrText>
        </w:r>
        <w:r>
          <w:rPr>
            <w:noProof/>
            <w:webHidden/>
          </w:rPr>
        </w:r>
        <w:r>
          <w:rPr>
            <w:noProof/>
            <w:webHidden/>
          </w:rPr>
          <w:fldChar w:fldCharType="separate"/>
        </w:r>
        <w:r w:rsidR="00B82642">
          <w:rPr>
            <w:noProof/>
            <w:webHidden/>
          </w:rPr>
          <w:t>29</w:t>
        </w:r>
        <w:r>
          <w:rPr>
            <w:noProof/>
            <w:webHidden/>
          </w:rPr>
          <w:fldChar w:fldCharType="end"/>
        </w:r>
      </w:hyperlink>
    </w:p>
    <w:p w14:paraId="11937180" w14:textId="6C8F5949"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599" w:history="1">
        <w:r w:rsidRPr="0036376C">
          <w:rPr>
            <w:rStyle w:val="Hyperlink"/>
            <w:noProof/>
          </w:rPr>
          <w:t>Figure 2</w:t>
        </w:r>
        <w:r w:rsidRPr="0036376C">
          <w:rPr>
            <w:rStyle w:val="Hyperlink"/>
            <w:noProof/>
          </w:rPr>
          <w:noBreakHyphen/>
          <w:t xml:space="preserve">10 Array of wing and wake panel corner points (dots) and of collocation points( </w:t>
        </w:r>
        <m:oMath>
          <m:r>
            <m:rPr>
              <m:sty m:val="p"/>
            </m:rPr>
            <w:rPr>
              <w:rStyle w:val="Hyperlink"/>
              <w:rFonts w:ascii="Cambria Math" w:hAnsi="Cambria Math"/>
              <w:noProof/>
            </w:rPr>
            <m:t>×</m:t>
          </m:r>
        </m:oMath>
        <w:r w:rsidRPr="0036376C">
          <w:rPr>
            <w:rStyle w:val="Hyperlink"/>
            <w:noProof/>
          </w:rPr>
          <w:t xml:space="preserve"> symbols)</w:t>
        </w:r>
        <w:r w:rsidRPr="0036376C">
          <w:rPr>
            <w:rStyle w:val="Hyperlink"/>
            <w:noProof/>
            <w:lang w:val="en-US"/>
          </w:rPr>
          <w:t xml:space="preserve"> [3]</w:t>
        </w:r>
        <w:r>
          <w:rPr>
            <w:noProof/>
            <w:webHidden/>
          </w:rPr>
          <w:tab/>
        </w:r>
        <w:r>
          <w:rPr>
            <w:noProof/>
            <w:webHidden/>
          </w:rPr>
          <w:fldChar w:fldCharType="begin"/>
        </w:r>
        <w:r>
          <w:rPr>
            <w:noProof/>
            <w:webHidden/>
          </w:rPr>
          <w:instrText xml:space="preserve"> PAGEREF _Toc180011599 \h </w:instrText>
        </w:r>
        <w:r>
          <w:rPr>
            <w:noProof/>
            <w:webHidden/>
          </w:rPr>
        </w:r>
        <w:r>
          <w:rPr>
            <w:noProof/>
            <w:webHidden/>
          </w:rPr>
          <w:fldChar w:fldCharType="separate"/>
        </w:r>
        <w:r w:rsidR="00B82642">
          <w:rPr>
            <w:noProof/>
            <w:webHidden/>
          </w:rPr>
          <w:t>30</w:t>
        </w:r>
        <w:r>
          <w:rPr>
            <w:noProof/>
            <w:webHidden/>
          </w:rPr>
          <w:fldChar w:fldCharType="end"/>
        </w:r>
      </w:hyperlink>
    </w:p>
    <w:p w14:paraId="6076071A" w14:textId="5C29DB05"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00" w:history="1">
        <w:r w:rsidRPr="0036376C">
          <w:rPr>
            <w:rStyle w:val="Hyperlink"/>
            <w:noProof/>
          </w:rPr>
          <w:t>Figure 2</w:t>
        </w:r>
        <w:r w:rsidRPr="0036376C">
          <w:rPr>
            <w:rStyle w:val="Hyperlink"/>
            <w:noProof/>
          </w:rPr>
          <w:noBreakHyphen/>
          <w:t xml:space="preserve">11 Surface Spline coordinate system </w:t>
        </w:r>
        <w:r w:rsidRPr="0036376C">
          <w:rPr>
            <w:rStyle w:val="Hyperlink"/>
            <w:noProof/>
            <w:lang w:val="en-US"/>
          </w:rPr>
          <w:t>[5]</w:t>
        </w:r>
        <w:r>
          <w:rPr>
            <w:noProof/>
            <w:webHidden/>
          </w:rPr>
          <w:tab/>
        </w:r>
        <w:r>
          <w:rPr>
            <w:noProof/>
            <w:webHidden/>
          </w:rPr>
          <w:fldChar w:fldCharType="begin"/>
        </w:r>
        <w:r>
          <w:rPr>
            <w:noProof/>
            <w:webHidden/>
          </w:rPr>
          <w:instrText xml:space="preserve"> PAGEREF _Toc180011600 \h </w:instrText>
        </w:r>
        <w:r>
          <w:rPr>
            <w:noProof/>
            <w:webHidden/>
          </w:rPr>
        </w:r>
        <w:r>
          <w:rPr>
            <w:noProof/>
            <w:webHidden/>
          </w:rPr>
          <w:fldChar w:fldCharType="separate"/>
        </w:r>
        <w:r w:rsidR="00B82642">
          <w:rPr>
            <w:noProof/>
            <w:webHidden/>
          </w:rPr>
          <w:t>32</w:t>
        </w:r>
        <w:r>
          <w:rPr>
            <w:noProof/>
            <w:webHidden/>
          </w:rPr>
          <w:fldChar w:fldCharType="end"/>
        </w:r>
      </w:hyperlink>
    </w:p>
    <w:p w14:paraId="2AFB54DA" w14:textId="6F98C616"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01" w:history="1">
        <w:r w:rsidRPr="0036376C">
          <w:rPr>
            <w:rStyle w:val="Hyperlink"/>
            <w:noProof/>
          </w:rPr>
          <w:t>Figure 2</w:t>
        </w:r>
        <w:r w:rsidRPr="0036376C">
          <w:rPr>
            <w:rStyle w:val="Hyperlink"/>
            <w:noProof/>
          </w:rPr>
          <w:noBreakHyphen/>
          <w:t>12A possible configuration of points</w:t>
        </w:r>
        <w:r w:rsidRPr="0036376C">
          <w:rPr>
            <w:rStyle w:val="Hyperlink"/>
            <w:noProof/>
            <w:lang w:val="en-US"/>
          </w:rPr>
          <w:t xml:space="preserve"> [6]</w:t>
        </w:r>
        <w:r>
          <w:rPr>
            <w:noProof/>
            <w:webHidden/>
          </w:rPr>
          <w:tab/>
        </w:r>
        <w:r>
          <w:rPr>
            <w:noProof/>
            <w:webHidden/>
          </w:rPr>
          <w:fldChar w:fldCharType="begin"/>
        </w:r>
        <w:r>
          <w:rPr>
            <w:noProof/>
            <w:webHidden/>
          </w:rPr>
          <w:instrText xml:space="preserve"> PAGEREF _Toc180011601 \h </w:instrText>
        </w:r>
        <w:r>
          <w:rPr>
            <w:noProof/>
            <w:webHidden/>
          </w:rPr>
        </w:r>
        <w:r>
          <w:rPr>
            <w:noProof/>
            <w:webHidden/>
          </w:rPr>
          <w:fldChar w:fldCharType="separate"/>
        </w:r>
        <w:r w:rsidR="00B82642">
          <w:rPr>
            <w:noProof/>
            <w:webHidden/>
          </w:rPr>
          <w:t>36</w:t>
        </w:r>
        <w:r>
          <w:rPr>
            <w:noProof/>
            <w:webHidden/>
          </w:rPr>
          <w:fldChar w:fldCharType="end"/>
        </w:r>
      </w:hyperlink>
    </w:p>
    <w:p w14:paraId="06F2F1F6" w14:textId="44B7D85A"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02" w:history="1">
        <w:r w:rsidRPr="0036376C">
          <w:rPr>
            <w:rStyle w:val="Hyperlink"/>
            <w:noProof/>
          </w:rPr>
          <w:t>Figure 2</w:t>
        </w:r>
        <w:r w:rsidRPr="0036376C">
          <w:rPr>
            <w:rStyle w:val="Hyperlink"/>
            <w:noProof/>
          </w:rPr>
          <w:noBreakHyphen/>
          <w:t>13 typical terminal configuration of important points</w:t>
        </w:r>
        <w:r w:rsidRPr="0036376C">
          <w:rPr>
            <w:rStyle w:val="Hyperlink"/>
            <w:noProof/>
            <w:lang w:val="en-US"/>
          </w:rPr>
          <w:t xml:space="preserve"> [6]</w:t>
        </w:r>
        <w:r>
          <w:rPr>
            <w:noProof/>
            <w:webHidden/>
          </w:rPr>
          <w:tab/>
        </w:r>
        <w:r>
          <w:rPr>
            <w:noProof/>
            <w:webHidden/>
          </w:rPr>
          <w:fldChar w:fldCharType="begin"/>
        </w:r>
        <w:r>
          <w:rPr>
            <w:noProof/>
            <w:webHidden/>
          </w:rPr>
          <w:instrText xml:space="preserve"> PAGEREF _Toc180011602 \h </w:instrText>
        </w:r>
        <w:r>
          <w:rPr>
            <w:noProof/>
            <w:webHidden/>
          </w:rPr>
        </w:r>
        <w:r>
          <w:rPr>
            <w:noProof/>
            <w:webHidden/>
          </w:rPr>
          <w:fldChar w:fldCharType="separate"/>
        </w:r>
        <w:r w:rsidR="00B82642">
          <w:rPr>
            <w:noProof/>
            <w:webHidden/>
          </w:rPr>
          <w:t>37</w:t>
        </w:r>
        <w:r>
          <w:rPr>
            <w:noProof/>
            <w:webHidden/>
          </w:rPr>
          <w:fldChar w:fldCharType="end"/>
        </w:r>
      </w:hyperlink>
    </w:p>
    <w:p w14:paraId="313917C6" w14:textId="51736D79"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03" w:history="1">
        <w:r w:rsidRPr="0036376C">
          <w:rPr>
            <w:rStyle w:val="Hyperlink"/>
            <w:noProof/>
          </w:rPr>
          <w:t>Figure 2</w:t>
        </w:r>
        <w:r w:rsidRPr="0036376C">
          <w:rPr>
            <w:rStyle w:val="Hyperlink"/>
            <w:noProof/>
          </w:rPr>
          <w:noBreakHyphen/>
          <w:t>14Cyclic coordinate search</w:t>
        </w:r>
        <w:r w:rsidRPr="0036376C">
          <w:rPr>
            <w:rStyle w:val="Hyperlink"/>
            <w:noProof/>
            <w:lang w:val="en-US"/>
          </w:rPr>
          <w:t xml:space="preserve"> [7]</w:t>
        </w:r>
        <w:r>
          <w:rPr>
            <w:noProof/>
            <w:webHidden/>
          </w:rPr>
          <w:tab/>
        </w:r>
        <w:r>
          <w:rPr>
            <w:noProof/>
            <w:webHidden/>
          </w:rPr>
          <w:fldChar w:fldCharType="begin"/>
        </w:r>
        <w:r>
          <w:rPr>
            <w:noProof/>
            <w:webHidden/>
          </w:rPr>
          <w:instrText xml:space="preserve"> PAGEREF _Toc180011603 \h </w:instrText>
        </w:r>
        <w:r>
          <w:rPr>
            <w:noProof/>
            <w:webHidden/>
          </w:rPr>
        </w:r>
        <w:r>
          <w:rPr>
            <w:noProof/>
            <w:webHidden/>
          </w:rPr>
          <w:fldChar w:fldCharType="separate"/>
        </w:r>
        <w:r w:rsidR="00B82642">
          <w:rPr>
            <w:noProof/>
            <w:webHidden/>
          </w:rPr>
          <w:t>38</w:t>
        </w:r>
        <w:r>
          <w:rPr>
            <w:noProof/>
            <w:webHidden/>
          </w:rPr>
          <w:fldChar w:fldCharType="end"/>
        </w:r>
      </w:hyperlink>
    </w:p>
    <w:p w14:paraId="7651E39D" w14:textId="6FB41641"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04" w:history="1">
        <w:r w:rsidRPr="0036376C">
          <w:rPr>
            <w:rStyle w:val="Hyperlink"/>
            <w:noProof/>
          </w:rPr>
          <w:t>Figure 2</w:t>
        </w:r>
        <w:r w:rsidRPr="0036376C">
          <w:rPr>
            <w:rStyle w:val="Hyperlink"/>
            <w:noProof/>
          </w:rPr>
          <w:noBreakHyphen/>
          <w:t>15Powell's method</w:t>
        </w:r>
        <w:r w:rsidRPr="0036376C">
          <w:rPr>
            <w:rStyle w:val="Hyperlink"/>
            <w:noProof/>
            <w:lang w:val="en-US"/>
          </w:rPr>
          <w:t xml:space="preserve"> [7]</w:t>
        </w:r>
        <w:r>
          <w:rPr>
            <w:noProof/>
            <w:webHidden/>
          </w:rPr>
          <w:tab/>
        </w:r>
        <w:r>
          <w:rPr>
            <w:noProof/>
            <w:webHidden/>
          </w:rPr>
          <w:fldChar w:fldCharType="begin"/>
        </w:r>
        <w:r>
          <w:rPr>
            <w:noProof/>
            <w:webHidden/>
          </w:rPr>
          <w:instrText xml:space="preserve"> PAGEREF _Toc180011604 \h </w:instrText>
        </w:r>
        <w:r>
          <w:rPr>
            <w:noProof/>
            <w:webHidden/>
          </w:rPr>
        </w:r>
        <w:r>
          <w:rPr>
            <w:noProof/>
            <w:webHidden/>
          </w:rPr>
          <w:fldChar w:fldCharType="separate"/>
        </w:r>
        <w:r w:rsidR="00B82642">
          <w:rPr>
            <w:noProof/>
            <w:webHidden/>
          </w:rPr>
          <w:t>39</w:t>
        </w:r>
        <w:r>
          <w:rPr>
            <w:noProof/>
            <w:webHidden/>
          </w:rPr>
          <w:fldChar w:fldCharType="end"/>
        </w:r>
      </w:hyperlink>
    </w:p>
    <w:p w14:paraId="3E95F253" w14:textId="37C68BA5"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05" w:history="1">
        <w:r w:rsidRPr="0036376C">
          <w:rPr>
            <w:rStyle w:val="Hyperlink"/>
            <w:noProof/>
          </w:rPr>
          <w:t>Figure 2</w:t>
        </w:r>
        <w:r w:rsidRPr="0036376C">
          <w:rPr>
            <w:rStyle w:val="Hyperlink"/>
            <w:noProof/>
          </w:rPr>
          <w:noBreakHyphen/>
          <w:t xml:space="preserve">16 Single Point Crossover </w:t>
        </w:r>
        <w:r w:rsidRPr="0036376C">
          <w:rPr>
            <w:rStyle w:val="Hyperlink"/>
            <w:noProof/>
            <w:lang w:val="en-US"/>
          </w:rPr>
          <w:t>[7]</w:t>
        </w:r>
        <w:r>
          <w:rPr>
            <w:noProof/>
            <w:webHidden/>
          </w:rPr>
          <w:tab/>
        </w:r>
        <w:r>
          <w:rPr>
            <w:noProof/>
            <w:webHidden/>
          </w:rPr>
          <w:fldChar w:fldCharType="begin"/>
        </w:r>
        <w:r>
          <w:rPr>
            <w:noProof/>
            <w:webHidden/>
          </w:rPr>
          <w:instrText xml:space="preserve"> PAGEREF _Toc180011605 \h </w:instrText>
        </w:r>
        <w:r>
          <w:rPr>
            <w:noProof/>
            <w:webHidden/>
          </w:rPr>
        </w:r>
        <w:r>
          <w:rPr>
            <w:noProof/>
            <w:webHidden/>
          </w:rPr>
          <w:fldChar w:fldCharType="separate"/>
        </w:r>
        <w:r w:rsidR="00B82642">
          <w:rPr>
            <w:noProof/>
            <w:webHidden/>
          </w:rPr>
          <w:t>40</w:t>
        </w:r>
        <w:r>
          <w:rPr>
            <w:noProof/>
            <w:webHidden/>
          </w:rPr>
          <w:fldChar w:fldCharType="end"/>
        </w:r>
      </w:hyperlink>
    </w:p>
    <w:p w14:paraId="197E3066" w14:textId="633D8D4D"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06" w:history="1">
        <w:r w:rsidRPr="0036376C">
          <w:rPr>
            <w:rStyle w:val="Hyperlink"/>
            <w:noProof/>
          </w:rPr>
          <w:t>Figure 2</w:t>
        </w:r>
        <w:r w:rsidRPr="0036376C">
          <w:rPr>
            <w:rStyle w:val="Hyperlink"/>
            <w:noProof/>
          </w:rPr>
          <w:noBreakHyphen/>
          <w:t xml:space="preserve">17 Two-point Crossover </w:t>
        </w:r>
        <w:r w:rsidRPr="0036376C">
          <w:rPr>
            <w:rStyle w:val="Hyperlink"/>
            <w:noProof/>
            <w:lang w:val="en-US"/>
          </w:rPr>
          <w:t>[7]</w:t>
        </w:r>
        <w:r>
          <w:rPr>
            <w:noProof/>
            <w:webHidden/>
          </w:rPr>
          <w:tab/>
        </w:r>
        <w:r>
          <w:rPr>
            <w:noProof/>
            <w:webHidden/>
          </w:rPr>
          <w:fldChar w:fldCharType="begin"/>
        </w:r>
        <w:r>
          <w:rPr>
            <w:noProof/>
            <w:webHidden/>
          </w:rPr>
          <w:instrText xml:space="preserve"> PAGEREF _Toc180011606 \h </w:instrText>
        </w:r>
        <w:r>
          <w:rPr>
            <w:noProof/>
            <w:webHidden/>
          </w:rPr>
        </w:r>
        <w:r>
          <w:rPr>
            <w:noProof/>
            <w:webHidden/>
          </w:rPr>
          <w:fldChar w:fldCharType="separate"/>
        </w:r>
        <w:r w:rsidR="00B82642">
          <w:rPr>
            <w:noProof/>
            <w:webHidden/>
          </w:rPr>
          <w:t>40</w:t>
        </w:r>
        <w:r>
          <w:rPr>
            <w:noProof/>
            <w:webHidden/>
          </w:rPr>
          <w:fldChar w:fldCharType="end"/>
        </w:r>
      </w:hyperlink>
    </w:p>
    <w:p w14:paraId="19136F28" w14:textId="2004CEFC"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07" w:history="1">
        <w:r w:rsidRPr="0036376C">
          <w:rPr>
            <w:rStyle w:val="Hyperlink"/>
            <w:noProof/>
          </w:rPr>
          <w:t>Figure 2</w:t>
        </w:r>
        <w:r w:rsidRPr="0036376C">
          <w:rPr>
            <w:rStyle w:val="Hyperlink"/>
            <w:noProof/>
          </w:rPr>
          <w:noBreakHyphen/>
          <w:t xml:space="preserve">18 Uniform Crossover </w:t>
        </w:r>
        <w:r w:rsidRPr="0036376C">
          <w:rPr>
            <w:rStyle w:val="Hyperlink"/>
            <w:noProof/>
            <w:lang w:val="en-US"/>
          </w:rPr>
          <w:t>[7]</w:t>
        </w:r>
        <w:r>
          <w:rPr>
            <w:noProof/>
            <w:webHidden/>
          </w:rPr>
          <w:tab/>
        </w:r>
        <w:r>
          <w:rPr>
            <w:noProof/>
            <w:webHidden/>
          </w:rPr>
          <w:fldChar w:fldCharType="begin"/>
        </w:r>
        <w:r>
          <w:rPr>
            <w:noProof/>
            <w:webHidden/>
          </w:rPr>
          <w:instrText xml:space="preserve"> PAGEREF _Toc180011607 \h </w:instrText>
        </w:r>
        <w:r>
          <w:rPr>
            <w:noProof/>
            <w:webHidden/>
          </w:rPr>
        </w:r>
        <w:r>
          <w:rPr>
            <w:noProof/>
            <w:webHidden/>
          </w:rPr>
          <w:fldChar w:fldCharType="separate"/>
        </w:r>
        <w:r w:rsidR="00B82642">
          <w:rPr>
            <w:noProof/>
            <w:webHidden/>
          </w:rPr>
          <w:t>40</w:t>
        </w:r>
        <w:r>
          <w:rPr>
            <w:noProof/>
            <w:webHidden/>
          </w:rPr>
          <w:fldChar w:fldCharType="end"/>
        </w:r>
      </w:hyperlink>
    </w:p>
    <w:p w14:paraId="199C0A8E" w14:textId="07C53CAF"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08" w:history="1">
        <w:r w:rsidRPr="0036376C">
          <w:rPr>
            <w:rStyle w:val="Hyperlink"/>
            <w:noProof/>
          </w:rPr>
          <w:t>Figure 2</w:t>
        </w:r>
        <w:r w:rsidRPr="0036376C">
          <w:rPr>
            <w:rStyle w:val="Hyperlink"/>
            <w:noProof/>
          </w:rPr>
          <w:noBreakHyphen/>
          <w:t>19 The Structure of a Neuron</w:t>
        </w:r>
        <w:r>
          <w:rPr>
            <w:noProof/>
            <w:webHidden/>
          </w:rPr>
          <w:tab/>
        </w:r>
        <w:r>
          <w:rPr>
            <w:noProof/>
            <w:webHidden/>
          </w:rPr>
          <w:fldChar w:fldCharType="begin"/>
        </w:r>
        <w:r>
          <w:rPr>
            <w:noProof/>
            <w:webHidden/>
          </w:rPr>
          <w:instrText xml:space="preserve"> PAGEREF _Toc180011608 \h </w:instrText>
        </w:r>
        <w:r>
          <w:rPr>
            <w:noProof/>
            <w:webHidden/>
          </w:rPr>
        </w:r>
        <w:r>
          <w:rPr>
            <w:noProof/>
            <w:webHidden/>
          </w:rPr>
          <w:fldChar w:fldCharType="separate"/>
        </w:r>
        <w:r w:rsidR="00B82642">
          <w:rPr>
            <w:noProof/>
            <w:webHidden/>
          </w:rPr>
          <w:t>41</w:t>
        </w:r>
        <w:r>
          <w:rPr>
            <w:noProof/>
            <w:webHidden/>
          </w:rPr>
          <w:fldChar w:fldCharType="end"/>
        </w:r>
      </w:hyperlink>
    </w:p>
    <w:p w14:paraId="124DA5D5" w14:textId="7BEF88F6"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09" w:history="1">
        <w:r w:rsidRPr="0036376C">
          <w:rPr>
            <w:rStyle w:val="Hyperlink"/>
            <w:noProof/>
          </w:rPr>
          <w:t>Figure 2</w:t>
        </w:r>
        <w:r w:rsidRPr="0036376C">
          <w:rPr>
            <w:rStyle w:val="Hyperlink"/>
            <w:noProof/>
          </w:rPr>
          <w:noBreakHyphen/>
          <w:t xml:space="preserve">20 Structure of a Neural Network </w:t>
        </w:r>
        <w:r w:rsidRPr="0036376C">
          <w:rPr>
            <w:rStyle w:val="Hyperlink"/>
            <w:noProof/>
            <w:lang w:val="en-US"/>
          </w:rPr>
          <w:t>[8]</w:t>
        </w:r>
        <w:r>
          <w:rPr>
            <w:noProof/>
            <w:webHidden/>
          </w:rPr>
          <w:tab/>
        </w:r>
        <w:r>
          <w:rPr>
            <w:noProof/>
            <w:webHidden/>
          </w:rPr>
          <w:fldChar w:fldCharType="begin"/>
        </w:r>
        <w:r>
          <w:rPr>
            <w:noProof/>
            <w:webHidden/>
          </w:rPr>
          <w:instrText xml:space="preserve"> PAGEREF _Toc180011609 \h </w:instrText>
        </w:r>
        <w:r>
          <w:rPr>
            <w:noProof/>
            <w:webHidden/>
          </w:rPr>
        </w:r>
        <w:r>
          <w:rPr>
            <w:noProof/>
            <w:webHidden/>
          </w:rPr>
          <w:fldChar w:fldCharType="separate"/>
        </w:r>
        <w:r w:rsidR="00B82642">
          <w:rPr>
            <w:noProof/>
            <w:webHidden/>
          </w:rPr>
          <w:t>42</w:t>
        </w:r>
        <w:r>
          <w:rPr>
            <w:noProof/>
            <w:webHidden/>
          </w:rPr>
          <w:fldChar w:fldCharType="end"/>
        </w:r>
      </w:hyperlink>
    </w:p>
    <w:p w14:paraId="47DF915A" w14:textId="052CCD4B"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10" w:history="1">
        <w:r w:rsidRPr="0036376C">
          <w:rPr>
            <w:rStyle w:val="Hyperlink"/>
            <w:noProof/>
          </w:rPr>
          <w:t>Figure 3</w:t>
        </w:r>
        <w:r w:rsidRPr="0036376C">
          <w:rPr>
            <w:rStyle w:val="Hyperlink"/>
            <w:noProof/>
          </w:rPr>
          <w:noBreakHyphen/>
          <w:t>1 Front, side and top view of ASW 28 glider</w:t>
        </w:r>
        <w:r w:rsidRPr="0036376C">
          <w:rPr>
            <w:rStyle w:val="Hyperlink"/>
            <w:noProof/>
            <w:lang w:val="en-US"/>
          </w:rPr>
          <w:t xml:space="preserve"> [10]</w:t>
        </w:r>
        <w:r>
          <w:rPr>
            <w:noProof/>
            <w:webHidden/>
          </w:rPr>
          <w:tab/>
        </w:r>
        <w:r>
          <w:rPr>
            <w:noProof/>
            <w:webHidden/>
          </w:rPr>
          <w:fldChar w:fldCharType="begin"/>
        </w:r>
        <w:r>
          <w:rPr>
            <w:noProof/>
            <w:webHidden/>
          </w:rPr>
          <w:instrText xml:space="preserve"> PAGEREF _Toc180011610 \h </w:instrText>
        </w:r>
        <w:r>
          <w:rPr>
            <w:noProof/>
            <w:webHidden/>
          </w:rPr>
        </w:r>
        <w:r>
          <w:rPr>
            <w:noProof/>
            <w:webHidden/>
          </w:rPr>
          <w:fldChar w:fldCharType="separate"/>
        </w:r>
        <w:r w:rsidR="00B82642">
          <w:rPr>
            <w:noProof/>
            <w:webHidden/>
          </w:rPr>
          <w:t>46</w:t>
        </w:r>
        <w:r>
          <w:rPr>
            <w:noProof/>
            <w:webHidden/>
          </w:rPr>
          <w:fldChar w:fldCharType="end"/>
        </w:r>
      </w:hyperlink>
    </w:p>
    <w:p w14:paraId="66D813A4" w14:textId="4FE94533"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11" w:history="1">
        <w:r w:rsidRPr="0036376C">
          <w:rPr>
            <w:rStyle w:val="Hyperlink"/>
            <w:noProof/>
          </w:rPr>
          <w:t>Figure 3</w:t>
        </w:r>
        <w:r w:rsidRPr="0036376C">
          <w:rPr>
            <w:rStyle w:val="Hyperlink"/>
            <w:noProof/>
          </w:rPr>
          <w:noBreakHyphen/>
          <w:t>2 ASW 28 Wing external geometry (length in meters)</w:t>
        </w:r>
        <w:r>
          <w:rPr>
            <w:noProof/>
            <w:webHidden/>
          </w:rPr>
          <w:tab/>
        </w:r>
        <w:r>
          <w:rPr>
            <w:noProof/>
            <w:webHidden/>
          </w:rPr>
          <w:fldChar w:fldCharType="begin"/>
        </w:r>
        <w:r>
          <w:rPr>
            <w:noProof/>
            <w:webHidden/>
          </w:rPr>
          <w:instrText xml:space="preserve"> PAGEREF _Toc180011611 \h </w:instrText>
        </w:r>
        <w:r>
          <w:rPr>
            <w:noProof/>
            <w:webHidden/>
          </w:rPr>
        </w:r>
        <w:r>
          <w:rPr>
            <w:noProof/>
            <w:webHidden/>
          </w:rPr>
          <w:fldChar w:fldCharType="separate"/>
        </w:r>
        <w:r w:rsidR="00B82642">
          <w:rPr>
            <w:noProof/>
            <w:webHidden/>
          </w:rPr>
          <w:t>48</w:t>
        </w:r>
        <w:r>
          <w:rPr>
            <w:noProof/>
            <w:webHidden/>
          </w:rPr>
          <w:fldChar w:fldCharType="end"/>
        </w:r>
      </w:hyperlink>
    </w:p>
    <w:p w14:paraId="0A7674A4" w14:textId="083E90F1"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12" w:history="1">
        <w:r w:rsidRPr="0036376C">
          <w:rPr>
            <w:rStyle w:val="Hyperlink"/>
            <w:noProof/>
          </w:rPr>
          <w:t>Figure 3</w:t>
        </w:r>
        <w:r w:rsidRPr="0036376C">
          <w:rPr>
            <w:rStyle w:val="Hyperlink"/>
            <w:noProof/>
          </w:rPr>
          <w:noBreakHyphen/>
          <w:t>3 ASW 28 Wing Internal geometry</w:t>
        </w:r>
        <w:r>
          <w:rPr>
            <w:noProof/>
            <w:webHidden/>
          </w:rPr>
          <w:tab/>
        </w:r>
        <w:r>
          <w:rPr>
            <w:noProof/>
            <w:webHidden/>
          </w:rPr>
          <w:fldChar w:fldCharType="begin"/>
        </w:r>
        <w:r>
          <w:rPr>
            <w:noProof/>
            <w:webHidden/>
          </w:rPr>
          <w:instrText xml:space="preserve"> PAGEREF _Toc180011612 \h </w:instrText>
        </w:r>
        <w:r>
          <w:rPr>
            <w:noProof/>
            <w:webHidden/>
          </w:rPr>
        </w:r>
        <w:r>
          <w:rPr>
            <w:noProof/>
            <w:webHidden/>
          </w:rPr>
          <w:fldChar w:fldCharType="separate"/>
        </w:r>
        <w:r w:rsidR="00B82642">
          <w:rPr>
            <w:noProof/>
            <w:webHidden/>
          </w:rPr>
          <w:t>49</w:t>
        </w:r>
        <w:r>
          <w:rPr>
            <w:noProof/>
            <w:webHidden/>
          </w:rPr>
          <w:fldChar w:fldCharType="end"/>
        </w:r>
      </w:hyperlink>
    </w:p>
    <w:p w14:paraId="7D6566EE" w14:textId="050C2014"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13" w:history="1">
        <w:r w:rsidRPr="0036376C">
          <w:rPr>
            <w:rStyle w:val="Hyperlink"/>
            <w:noProof/>
          </w:rPr>
          <w:t>Figure 3</w:t>
        </w:r>
        <w:r w:rsidRPr="0036376C">
          <w:rPr>
            <w:rStyle w:val="Hyperlink"/>
            <w:noProof/>
          </w:rPr>
          <w:noBreakHyphen/>
          <w:t>4ASW 28 Wing Internal mesh</w:t>
        </w:r>
        <w:r>
          <w:rPr>
            <w:noProof/>
            <w:webHidden/>
          </w:rPr>
          <w:tab/>
        </w:r>
        <w:r>
          <w:rPr>
            <w:noProof/>
            <w:webHidden/>
          </w:rPr>
          <w:fldChar w:fldCharType="begin"/>
        </w:r>
        <w:r>
          <w:rPr>
            <w:noProof/>
            <w:webHidden/>
          </w:rPr>
          <w:instrText xml:space="preserve"> PAGEREF _Toc180011613 \h </w:instrText>
        </w:r>
        <w:r>
          <w:rPr>
            <w:noProof/>
            <w:webHidden/>
          </w:rPr>
        </w:r>
        <w:r>
          <w:rPr>
            <w:noProof/>
            <w:webHidden/>
          </w:rPr>
          <w:fldChar w:fldCharType="separate"/>
        </w:r>
        <w:r w:rsidR="00B82642">
          <w:rPr>
            <w:noProof/>
            <w:webHidden/>
          </w:rPr>
          <w:t>50</w:t>
        </w:r>
        <w:r>
          <w:rPr>
            <w:noProof/>
            <w:webHidden/>
          </w:rPr>
          <w:fldChar w:fldCharType="end"/>
        </w:r>
      </w:hyperlink>
    </w:p>
    <w:p w14:paraId="362AB0DF" w14:textId="32AC1710"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14" w:history="1">
        <w:r w:rsidRPr="0036376C">
          <w:rPr>
            <w:rStyle w:val="Hyperlink"/>
            <w:noProof/>
          </w:rPr>
          <w:t>Figure 3</w:t>
        </w:r>
        <w:r w:rsidRPr="0036376C">
          <w:rPr>
            <w:rStyle w:val="Hyperlink"/>
            <w:noProof/>
          </w:rPr>
          <w:noBreakHyphen/>
          <w:t>5 ASW 28 Wing skin mesh</w:t>
        </w:r>
        <w:r>
          <w:rPr>
            <w:noProof/>
            <w:webHidden/>
          </w:rPr>
          <w:tab/>
        </w:r>
        <w:r>
          <w:rPr>
            <w:noProof/>
            <w:webHidden/>
          </w:rPr>
          <w:fldChar w:fldCharType="begin"/>
        </w:r>
        <w:r>
          <w:rPr>
            <w:noProof/>
            <w:webHidden/>
          </w:rPr>
          <w:instrText xml:space="preserve"> PAGEREF _Toc180011614 \h </w:instrText>
        </w:r>
        <w:r>
          <w:rPr>
            <w:noProof/>
            <w:webHidden/>
          </w:rPr>
        </w:r>
        <w:r>
          <w:rPr>
            <w:noProof/>
            <w:webHidden/>
          </w:rPr>
          <w:fldChar w:fldCharType="separate"/>
        </w:r>
        <w:r w:rsidR="00B82642">
          <w:rPr>
            <w:noProof/>
            <w:webHidden/>
          </w:rPr>
          <w:t>50</w:t>
        </w:r>
        <w:r>
          <w:rPr>
            <w:noProof/>
            <w:webHidden/>
          </w:rPr>
          <w:fldChar w:fldCharType="end"/>
        </w:r>
      </w:hyperlink>
    </w:p>
    <w:p w14:paraId="1ED030F5" w14:textId="62186E51"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15" w:history="1">
        <w:r w:rsidRPr="0036376C">
          <w:rPr>
            <w:rStyle w:val="Hyperlink"/>
            <w:noProof/>
          </w:rPr>
          <w:t>Figure 3</w:t>
        </w:r>
        <w:r w:rsidRPr="0036376C">
          <w:rPr>
            <w:rStyle w:val="Hyperlink"/>
            <w:noProof/>
          </w:rPr>
          <w:noBreakHyphen/>
          <w:t>6ASW 28 Wing Boundary conditions</w:t>
        </w:r>
        <w:r>
          <w:rPr>
            <w:noProof/>
            <w:webHidden/>
          </w:rPr>
          <w:tab/>
        </w:r>
        <w:r>
          <w:rPr>
            <w:noProof/>
            <w:webHidden/>
          </w:rPr>
          <w:fldChar w:fldCharType="begin"/>
        </w:r>
        <w:r>
          <w:rPr>
            <w:noProof/>
            <w:webHidden/>
          </w:rPr>
          <w:instrText xml:space="preserve"> PAGEREF _Toc180011615 \h </w:instrText>
        </w:r>
        <w:r>
          <w:rPr>
            <w:noProof/>
            <w:webHidden/>
          </w:rPr>
        </w:r>
        <w:r>
          <w:rPr>
            <w:noProof/>
            <w:webHidden/>
          </w:rPr>
          <w:fldChar w:fldCharType="separate"/>
        </w:r>
        <w:r w:rsidR="00B82642">
          <w:rPr>
            <w:noProof/>
            <w:webHidden/>
          </w:rPr>
          <w:t>52</w:t>
        </w:r>
        <w:r>
          <w:rPr>
            <w:noProof/>
            <w:webHidden/>
          </w:rPr>
          <w:fldChar w:fldCharType="end"/>
        </w:r>
      </w:hyperlink>
    </w:p>
    <w:p w14:paraId="33F2E798" w14:textId="2AC8461B"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16" w:history="1">
        <w:r w:rsidRPr="0036376C">
          <w:rPr>
            <w:rStyle w:val="Hyperlink"/>
            <w:noProof/>
          </w:rPr>
          <w:t>Figure 3</w:t>
        </w:r>
        <w:r w:rsidRPr="0036376C">
          <w:rPr>
            <w:rStyle w:val="Hyperlink"/>
            <w:noProof/>
          </w:rPr>
          <w:noBreakHyphen/>
          <w:t>7 Coordinate System of CAERO1 Aerodynamic panel</w:t>
        </w:r>
        <w:r>
          <w:rPr>
            <w:noProof/>
            <w:webHidden/>
          </w:rPr>
          <w:tab/>
        </w:r>
        <w:r>
          <w:rPr>
            <w:noProof/>
            <w:webHidden/>
          </w:rPr>
          <w:fldChar w:fldCharType="begin"/>
        </w:r>
        <w:r>
          <w:rPr>
            <w:noProof/>
            <w:webHidden/>
          </w:rPr>
          <w:instrText xml:space="preserve"> PAGEREF _Toc180011616 \h </w:instrText>
        </w:r>
        <w:r>
          <w:rPr>
            <w:noProof/>
            <w:webHidden/>
          </w:rPr>
        </w:r>
        <w:r>
          <w:rPr>
            <w:noProof/>
            <w:webHidden/>
          </w:rPr>
          <w:fldChar w:fldCharType="separate"/>
        </w:r>
        <w:r w:rsidR="00B82642">
          <w:rPr>
            <w:noProof/>
            <w:webHidden/>
          </w:rPr>
          <w:t>53</w:t>
        </w:r>
        <w:r>
          <w:rPr>
            <w:noProof/>
            <w:webHidden/>
          </w:rPr>
          <w:fldChar w:fldCharType="end"/>
        </w:r>
      </w:hyperlink>
    </w:p>
    <w:p w14:paraId="08AB7BBA" w14:textId="580E9DFD"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17" w:history="1">
        <w:r w:rsidRPr="0036376C">
          <w:rPr>
            <w:rStyle w:val="Hyperlink"/>
            <w:noProof/>
          </w:rPr>
          <w:t>Figure 3</w:t>
        </w:r>
        <w:r w:rsidRPr="0036376C">
          <w:rPr>
            <w:rStyle w:val="Hyperlink"/>
            <w:noProof/>
          </w:rPr>
          <w:noBreakHyphen/>
          <w:t>8 CAERO1 macro elements of the ASW 28 Wing Model</w:t>
        </w:r>
        <w:r>
          <w:rPr>
            <w:noProof/>
            <w:webHidden/>
          </w:rPr>
          <w:tab/>
        </w:r>
        <w:r>
          <w:rPr>
            <w:noProof/>
            <w:webHidden/>
          </w:rPr>
          <w:fldChar w:fldCharType="begin"/>
        </w:r>
        <w:r>
          <w:rPr>
            <w:noProof/>
            <w:webHidden/>
          </w:rPr>
          <w:instrText xml:space="preserve"> PAGEREF _Toc180011617 \h </w:instrText>
        </w:r>
        <w:r>
          <w:rPr>
            <w:noProof/>
            <w:webHidden/>
          </w:rPr>
        </w:r>
        <w:r>
          <w:rPr>
            <w:noProof/>
            <w:webHidden/>
          </w:rPr>
          <w:fldChar w:fldCharType="separate"/>
        </w:r>
        <w:r w:rsidR="00B82642">
          <w:rPr>
            <w:noProof/>
            <w:webHidden/>
          </w:rPr>
          <w:t>53</w:t>
        </w:r>
        <w:r>
          <w:rPr>
            <w:noProof/>
            <w:webHidden/>
          </w:rPr>
          <w:fldChar w:fldCharType="end"/>
        </w:r>
      </w:hyperlink>
    </w:p>
    <w:p w14:paraId="35B64951" w14:textId="38C1DA2C"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18" w:history="1">
        <w:r w:rsidRPr="0036376C">
          <w:rPr>
            <w:rStyle w:val="Hyperlink"/>
            <w:noProof/>
          </w:rPr>
          <w:t>Figure 3</w:t>
        </w:r>
        <w:r w:rsidRPr="0036376C">
          <w:rPr>
            <w:rStyle w:val="Hyperlink"/>
            <w:noProof/>
          </w:rPr>
          <w:noBreakHyphen/>
          <w:t>9 SPLINE1 entries of the ASW 28 Wing model</w:t>
        </w:r>
        <w:r>
          <w:rPr>
            <w:noProof/>
            <w:webHidden/>
          </w:rPr>
          <w:tab/>
        </w:r>
        <w:r>
          <w:rPr>
            <w:noProof/>
            <w:webHidden/>
          </w:rPr>
          <w:fldChar w:fldCharType="begin"/>
        </w:r>
        <w:r>
          <w:rPr>
            <w:noProof/>
            <w:webHidden/>
          </w:rPr>
          <w:instrText xml:space="preserve"> PAGEREF _Toc180011618 \h </w:instrText>
        </w:r>
        <w:r>
          <w:rPr>
            <w:noProof/>
            <w:webHidden/>
          </w:rPr>
        </w:r>
        <w:r>
          <w:rPr>
            <w:noProof/>
            <w:webHidden/>
          </w:rPr>
          <w:fldChar w:fldCharType="separate"/>
        </w:r>
        <w:r w:rsidR="00B82642">
          <w:rPr>
            <w:noProof/>
            <w:webHidden/>
          </w:rPr>
          <w:t>54</w:t>
        </w:r>
        <w:r>
          <w:rPr>
            <w:noProof/>
            <w:webHidden/>
          </w:rPr>
          <w:fldChar w:fldCharType="end"/>
        </w:r>
      </w:hyperlink>
    </w:p>
    <w:p w14:paraId="2D276B7D" w14:textId="3B7FA536"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19" w:history="1">
        <w:r w:rsidRPr="0036376C">
          <w:rPr>
            <w:rStyle w:val="Hyperlink"/>
            <w:noProof/>
          </w:rPr>
          <w:t>Figure 3</w:t>
        </w:r>
        <w:r w:rsidRPr="0036376C">
          <w:rPr>
            <w:rStyle w:val="Hyperlink"/>
            <w:noProof/>
          </w:rPr>
          <w:noBreakHyphen/>
          <w:t xml:space="preserve">10 Example of V-g and V-f plot containing four eigenmodes </w:t>
        </w:r>
        <w:r w:rsidRPr="0036376C">
          <w:rPr>
            <w:rStyle w:val="Hyperlink"/>
            <w:noProof/>
            <w:lang w:val="en-US"/>
          </w:rPr>
          <w:t>[12]</w:t>
        </w:r>
        <w:r>
          <w:rPr>
            <w:noProof/>
            <w:webHidden/>
          </w:rPr>
          <w:tab/>
        </w:r>
        <w:r>
          <w:rPr>
            <w:noProof/>
            <w:webHidden/>
          </w:rPr>
          <w:fldChar w:fldCharType="begin"/>
        </w:r>
        <w:r>
          <w:rPr>
            <w:noProof/>
            <w:webHidden/>
          </w:rPr>
          <w:instrText xml:space="preserve"> PAGEREF _Toc180011619 \h </w:instrText>
        </w:r>
        <w:r>
          <w:rPr>
            <w:noProof/>
            <w:webHidden/>
          </w:rPr>
        </w:r>
        <w:r>
          <w:rPr>
            <w:noProof/>
            <w:webHidden/>
          </w:rPr>
          <w:fldChar w:fldCharType="separate"/>
        </w:r>
        <w:r w:rsidR="00B82642">
          <w:rPr>
            <w:noProof/>
            <w:webHidden/>
          </w:rPr>
          <w:t>60</w:t>
        </w:r>
        <w:r>
          <w:rPr>
            <w:noProof/>
            <w:webHidden/>
          </w:rPr>
          <w:fldChar w:fldCharType="end"/>
        </w:r>
      </w:hyperlink>
    </w:p>
    <w:p w14:paraId="5C5363B0" w14:textId="4DC47923"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20" w:history="1">
        <w:r w:rsidRPr="0036376C">
          <w:rPr>
            <w:rStyle w:val="Hyperlink"/>
            <w:noProof/>
          </w:rPr>
          <w:t>Figure 3</w:t>
        </w:r>
        <w:r w:rsidRPr="0036376C">
          <w:rPr>
            <w:rStyle w:val="Hyperlink"/>
            <w:noProof/>
          </w:rPr>
          <w:noBreakHyphen/>
          <w:t>11 Antisymmetric layer configuration</w:t>
        </w:r>
        <w:r>
          <w:rPr>
            <w:noProof/>
            <w:webHidden/>
          </w:rPr>
          <w:tab/>
        </w:r>
        <w:r>
          <w:rPr>
            <w:noProof/>
            <w:webHidden/>
          </w:rPr>
          <w:fldChar w:fldCharType="begin"/>
        </w:r>
        <w:r>
          <w:rPr>
            <w:noProof/>
            <w:webHidden/>
          </w:rPr>
          <w:instrText xml:space="preserve"> PAGEREF _Toc180011620 \h </w:instrText>
        </w:r>
        <w:r>
          <w:rPr>
            <w:noProof/>
            <w:webHidden/>
          </w:rPr>
        </w:r>
        <w:r>
          <w:rPr>
            <w:noProof/>
            <w:webHidden/>
          </w:rPr>
          <w:fldChar w:fldCharType="separate"/>
        </w:r>
        <w:r w:rsidR="00B82642">
          <w:rPr>
            <w:noProof/>
            <w:webHidden/>
          </w:rPr>
          <w:t>62</w:t>
        </w:r>
        <w:r>
          <w:rPr>
            <w:noProof/>
            <w:webHidden/>
          </w:rPr>
          <w:fldChar w:fldCharType="end"/>
        </w:r>
      </w:hyperlink>
    </w:p>
    <w:p w14:paraId="06244982" w14:textId="51A17AC4"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21" w:history="1">
        <w:r w:rsidRPr="0036376C">
          <w:rPr>
            <w:rStyle w:val="Hyperlink"/>
            <w:noProof/>
          </w:rPr>
          <w:t>Figure 4</w:t>
        </w:r>
        <w:r w:rsidRPr="0036376C">
          <w:rPr>
            <w:rStyle w:val="Hyperlink"/>
            <w:noProof/>
          </w:rPr>
          <w:noBreakHyphen/>
          <w:t>1First six Eigenmodes of ASW 28 Wing</w:t>
        </w:r>
        <w:r>
          <w:rPr>
            <w:noProof/>
            <w:webHidden/>
          </w:rPr>
          <w:tab/>
        </w:r>
        <w:r>
          <w:rPr>
            <w:noProof/>
            <w:webHidden/>
          </w:rPr>
          <w:fldChar w:fldCharType="begin"/>
        </w:r>
        <w:r>
          <w:rPr>
            <w:noProof/>
            <w:webHidden/>
          </w:rPr>
          <w:instrText xml:space="preserve"> PAGEREF _Toc180011621 \h </w:instrText>
        </w:r>
        <w:r>
          <w:rPr>
            <w:noProof/>
            <w:webHidden/>
          </w:rPr>
        </w:r>
        <w:r>
          <w:rPr>
            <w:noProof/>
            <w:webHidden/>
          </w:rPr>
          <w:fldChar w:fldCharType="separate"/>
        </w:r>
        <w:r w:rsidR="00B82642">
          <w:rPr>
            <w:noProof/>
            <w:webHidden/>
          </w:rPr>
          <w:t>71</w:t>
        </w:r>
        <w:r>
          <w:rPr>
            <w:noProof/>
            <w:webHidden/>
          </w:rPr>
          <w:fldChar w:fldCharType="end"/>
        </w:r>
      </w:hyperlink>
    </w:p>
    <w:p w14:paraId="3924A94A" w14:textId="325B4A01"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22" w:history="1">
        <w:r w:rsidRPr="0036376C">
          <w:rPr>
            <w:rStyle w:val="Hyperlink"/>
            <w:noProof/>
          </w:rPr>
          <w:t>Figure 4</w:t>
        </w:r>
        <w:r w:rsidRPr="0036376C">
          <w:rPr>
            <w:rStyle w:val="Hyperlink"/>
            <w:noProof/>
          </w:rPr>
          <w:noBreakHyphen/>
          <w:t>2 Initial Flutter plot for the first four modes.</w:t>
        </w:r>
        <w:r>
          <w:rPr>
            <w:noProof/>
            <w:webHidden/>
          </w:rPr>
          <w:tab/>
        </w:r>
        <w:r>
          <w:rPr>
            <w:noProof/>
            <w:webHidden/>
          </w:rPr>
          <w:fldChar w:fldCharType="begin"/>
        </w:r>
        <w:r>
          <w:rPr>
            <w:noProof/>
            <w:webHidden/>
          </w:rPr>
          <w:instrText xml:space="preserve"> PAGEREF _Toc180011622 \h </w:instrText>
        </w:r>
        <w:r>
          <w:rPr>
            <w:noProof/>
            <w:webHidden/>
          </w:rPr>
        </w:r>
        <w:r>
          <w:rPr>
            <w:noProof/>
            <w:webHidden/>
          </w:rPr>
          <w:fldChar w:fldCharType="separate"/>
        </w:r>
        <w:r w:rsidR="00B82642">
          <w:rPr>
            <w:noProof/>
            <w:webHidden/>
          </w:rPr>
          <w:t>73</w:t>
        </w:r>
        <w:r>
          <w:rPr>
            <w:noProof/>
            <w:webHidden/>
          </w:rPr>
          <w:fldChar w:fldCharType="end"/>
        </w:r>
      </w:hyperlink>
    </w:p>
    <w:p w14:paraId="4E7F440A" w14:textId="37C6065C"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23" w:history="1">
        <w:r w:rsidRPr="0036376C">
          <w:rPr>
            <w:rStyle w:val="Hyperlink"/>
            <w:noProof/>
          </w:rPr>
          <w:t>Figure 4</w:t>
        </w:r>
        <w:r w:rsidRPr="0036376C">
          <w:rPr>
            <w:rStyle w:val="Hyperlink"/>
            <w:noProof/>
          </w:rPr>
          <w:noBreakHyphen/>
          <w:t>3 Flutter plot of the 3</w:t>
        </w:r>
        <w:r w:rsidRPr="0036376C">
          <w:rPr>
            <w:rStyle w:val="Hyperlink"/>
            <w:noProof/>
            <w:vertAlign w:val="superscript"/>
          </w:rPr>
          <w:t>rd</w:t>
        </w:r>
        <w:r w:rsidRPr="0036376C">
          <w:rPr>
            <w:rStyle w:val="Hyperlink"/>
            <w:noProof/>
          </w:rPr>
          <w:t xml:space="preserve"> mode</w:t>
        </w:r>
        <w:r>
          <w:rPr>
            <w:noProof/>
            <w:webHidden/>
          </w:rPr>
          <w:tab/>
        </w:r>
        <w:r>
          <w:rPr>
            <w:noProof/>
            <w:webHidden/>
          </w:rPr>
          <w:fldChar w:fldCharType="begin"/>
        </w:r>
        <w:r>
          <w:rPr>
            <w:noProof/>
            <w:webHidden/>
          </w:rPr>
          <w:instrText xml:space="preserve"> PAGEREF _Toc180011623 \h </w:instrText>
        </w:r>
        <w:r>
          <w:rPr>
            <w:noProof/>
            <w:webHidden/>
          </w:rPr>
        </w:r>
        <w:r>
          <w:rPr>
            <w:noProof/>
            <w:webHidden/>
          </w:rPr>
          <w:fldChar w:fldCharType="separate"/>
        </w:r>
        <w:r w:rsidR="00B82642">
          <w:rPr>
            <w:noProof/>
            <w:webHidden/>
          </w:rPr>
          <w:t>74</w:t>
        </w:r>
        <w:r>
          <w:rPr>
            <w:noProof/>
            <w:webHidden/>
          </w:rPr>
          <w:fldChar w:fldCharType="end"/>
        </w:r>
      </w:hyperlink>
    </w:p>
    <w:p w14:paraId="03620A67" w14:textId="743B7BBB"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24" w:history="1">
        <w:r w:rsidRPr="0036376C">
          <w:rPr>
            <w:rStyle w:val="Hyperlink"/>
            <w:noProof/>
          </w:rPr>
          <w:t>Figure 4</w:t>
        </w:r>
        <w:r w:rsidRPr="0036376C">
          <w:rPr>
            <w:rStyle w:val="Hyperlink"/>
            <w:noProof/>
          </w:rPr>
          <w:noBreakHyphen/>
          <w:t>4 Value of objective function throughout the optimization (Scenario 1)</w:t>
        </w:r>
        <w:r>
          <w:rPr>
            <w:noProof/>
            <w:webHidden/>
          </w:rPr>
          <w:tab/>
        </w:r>
        <w:r>
          <w:rPr>
            <w:noProof/>
            <w:webHidden/>
          </w:rPr>
          <w:fldChar w:fldCharType="begin"/>
        </w:r>
        <w:r>
          <w:rPr>
            <w:noProof/>
            <w:webHidden/>
          </w:rPr>
          <w:instrText xml:space="preserve"> PAGEREF _Toc180011624 \h </w:instrText>
        </w:r>
        <w:r>
          <w:rPr>
            <w:noProof/>
            <w:webHidden/>
          </w:rPr>
        </w:r>
        <w:r>
          <w:rPr>
            <w:noProof/>
            <w:webHidden/>
          </w:rPr>
          <w:fldChar w:fldCharType="separate"/>
        </w:r>
        <w:r w:rsidR="00B82642">
          <w:rPr>
            <w:noProof/>
            <w:webHidden/>
          </w:rPr>
          <w:t>75</w:t>
        </w:r>
        <w:r>
          <w:rPr>
            <w:noProof/>
            <w:webHidden/>
          </w:rPr>
          <w:fldChar w:fldCharType="end"/>
        </w:r>
      </w:hyperlink>
    </w:p>
    <w:p w14:paraId="6335D1EE" w14:textId="0A281937"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25" w:history="1">
        <w:r w:rsidRPr="0036376C">
          <w:rPr>
            <w:rStyle w:val="Hyperlink"/>
            <w:noProof/>
          </w:rPr>
          <w:t>Figure 4</w:t>
        </w:r>
        <w:r w:rsidRPr="0036376C">
          <w:rPr>
            <w:rStyle w:val="Hyperlink"/>
            <w:noProof/>
          </w:rPr>
          <w:noBreakHyphen/>
          <w:t>5 value of every optimization variable throughout the optimization process (Scenario 1)</w:t>
        </w:r>
        <w:r>
          <w:rPr>
            <w:noProof/>
            <w:webHidden/>
          </w:rPr>
          <w:tab/>
        </w:r>
        <w:r>
          <w:rPr>
            <w:noProof/>
            <w:webHidden/>
          </w:rPr>
          <w:fldChar w:fldCharType="begin"/>
        </w:r>
        <w:r>
          <w:rPr>
            <w:noProof/>
            <w:webHidden/>
          </w:rPr>
          <w:instrText xml:space="preserve"> PAGEREF _Toc180011625 \h </w:instrText>
        </w:r>
        <w:r>
          <w:rPr>
            <w:noProof/>
            <w:webHidden/>
          </w:rPr>
        </w:r>
        <w:r>
          <w:rPr>
            <w:noProof/>
            <w:webHidden/>
          </w:rPr>
          <w:fldChar w:fldCharType="separate"/>
        </w:r>
        <w:r w:rsidR="00B82642">
          <w:rPr>
            <w:noProof/>
            <w:webHidden/>
          </w:rPr>
          <w:t>76</w:t>
        </w:r>
        <w:r>
          <w:rPr>
            <w:noProof/>
            <w:webHidden/>
          </w:rPr>
          <w:fldChar w:fldCharType="end"/>
        </w:r>
      </w:hyperlink>
    </w:p>
    <w:p w14:paraId="22C3805D" w14:textId="680F1DD2"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26" w:history="1">
        <w:r w:rsidRPr="0036376C">
          <w:rPr>
            <w:rStyle w:val="Hyperlink"/>
            <w:noProof/>
          </w:rPr>
          <w:t>Figure 4</w:t>
        </w:r>
        <w:r w:rsidRPr="0036376C">
          <w:rPr>
            <w:rStyle w:val="Hyperlink"/>
            <w:noProof/>
          </w:rPr>
          <w:noBreakHyphen/>
          <w:t>6 Flutter analysis plots from Powell's method (Scenario 1)</w:t>
        </w:r>
        <w:r>
          <w:rPr>
            <w:noProof/>
            <w:webHidden/>
          </w:rPr>
          <w:tab/>
        </w:r>
        <w:r>
          <w:rPr>
            <w:noProof/>
            <w:webHidden/>
          </w:rPr>
          <w:fldChar w:fldCharType="begin"/>
        </w:r>
        <w:r>
          <w:rPr>
            <w:noProof/>
            <w:webHidden/>
          </w:rPr>
          <w:instrText xml:space="preserve"> PAGEREF _Toc180011626 \h </w:instrText>
        </w:r>
        <w:r>
          <w:rPr>
            <w:noProof/>
            <w:webHidden/>
          </w:rPr>
        </w:r>
        <w:r>
          <w:rPr>
            <w:noProof/>
            <w:webHidden/>
          </w:rPr>
          <w:fldChar w:fldCharType="separate"/>
        </w:r>
        <w:r w:rsidR="00B82642">
          <w:rPr>
            <w:noProof/>
            <w:webHidden/>
          </w:rPr>
          <w:t>77</w:t>
        </w:r>
        <w:r>
          <w:rPr>
            <w:noProof/>
            <w:webHidden/>
          </w:rPr>
          <w:fldChar w:fldCharType="end"/>
        </w:r>
      </w:hyperlink>
    </w:p>
    <w:p w14:paraId="41202EA6" w14:textId="47FAE93C"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27" w:history="1">
        <w:r w:rsidRPr="0036376C">
          <w:rPr>
            <w:rStyle w:val="Hyperlink"/>
            <w:noProof/>
          </w:rPr>
          <w:t>Figure 4</w:t>
        </w:r>
        <w:r w:rsidRPr="0036376C">
          <w:rPr>
            <w:rStyle w:val="Hyperlink"/>
            <w:noProof/>
          </w:rPr>
          <w:noBreakHyphen/>
          <w:t>7 Mode 3 Flutter analysis Powell’s method (Scenario 1)</w:t>
        </w:r>
        <w:r>
          <w:rPr>
            <w:noProof/>
            <w:webHidden/>
          </w:rPr>
          <w:tab/>
        </w:r>
        <w:r>
          <w:rPr>
            <w:noProof/>
            <w:webHidden/>
          </w:rPr>
          <w:fldChar w:fldCharType="begin"/>
        </w:r>
        <w:r>
          <w:rPr>
            <w:noProof/>
            <w:webHidden/>
          </w:rPr>
          <w:instrText xml:space="preserve"> PAGEREF _Toc180011627 \h </w:instrText>
        </w:r>
        <w:r>
          <w:rPr>
            <w:noProof/>
            <w:webHidden/>
          </w:rPr>
        </w:r>
        <w:r>
          <w:rPr>
            <w:noProof/>
            <w:webHidden/>
          </w:rPr>
          <w:fldChar w:fldCharType="separate"/>
        </w:r>
        <w:r w:rsidR="00B82642">
          <w:rPr>
            <w:noProof/>
            <w:webHidden/>
          </w:rPr>
          <w:t>78</w:t>
        </w:r>
        <w:r>
          <w:rPr>
            <w:noProof/>
            <w:webHidden/>
          </w:rPr>
          <w:fldChar w:fldCharType="end"/>
        </w:r>
      </w:hyperlink>
    </w:p>
    <w:p w14:paraId="0AAA7F5C" w14:textId="1DA0D1AE"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28" w:history="1">
        <w:r w:rsidRPr="0036376C">
          <w:rPr>
            <w:rStyle w:val="Hyperlink"/>
            <w:noProof/>
          </w:rPr>
          <w:t>Figure 4</w:t>
        </w:r>
        <w:r w:rsidRPr="0036376C">
          <w:rPr>
            <w:rStyle w:val="Hyperlink"/>
            <w:noProof/>
          </w:rPr>
          <w:noBreakHyphen/>
          <w:t>8 Value of objective function throughout the optimization (Scenario 2)</w:t>
        </w:r>
        <w:r>
          <w:rPr>
            <w:noProof/>
            <w:webHidden/>
          </w:rPr>
          <w:tab/>
        </w:r>
        <w:r>
          <w:rPr>
            <w:noProof/>
            <w:webHidden/>
          </w:rPr>
          <w:fldChar w:fldCharType="begin"/>
        </w:r>
        <w:r>
          <w:rPr>
            <w:noProof/>
            <w:webHidden/>
          </w:rPr>
          <w:instrText xml:space="preserve"> PAGEREF _Toc180011628 \h </w:instrText>
        </w:r>
        <w:r>
          <w:rPr>
            <w:noProof/>
            <w:webHidden/>
          </w:rPr>
        </w:r>
        <w:r>
          <w:rPr>
            <w:noProof/>
            <w:webHidden/>
          </w:rPr>
          <w:fldChar w:fldCharType="separate"/>
        </w:r>
        <w:r w:rsidR="00B82642">
          <w:rPr>
            <w:noProof/>
            <w:webHidden/>
          </w:rPr>
          <w:t>79</w:t>
        </w:r>
        <w:r>
          <w:rPr>
            <w:noProof/>
            <w:webHidden/>
          </w:rPr>
          <w:fldChar w:fldCharType="end"/>
        </w:r>
      </w:hyperlink>
    </w:p>
    <w:p w14:paraId="49E492DC" w14:textId="5BEF4FEB"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29" w:history="1">
        <w:r w:rsidRPr="0036376C">
          <w:rPr>
            <w:rStyle w:val="Hyperlink"/>
            <w:noProof/>
          </w:rPr>
          <w:t>Figure 4</w:t>
        </w:r>
        <w:r w:rsidRPr="0036376C">
          <w:rPr>
            <w:rStyle w:val="Hyperlink"/>
            <w:noProof/>
          </w:rPr>
          <w:noBreakHyphen/>
          <w:t>9 value of every optimization variable throughout the optimization process (Scenario 2)</w:t>
        </w:r>
        <w:r>
          <w:rPr>
            <w:noProof/>
            <w:webHidden/>
          </w:rPr>
          <w:tab/>
        </w:r>
        <w:r>
          <w:rPr>
            <w:noProof/>
            <w:webHidden/>
          </w:rPr>
          <w:fldChar w:fldCharType="begin"/>
        </w:r>
        <w:r>
          <w:rPr>
            <w:noProof/>
            <w:webHidden/>
          </w:rPr>
          <w:instrText xml:space="preserve"> PAGEREF _Toc180011629 \h </w:instrText>
        </w:r>
        <w:r>
          <w:rPr>
            <w:noProof/>
            <w:webHidden/>
          </w:rPr>
        </w:r>
        <w:r>
          <w:rPr>
            <w:noProof/>
            <w:webHidden/>
          </w:rPr>
          <w:fldChar w:fldCharType="separate"/>
        </w:r>
        <w:r w:rsidR="00B82642">
          <w:rPr>
            <w:noProof/>
            <w:webHidden/>
          </w:rPr>
          <w:t>80</w:t>
        </w:r>
        <w:r>
          <w:rPr>
            <w:noProof/>
            <w:webHidden/>
          </w:rPr>
          <w:fldChar w:fldCharType="end"/>
        </w:r>
      </w:hyperlink>
    </w:p>
    <w:p w14:paraId="60E2E2BA" w14:textId="2FFA6601"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30" w:history="1">
        <w:r w:rsidRPr="0036376C">
          <w:rPr>
            <w:rStyle w:val="Hyperlink"/>
            <w:noProof/>
          </w:rPr>
          <w:t>Figure 4</w:t>
        </w:r>
        <w:r w:rsidRPr="0036376C">
          <w:rPr>
            <w:rStyle w:val="Hyperlink"/>
            <w:noProof/>
          </w:rPr>
          <w:noBreakHyphen/>
          <w:t>10 Flutter analysis plots from Powell's method (Scenario 2)</w:t>
        </w:r>
        <w:r>
          <w:rPr>
            <w:noProof/>
            <w:webHidden/>
          </w:rPr>
          <w:tab/>
        </w:r>
        <w:r>
          <w:rPr>
            <w:noProof/>
            <w:webHidden/>
          </w:rPr>
          <w:fldChar w:fldCharType="begin"/>
        </w:r>
        <w:r>
          <w:rPr>
            <w:noProof/>
            <w:webHidden/>
          </w:rPr>
          <w:instrText xml:space="preserve"> PAGEREF _Toc180011630 \h </w:instrText>
        </w:r>
        <w:r>
          <w:rPr>
            <w:noProof/>
            <w:webHidden/>
          </w:rPr>
        </w:r>
        <w:r>
          <w:rPr>
            <w:noProof/>
            <w:webHidden/>
          </w:rPr>
          <w:fldChar w:fldCharType="separate"/>
        </w:r>
        <w:r w:rsidR="00B82642">
          <w:rPr>
            <w:noProof/>
            <w:webHidden/>
          </w:rPr>
          <w:t>81</w:t>
        </w:r>
        <w:r>
          <w:rPr>
            <w:noProof/>
            <w:webHidden/>
          </w:rPr>
          <w:fldChar w:fldCharType="end"/>
        </w:r>
      </w:hyperlink>
    </w:p>
    <w:p w14:paraId="7B20ED7B" w14:textId="04925736"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31" w:history="1">
        <w:r w:rsidRPr="0036376C">
          <w:rPr>
            <w:rStyle w:val="Hyperlink"/>
            <w:noProof/>
          </w:rPr>
          <w:t>Figure 4</w:t>
        </w:r>
        <w:r w:rsidRPr="0036376C">
          <w:rPr>
            <w:rStyle w:val="Hyperlink"/>
            <w:noProof/>
          </w:rPr>
          <w:noBreakHyphen/>
          <w:t>11  Mode 3 Flutter analysis plots from Powell's method (Scenario 2)</w:t>
        </w:r>
        <w:r>
          <w:rPr>
            <w:noProof/>
            <w:webHidden/>
          </w:rPr>
          <w:tab/>
        </w:r>
        <w:r>
          <w:rPr>
            <w:noProof/>
            <w:webHidden/>
          </w:rPr>
          <w:fldChar w:fldCharType="begin"/>
        </w:r>
        <w:r>
          <w:rPr>
            <w:noProof/>
            <w:webHidden/>
          </w:rPr>
          <w:instrText xml:space="preserve"> PAGEREF _Toc180011631 \h </w:instrText>
        </w:r>
        <w:r>
          <w:rPr>
            <w:noProof/>
            <w:webHidden/>
          </w:rPr>
        </w:r>
        <w:r>
          <w:rPr>
            <w:noProof/>
            <w:webHidden/>
          </w:rPr>
          <w:fldChar w:fldCharType="separate"/>
        </w:r>
        <w:r w:rsidR="00B82642">
          <w:rPr>
            <w:noProof/>
            <w:webHidden/>
          </w:rPr>
          <w:t>82</w:t>
        </w:r>
        <w:r>
          <w:rPr>
            <w:noProof/>
            <w:webHidden/>
          </w:rPr>
          <w:fldChar w:fldCharType="end"/>
        </w:r>
      </w:hyperlink>
    </w:p>
    <w:p w14:paraId="394387D0" w14:textId="02AD5914"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32" w:history="1">
        <w:r w:rsidRPr="0036376C">
          <w:rPr>
            <w:rStyle w:val="Hyperlink"/>
            <w:noProof/>
          </w:rPr>
          <w:t>Figure 4</w:t>
        </w:r>
        <w:r w:rsidRPr="0036376C">
          <w:rPr>
            <w:rStyle w:val="Hyperlink"/>
            <w:noProof/>
          </w:rPr>
          <w:noBreakHyphen/>
          <w:t>12 Evolution of the Fitness metrics of the best solution of every generation in the optimization process</w:t>
        </w:r>
        <w:r>
          <w:rPr>
            <w:noProof/>
            <w:webHidden/>
          </w:rPr>
          <w:tab/>
        </w:r>
        <w:r>
          <w:rPr>
            <w:noProof/>
            <w:webHidden/>
          </w:rPr>
          <w:fldChar w:fldCharType="begin"/>
        </w:r>
        <w:r>
          <w:rPr>
            <w:noProof/>
            <w:webHidden/>
          </w:rPr>
          <w:instrText xml:space="preserve"> PAGEREF _Toc180011632 \h </w:instrText>
        </w:r>
        <w:r>
          <w:rPr>
            <w:noProof/>
            <w:webHidden/>
          </w:rPr>
        </w:r>
        <w:r>
          <w:rPr>
            <w:noProof/>
            <w:webHidden/>
          </w:rPr>
          <w:fldChar w:fldCharType="separate"/>
        </w:r>
        <w:r w:rsidR="00B82642">
          <w:rPr>
            <w:noProof/>
            <w:webHidden/>
          </w:rPr>
          <w:t>83</w:t>
        </w:r>
        <w:r>
          <w:rPr>
            <w:noProof/>
            <w:webHidden/>
          </w:rPr>
          <w:fldChar w:fldCharType="end"/>
        </w:r>
      </w:hyperlink>
    </w:p>
    <w:p w14:paraId="6EBE016A" w14:textId="1BD8E61D"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33" w:history="1">
        <w:r w:rsidRPr="0036376C">
          <w:rPr>
            <w:rStyle w:val="Hyperlink"/>
            <w:noProof/>
          </w:rPr>
          <w:t>Figure 4</w:t>
        </w:r>
        <w:r w:rsidRPr="0036376C">
          <w:rPr>
            <w:rStyle w:val="Hyperlink"/>
            <w:noProof/>
          </w:rPr>
          <w:noBreakHyphen/>
          <w:t>13 Evolution of gene Values throughout the optimization process</w:t>
        </w:r>
        <w:r>
          <w:rPr>
            <w:noProof/>
            <w:webHidden/>
          </w:rPr>
          <w:tab/>
        </w:r>
        <w:r>
          <w:rPr>
            <w:noProof/>
            <w:webHidden/>
          </w:rPr>
          <w:fldChar w:fldCharType="begin"/>
        </w:r>
        <w:r>
          <w:rPr>
            <w:noProof/>
            <w:webHidden/>
          </w:rPr>
          <w:instrText xml:space="preserve"> PAGEREF _Toc180011633 \h </w:instrText>
        </w:r>
        <w:r>
          <w:rPr>
            <w:noProof/>
            <w:webHidden/>
          </w:rPr>
        </w:r>
        <w:r>
          <w:rPr>
            <w:noProof/>
            <w:webHidden/>
          </w:rPr>
          <w:fldChar w:fldCharType="separate"/>
        </w:r>
        <w:r w:rsidR="00B82642">
          <w:rPr>
            <w:noProof/>
            <w:webHidden/>
          </w:rPr>
          <w:t>84</w:t>
        </w:r>
        <w:r>
          <w:rPr>
            <w:noProof/>
            <w:webHidden/>
          </w:rPr>
          <w:fldChar w:fldCharType="end"/>
        </w:r>
      </w:hyperlink>
    </w:p>
    <w:p w14:paraId="0A492AF5" w14:textId="261EF7FC"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34" w:history="1">
        <w:r w:rsidRPr="0036376C">
          <w:rPr>
            <w:rStyle w:val="Hyperlink"/>
            <w:noProof/>
          </w:rPr>
          <w:t>Figure 4</w:t>
        </w:r>
        <w:r w:rsidRPr="0036376C">
          <w:rPr>
            <w:rStyle w:val="Hyperlink"/>
            <w:noProof/>
          </w:rPr>
          <w:noBreakHyphen/>
          <w:t>14 Flutter Plot from Genetic Algorithm</w:t>
        </w:r>
        <w:r>
          <w:rPr>
            <w:noProof/>
            <w:webHidden/>
          </w:rPr>
          <w:tab/>
        </w:r>
        <w:r>
          <w:rPr>
            <w:noProof/>
            <w:webHidden/>
          </w:rPr>
          <w:fldChar w:fldCharType="begin"/>
        </w:r>
        <w:r>
          <w:rPr>
            <w:noProof/>
            <w:webHidden/>
          </w:rPr>
          <w:instrText xml:space="preserve"> PAGEREF _Toc180011634 \h </w:instrText>
        </w:r>
        <w:r>
          <w:rPr>
            <w:noProof/>
            <w:webHidden/>
          </w:rPr>
        </w:r>
        <w:r>
          <w:rPr>
            <w:noProof/>
            <w:webHidden/>
          </w:rPr>
          <w:fldChar w:fldCharType="separate"/>
        </w:r>
        <w:r w:rsidR="00B82642">
          <w:rPr>
            <w:noProof/>
            <w:webHidden/>
          </w:rPr>
          <w:t>85</w:t>
        </w:r>
        <w:r>
          <w:rPr>
            <w:noProof/>
            <w:webHidden/>
          </w:rPr>
          <w:fldChar w:fldCharType="end"/>
        </w:r>
      </w:hyperlink>
    </w:p>
    <w:p w14:paraId="3401BEC3" w14:textId="43FC7790"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35" w:history="1">
        <w:r w:rsidRPr="0036376C">
          <w:rPr>
            <w:rStyle w:val="Hyperlink"/>
            <w:noProof/>
          </w:rPr>
          <w:t>Figure 4</w:t>
        </w:r>
        <w:r w:rsidRPr="0036376C">
          <w:rPr>
            <w:rStyle w:val="Hyperlink"/>
            <w:noProof/>
          </w:rPr>
          <w:noBreakHyphen/>
          <w:t>15Mode 1Flutter Plot from Genetic Algorithm</w:t>
        </w:r>
        <w:r>
          <w:rPr>
            <w:noProof/>
            <w:webHidden/>
          </w:rPr>
          <w:tab/>
        </w:r>
        <w:r>
          <w:rPr>
            <w:noProof/>
            <w:webHidden/>
          </w:rPr>
          <w:fldChar w:fldCharType="begin"/>
        </w:r>
        <w:r>
          <w:rPr>
            <w:noProof/>
            <w:webHidden/>
          </w:rPr>
          <w:instrText xml:space="preserve"> PAGEREF _Toc180011635 \h </w:instrText>
        </w:r>
        <w:r>
          <w:rPr>
            <w:noProof/>
            <w:webHidden/>
          </w:rPr>
        </w:r>
        <w:r>
          <w:rPr>
            <w:noProof/>
            <w:webHidden/>
          </w:rPr>
          <w:fldChar w:fldCharType="separate"/>
        </w:r>
        <w:r w:rsidR="00B82642">
          <w:rPr>
            <w:noProof/>
            <w:webHidden/>
          </w:rPr>
          <w:t>86</w:t>
        </w:r>
        <w:r>
          <w:rPr>
            <w:noProof/>
            <w:webHidden/>
          </w:rPr>
          <w:fldChar w:fldCharType="end"/>
        </w:r>
      </w:hyperlink>
    </w:p>
    <w:p w14:paraId="42001CCD" w14:textId="67139321"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36" w:history="1">
        <w:r w:rsidRPr="0036376C">
          <w:rPr>
            <w:rStyle w:val="Hyperlink"/>
            <w:noProof/>
          </w:rPr>
          <w:t>Figure 4</w:t>
        </w:r>
        <w:r w:rsidRPr="0036376C">
          <w:rPr>
            <w:rStyle w:val="Hyperlink"/>
            <w:noProof/>
          </w:rPr>
          <w:noBreakHyphen/>
          <w:t>16 Pair Plot of training data</w:t>
        </w:r>
        <w:r>
          <w:rPr>
            <w:noProof/>
            <w:webHidden/>
          </w:rPr>
          <w:tab/>
        </w:r>
        <w:r>
          <w:rPr>
            <w:noProof/>
            <w:webHidden/>
          </w:rPr>
          <w:fldChar w:fldCharType="begin"/>
        </w:r>
        <w:r>
          <w:rPr>
            <w:noProof/>
            <w:webHidden/>
          </w:rPr>
          <w:instrText xml:space="preserve"> PAGEREF _Toc180011636 \h </w:instrText>
        </w:r>
        <w:r>
          <w:rPr>
            <w:noProof/>
            <w:webHidden/>
          </w:rPr>
        </w:r>
        <w:r>
          <w:rPr>
            <w:noProof/>
            <w:webHidden/>
          </w:rPr>
          <w:fldChar w:fldCharType="separate"/>
        </w:r>
        <w:r w:rsidR="00B82642">
          <w:rPr>
            <w:noProof/>
            <w:webHidden/>
          </w:rPr>
          <w:t>88</w:t>
        </w:r>
        <w:r>
          <w:rPr>
            <w:noProof/>
            <w:webHidden/>
          </w:rPr>
          <w:fldChar w:fldCharType="end"/>
        </w:r>
      </w:hyperlink>
    </w:p>
    <w:p w14:paraId="195DB5C6" w14:textId="517FD3E1"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37" w:history="1">
        <w:r w:rsidRPr="0036376C">
          <w:rPr>
            <w:rStyle w:val="Hyperlink"/>
            <w:noProof/>
          </w:rPr>
          <w:t>Figure 4</w:t>
        </w:r>
        <w:r w:rsidRPr="0036376C">
          <w:rPr>
            <w:rStyle w:val="Hyperlink"/>
            <w:noProof/>
          </w:rPr>
          <w:noBreakHyphen/>
          <w:t>17 1 Hidden Layer NN Loss. Test and Training MAE vs Epochs</w:t>
        </w:r>
        <w:r>
          <w:rPr>
            <w:noProof/>
            <w:webHidden/>
          </w:rPr>
          <w:tab/>
        </w:r>
        <w:r>
          <w:rPr>
            <w:noProof/>
            <w:webHidden/>
          </w:rPr>
          <w:fldChar w:fldCharType="begin"/>
        </w:r>
        <w:r>
          <w:rPr>
            <w:noProof/>
            <w:webHidden/>
          </w:rPr>
          <w:instrText xml:space="preserve"> PAGEREF _Toc180011637 \h </w:instrText>
        </w:r>
        <w:r>
          <w:rPr>
            <w:noProof/>
            <w:webHidden/>
          </w:rPr>
        </w:r>
        <w:r>
          <w:rPr>
            <w:noProof/>
            <w:webHidden/>
          </w:rPr>
          <w:fldChar w:fldCharType="separate"/>
        </w:r>
        <w:r w:rsidR="00B82642">
          <w:rPr>
            <w:noProof/>
            <w:webHidden/>
          </w:rPr>
          <w:t>89</w:t>
        </w:r>
        <w:r>
          <w:rPr>
            <w:noProof/>
            <w:webHidden/>
          </w:rPr>
          <w:fldChar w:fldCharType="end"/>
        </w:r>
      </w:hyperlink>
    </w:p>
    <w:p w14:paraId="3B13237A" w14:textId="69AB74DE"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38" w:history="1">
        <w:r w:rsidRPr="0036376C">
          <w:rPr>
            <w:rStyle w:val="Hyperlink"/>
            <w:noProof/>
          </w:rPr>
          <w:t>Figure 4</w:t>
        </w:r>
        <w:r w:rsidRPr="0036376C">
          <w:rPr>
            <w:rStyle w:val="Hyperlink"/>
            <w:noProof/>
          </w:rPr>
          <w:noBreakHyphen/>
          <w:t xml:space="preserve">18 1Hidden Layer NN Performance. left: </w:t>
        </w:r>
        <m:oMath>
          <m:r>
            <w:rPr>
              <w:rStyle w:val="Hyperlink"/>
              <w:rFonts w:ascii="Cambria Math" w:hAnsi="Cambria Math"/>
              <w:noProof/>
            </w:rPr>
            <m:t>ytrue</m:t>
          </m:r>
          <m:r>
            <m:rPr>
              <m:sty m:val="p"/>
            </m:rPr>
            <w:rPr>
              <w:rStyle w:val="Hyperlink"/>
              <w:rFonts w:ascii="Cambria Math" w:hAnsi="Cambria Math"/>
              <w:noProof/>
            </w:rPr>
            <m:t xml:space="preserve"> </m:t>
          </m:r>
          <m:r>
            <w:rPr>
              <w:rStyle w:val="Hyperlink"/>
              <w:rFonts w:ascii="Cambria Math" w:hAnsi="Cambria Math"/>
              <w:noProof/>
            </w:rPr>
            <m:t>vs</m:t>
          </m:r>
          <m:r>
            <m:rPr>
              <m:sty m:val="p"/>
            </m:rPr>
            <w:rPr>
              <w:rStyle w:val="Hyperlink"/>
              <w:rFonts w:ascii="Cambria Math" w:hAnsi="Cambria Math"/>
              <w:noProof/>
            </w:rPr>
            <m:t xml:space="preserve"> </m:t>
          </m:r>
          <m:r>
            <w:rPr>
              <w:rStyle w:val="Hyperlink"/>
              <w:rFonts w:ascii="Cambria Math" w:hAnsi="Cambria Math"/>
              <w:noProof/>
            </w:rPr>
            <m:t>ypred</m:t>
          </m:r>
          <m:r>
            <m:rPr>
              <m:sty m:val="p"/>
            </m:rPr>
            <w:rPr>
              <w:rStyle w:val="Hyperlink"/>
              <w:rFonts w:ascii="Cambria Math" w:hAnsi="Cambria Math"/>
              <w:noProof/>
            </w:rPr>
            <m:t xml:space="preserve"> </m:t>
          </m:r>
        </m:oMath>
        <w:r w:rsidRPr="0036376C">
          <w:rPr>
            <w:rStyle w:val="Hyperlink"/>
            <w:noProof/>
          </w:rPr>
          <w:t xml:space="preserve">, right: </w:t>
        </w:r>
        <m:oMath>
          <m:r>
            <w:rPr>
              <w:rStyle w:val="Hyperlink"/>
              <w:rFonts w:ascii="Cambria Math" w:hAnsi="Cambria Math"/>
              <w:noProof/>
            </w:rPr>
            <m:t>ytrue</m:t>
          </m:r>
          <m:r>
            <m:rPr>
              <m:sty m:val="p"/>
            </m:rPr>
            <w:rPr>
              <w:rStyle w:val="Hyperlink"/>
              <w:rFonts w:ascii="Cambria Math" w:hAnsi="Cambria Math"/>
              <w:noProof/>
            </w:rPr>
            <m:t xml:space="preserve"> </m:t>
          </m:r>
          <m:r>
            <w:rPr>
              <w:rStyle w:val="Hyperlink"/>
              <w:rFonts w:ascii="Cambria Math" w:hAnsi="Cambria Math"/>
              <w:noProof/>
            </w:rPr>
            <m:t>vs</m:t>
          </m:r>
          <m:r>
            <m:rPr>
              <m:sty m:val="p"/>
            </m:rPr>
            <w:rPr>
              <w:rStyle w:val="Hyperlink"/>
              <w:rFonts w:ascii="Cambria Math" w:hAnsi="Cambria Math"/>
              <w:noProof/>
            </w:rPr>
            <m:t xml:space="preserve"> </m:t>
          </m:r>
          <m:r>
            <w:rPr>
              <w:rStyle w:val="Hyperlink"/>
              <w:rFonts w:ascii="Cambria Math" w:hAnsi="Cambria Math"/>
              <w:noProof/>
            </w:rPr>
            <m:t>ytrue</m:t>
          </m:r>
          <m:r>
            <m:rPr>
              <m:sty m:val="p"/>
            </m:rPr>
            <w:rPr>
              <w:rStyle w:val="Hyperlink"/>
              <w:rFonts w:ascii="Cambria Math" w:hAnsi="Cambria Math"/>
              <w:noProof/>
            </w:rPr>
            <m:t xml:space="preserve"> – </m:t>
          </m:r>
          <m:r>
            <w:rPr>
              <w:rStyle w:val="Hyperlink"/>
              <w:rFonts w:ascii="Cambria Math" w:hAnsi="Cambria Math"/>
              <w:noProof/>
            </w:rPr>
            <m:t>ypred</m:t>
          </m:r>
        </m:oMath>
        <w:r>
          <w:rPr>
            <w:noProof/>
            <w:webHidden/>
          </w:rPr>
          <w:tab/>
        </w:r>
        <w:r>
          <w:rPr>
            <w:noProof/>
            <w:webHidden/>
          </w:rPr>
          <w:fldChar w:fldCharType="begin"/>
        </w:r>
        <w:r>
          <w:rPr>
            <w:noProof/>
            <w:webHidden/>
          </w:rPr>
          <w:instrText xml:space="preserve"> PAGEREF _Toc180011638 \h </w:instrText>
        </w:r>
        <w:r>
          <w:rPr>
            <w:noProof/>
            <w:webHidden/>
          </w:rPr>
        </w:r>
        <w:r>
          <w:rPr>
            <w:noProof/>
            <w:webHidden/>
          </w:rPr>
          <w:fldChar w:fldCharType="separate"/>
        </w:r>
        <w:r w:rsidR="00B82642">
          <w:rPr>
            <w:noProof/>
            <w:webHidden/>
          </w:rPr>
          <w:t>89</w:t>
        </w:r>
        <w:r>
          <w:rPr>
            <w:noProof/>
            <w:webHidden/>
          </w:rPr>
          <w:fldChar w:fldCharType="end"/>
        </w:r>
      </w:hyperlink>
    </w:p>
    <w:p w14:paraId="6844E226" w14:textId="0FA2D5FB"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39" w:history="1">
        <w:r w:rsidRPr="0036376C">
          <w:rPr>
            <w:rStyle w:val="Hyperlink"/>
            <w:noProof/>
          </w:rPr>
          <w:t>Figure 4</w:t>
        </w:r>
        <w:r w:rsidRPr="0036376C">
          <w:rPr>
            <w:rStyle w:val="Hyperlink"/>
            <w:noProof/>
          </w:rPr>
          <w:noBreakHyphen/>
          <w:t>19 2Hidden Layer NN Loss. Test and Training MAE vs Epochs</w:t>
        </w:r>
        <w:r>
          <w:rPr>
            <w:noProof/>
            <w:webHidden/>
          </w:rPr>
          <w:tab/>
        </w:r>
        <w:r>
          <w:rPr>
            <w:noProof/>
            <w:webHidden/>
          </w:rPr>
          <w:fldChar w:fldCharType="begin"/>
        </w:r>
        <w:r>
          <w:rPr>
            <w:noProof/>
            <w:webHidden/>
          </w:rPr>
          <w:instrText xml:space="preserve"> PAGEREF _Toc180011639 \h </w:instrText>
        </w:r>
        <w:r>
          <w:rPr>
            <w:noProof/>
            <w:webHidden/>
          </w:rPr>
        </w:r>
        <w:r>
          <w:rPr>
            <w:noProof/>
            <w:webHidden/>
          </w:rPr>
          <w:fldChar w:fldCharType="separate"/>
        </w:r>
        <w:r w:rsidR="00B82642">
          <w:rPr>
            <w:noProof/>
            <w:webHidden/>
          </w:rPr>
          <w:t>90</w:t>
        </w:r>
        <w:r>
          <w:rPr>
            <w:noProof/>
            <w:webHidden/>
          </w:rPr>
          <w:fldChar w:fldCharType="end"/>
        </w:r>
      </w:hyperlink>
    </w:p>
    <w:p w14:paraId="35A4BC0C" w14:textId="3D486F42"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40" w:history="1">
        <w:r w:rsidRPr="0036376C">
          <w:rPr>
            <w:rStyle w:val="Hyperlink"/>
            <w:noProof/>
          </w:rPr>
          <w:t>Figure 4</w:t>
        </w:r>
        <w:r w:rsidRPr="0036376C">
          <w:rPr>
            <w:rStyle w:val="Hyperlink"/>
            <w:noProof/>
          </w:rPr>
          <w:noBreakHyphen/>
          <w:t xml:space="preserve">20 2 Hidden Layer NN Performance left: </w:t>
        </w:r>
        <m:oMath>
          <m:r>
            <w:rPr>
              <w:rStyle w:val="Hyperlink"/>
              <w:rFonts w:ascii="Cambria Math" w:hAnsi="Cambria Math"/>
              <w:noProof/>
            </w:rPr>
            <m:t>ytrue</m:t>
          </m:r>
          <m:r>
            <m:rPr>
              <m:sty m:val="p"/>
            </m:rPr>
            <w:rPr>
              <w:rStyle w:val="Hyperlink"/>
              <w:rFonts w:ascii="Cambria Math" w:hAnsi="Cambria Math"/>
              <w:noProof/>
            </w:rPr>
            <m:t xml:space="preserve"> </m:t>
          </m:r>
          <m:r>
            <w:rPr>
              <w:rStyle w:val="Hyperlink"/>
              <w:rFonts w:ascii="Cambria Math" w:hAnsi="Cambria Math"/>
              <w:noProof/>
            </w:rPr>
            <m:t>vs</m:t>
          </m:r>
          <m:r>
            <m:rPr>
              <m:sty m:val="p"/>
            </m:rPr>
            <w:rPr>
              <w:rStyle w:val="Hyperlink"/>
              <w:rFonts w:ascii="Cambria Math" w:hAnsi="Cambria Math"/>
              <w:noProof/>
            </w:rPr>
            <m:t xml:space="preserve"> </m:t>
          </m:r>
          <m:r>
            <w:rPr>
              <w:rStyle w:val="Hyperlink"/>
              <w:rFonts w:ascii="Cambria Math" w:hAnsi="Cambria Math"/>
              <w:noProof/>
            </w:rPr>
            <m:t>ypred</m:t>
          </m:r>
          <m:r>
            <m:rPr>
              <m:sty m:val="p"/>
            </m:rPr>
            <w:rPr>
              <w:rStyle w:val="Hyperlink"/>
              <w:rFonts w:ascii="Cambria Math" w:hAnsi="Cambria Math"/>
              <w:noProof/>
            </w:rPr>
            <m:t xml:space="preserve"> </m:t>
          </m:r>
        </m:oMath>
        <w:r w:rsidRPr="0036376C">
          <w:rPr>
            <w:rStyle w:val="Hyperlink"/>
            <w:noProof/>
          </w:rPr>
          <w:t xml:space="preserve">, right: </w:t>
        </w:r>
        <m:oMath>
          <m:r>
            <w:rPr>
              <w:rStyle w:val="Hyperlink"/>
              <w:rFonts w:ascii="Cambria Math" w:hAnsi="Cambria Math"/>
              <w:noProof/>
            </w:rPr>
            <m:t>ytrue</m:t>
          </m:r>
          <m:r>
            <m:rPr>
              <m:sty m:val="p"/>
            </m:rPr>
            <w:rPr>
              <w:rStyle w:val="Hyperlink"/>
              <w:rFonts w:ascii="Cambria Math" w:hAnsi="Cambria Math"/>
              <w:noProof/>
            </w:rPr>
            <m:t xml:space="preserve"> </m:t>
          </m:r>
          <m:r>
            <w:rPr>
              <w:rStyle w:val="Hyperlink"/>
              <w:rFonts w:ascii="Cambria Math" w:hAnsi="Cambria Math"/>
              <w:noProof/>
            </w:rPr>
            <m:t>vs</m:t>
          </m:r>
          <m:r>
            <m:rPr>
              <m:sty m:val="p"/>
            </m:rPr>
            <w:rPr>
              <w:rStyle w:val="Hyperlink"/>
              <w:rFonts w:ascii="Cambria Math" w:hAnsi="Cambria Math"/>
              <w:noProof/>
            </w:rPr>
            <m:t xml:space="preserve"> </m:t>
          </m:r>
          <m:r>
            <w:rPr>
              <w:rStyle w:val="Hyperlink"/>
              <w:rFonts w:ascii="Cambria Math" w:hAnsi="Cambria Math"/>
              <w:noProof/>
            </w:rPr>
            <m:t>ytrue</m:t>
          </m:r>
          <m:r>
            <m:rPr>
              <m:sty m:val="p"/>
            </m:rPr>
            <w:rPr>
              <w:rStyle w:val="Hyperlink"/>
              <w:rFonts w:ascii="Cambria Math" w:hAnsi="Cambria Math"/>
              <w:noProof/>
            </w:rPr>
            <m:t xml:space="preserve"> – </m:t>
          </m:r>
          <m:r>
            <w:rPr>
              <w:rStyle w:val="Hyperlink"/>
              <w:rFonts w:ascii="Cambria Math" w:hAnsi="Cambria Math"/>
              <w:noProof/>
            </w:rPr>
            <m:t>ypred</m:t>
          </m:r>
        </m:oMath>
        <w:r>
          <w:rPr>
            <w:noProof/>
            <w:webHidden/>
          </w:rPr>
          <w:tab/>
        </w:r>
        <w:r>
          <w:rPr>
            <w:noProof/>
            <w:webHidden/>
          </w:rPr>
          <w:fldChar w:fldCharType="begin"/>
        </w:r>
        <w:r>
          <w:rPr>
            <w:noProof/>
            <w:webHidden/>
          </w:rPr>
          <w:instrText xml:space="preserve"> PAGEREF _Toc180011640 \h </w:instrText>
        </w:r>
        <w:r>
          <w:rPr>
            <w:noProof/>
            <w:webHidden/>
          </w:rPr>
        </w:r>
        <w:r>
          <w:rPr>
            <w:noProof/>
            <w:webHidden/>
          </w:rPr>
          <w:fldChar w:fldCharType="separate"/>
        </w:r>
        <w:r w:rsidR="00B82642">
          <w:rPr>
            <w:noProof/>
            <w:webHidden/>
          </w:rPr>
          <w:t>90</w:t>
        </w:r>
        <w:r>
          <w:rPr>
            <w:noProof/>
            <w:webHidden/>
          </w:rPr>
          <w:fldChar w:fldCharType="end"/>
        </w:r>
      </w:hyperlink>
    </w:p>
    <w:p w14:paraId="0BCEF5F3" w14:textId="5FB25FB8"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41" w:history="1">
        <w:r w:rsidRPr="0036376C">
          <w:rPr>
            <w:rStyle w:val="Hyperlink"/>
            <w:noProof/>
          </w:rPr>
          <w:t>Figure 4</w:t>
        </w:r>
        <w:r w:rsidRPr="0036376C">
          <w:rPr>
            <w:rStyle w:val="Hyperlink"/>
            <w:noProof/>
          </w:rPr>
          <w:noBreakHyphen/>
          <w:t>21 4 Hidden Layer NN Loss. Test and Training MAE vs Epochs</w:t>
        </w:r>
        <w:r>
          <w:rPr>
            <w:noProof/>
            <w:webHidden/>
          </w:rPr>
          <w:tab/>
        </w:r>
        <w:r>
          <w:rPr>
            <w:noProof/>
            <w:webHidden/>
          </w:rPr>
          <w:fldChar w:fldCharType="begin"/>
        </w:r>
        <w:r>
          <w:rPr>
            <w:noProof/>
            <w:webHidden/>
          </w:rPr>
          <w:instrText xml:space="preserve"> PAGEREF _Toc180011641 \h </w:instrText>
        </w:r>
        <w:r>
          <w:rPr>
            <w:noProof/>
            <w:webHidden/>
          </w:rPr>
        </w:r>
        <w:r>
          <w:rPr>
            <w:noProof/>
            <w:webHidden/>
          </w:rPr>
          <w:fldChar w:fldCharType="separate"/>
        </w:r>
        <w:r w:rsidR="00B82642">
          <w:rPr>
            <w:noProof/>
            <w:webHidden/>
          </w:rPr>
          <w:t>91</w:t>
        </w:r>
        <w:r>
          <w:rPr>
            <w:noProof/>
            <w:webHidden/>
          </w:rPr>
          <w:fldChar w:fldCharType="end"/>
        </w:r>
      </w:hyperlink>
    </w:p>
    <w:p w14:paraId="1DBE19BC" w14:textId="4B309EC6"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42" w:history="1">
        <w:r w:rsidRPr="0036376C">
          <w:rPr>
            <w:rStyle w:val="Hyperlink"/>
            <w:noProof/>
          </w:rPr>
          <w:t>Figure 4</w:t>
        </w:r>
        <w:r w:rsidRPr="0036376C">
          <w:rPr>
            <w:rStyle w:val="Hyperlink"/>
            <w:noProof/>
          </w:rPr>
          <w:noBreakHyphen/>
          <w:t xml:space="preserve">22 4 Hidden Layer Performance left: </w:t>
        </w:r>
        <m:oMath>
          <m:r>
            <w:rPr>
              <w:rStyle w:val="Hyperlink"/>
              <w:rFonts w:ascii="Cambria Math" w:hAnsi="Cambria Math"/>
              <w:noProof/>
            </w:rPr>
            <m:t>ytrue</m:t>
          </m:r>
          <m:r>
            <m:rPr>
              <m:sty m:val="p"/>
            </m:rPr>
            <w:rPr>
              <w:rStyle w:val="Hyperlink"/>
              <w:rFonts w:ascii="Cambria Math" w:hAnsi="Cambria Math"/>
              <w:noProof/>
            </w:rPr>
            <m:t xml:space="preserve"> </m:t>
          </m:r>
          <m:r>
            <w:rPr>
              <w:rStyle w:val="Hyperlink"/>
              <w:rFonts w:ascii="Cambria Math" w:hAnsi="Cambria Math"/>
              <w:noProof/>
            </w:rPr>
            <m:t>vs</m:t>
          </m:r>
          <m:r>
            <m:rPr>
              <m:sty m:val="p"/>
            </m:rPr>
            <w:rPr>
              <w:rStyle w:val="Hyperlink"/>
              <w:rFonts w:ascii="Cambria Math" w:hAnsi="Cambria Math"/>
              <w:noProof/>
            </w:rPr>
            <m:t xml:space="preserve"> </m:t>
          </m:r>
          <m:r>
            <w:rPr>
              <w:rStyle w:val="Hyperlink"/>
              <w:rFonts w:ascii="Cambria Math" w:hAnsi="Cambria Math"/>
              <w:noProof/>
            </w:rPr>
            <m:t>ypred</m:t>
          </m:r>
          <m:r>
            <m:rPr>
              <m:sty m:val="p"/>
            </m:rPr>
            <w:rPr>
              <w:rStyle w:val="Hyperlink"/>
              <w:rFonts w:ascii="Cambria Math" w:hAnsi="Cambria Math"/>
              <w:noProof/>
            </w:rPr>
            <m:t xml:space="preserve"> </m:t>
          </m:r>
        </m:oMath>
        <w:r w:rsidRPr="0036376C">
          <w:rPr>
            <w:rStyle w:val="Hyperlink"/>
            <w:noProof/>
          </w:rPr>
          <w:t xml:space="preserve">, right: </w:t>
        </w:r>
        <m:oMath>
          <m:r>
            <w:rPr>
              <w:rStyle w:val="Hyperlink"/>
              <w:rFonts w:ascii="Cambria Math" w:hAnsi="Cambria Math"/>
              <w:noProof/>
            </w:rPr>
            <m:t>ytrue</m:t>
          </m:r>
          <m:r>
            <m:rPr>
              <m:sty m:val="p"/>
            </m:rPr>
            <w:rPr>
              <w:rStyle w:val="Hyperlink"/>
              <w:rFonts w:ascii="Cambria Math" w:hAnsi="Cambria Math"/>
              <w:noProof/>
            </w:rPr>
            <m:t xml:space="preserve"> </m:t>
          </m:r>
          <m:r>
            <w:rPr>
              <w:rStyle w:val="Hyperlink"/>
              <w:rFonts w:ascii="Cambria Math" w:hAnsi="Cambria Math"/>
              <w:noProof/>
            </w:rPr>
            <m:t>vs</m:t>
          </m:r>
          <m:r>
            <m:rPr>
              <m:sty m:val="p"/>
            </m:rPr>
            <w:rPr>
              <w:rStyle w:val="Hyperlink"/>
              <w:rFonts w:ascii="Cambria Math" w:hAnsi="Cambria Math"/>
              <w:noProof/>
            </w:rPr>
            <m:t xml:space="preserve"> </m:t>
          </m:r>
          <m:r>
            <w:rPr>
              <w:rStyle w:val="Hyperlink"/>
              <w:rFonts w:ascii="Cambria Math" w:hAnsi="Cambria Math"/>
              <w:noProof/>
            </w:rPr>
            <m:t>ytrue</m:t>
          </m:r>
          <m:r>
            <m:rPr>
              <m:sty m:val="p"/>
            </m:rPr>
            <w:rPr>
              <w:rStyle w:val="Hyperlink"/>
              <w:rFonts w:ascii="Cambria Math" w:hAnsi="Cambria Math"/>
              <w:noProof/>
            </w:rPr>
            <m:t xml:space="preserve"> – </m:t>
          </m:r>
          <m:r>
            <w:rPr>
              <w:rStyle w:val="Hyperlink"/>
              <w:rFonts w:ascii="Cambria Math" w:hAnsi="Cambria Math"/>
              <w:noProof/>
            </w:rPr>
            <m:t>ypred</m:t>
          </m:r>
        </m:oMath>
        <w:r>
          <w:rPr>
            <w:noProof/>
            <w:webHidden/>
          </w:rPr>
          <w:tab/>
        </w:r>
        <w:r>
          <w:rPr>
            <w:noProof/>
            <w:webHidden/>
          </w:rPr>
          <w:fldChar w:fldCharType="begin"/>
        </w:r>
        <w:r>
          <w:rPr>
            <w:noProof/>
            <w:webHidden/>
          </w:rPr>
          <w:instrText xml:space="preserve"> PAGEREF _Toc180011642 \h </w:instrText>
        </w:r>
        <w:r>
          <w:rPr>
            <w:noProof/>
            <w:webHidden/>
          </w:rPr>
        </w:r>
        <w:r>
          <w:rPr>
            <w:noProof/>
            <w:webHidden/>
          </w:rPr>
          <w:fldChar w:fldCharType="separate"/>
        </w:r>
        <w:r w:rsidR="00B82642">
          <w:rPr>
            <w:noProof/>
            <w:webHidden/>
          </w:rPr>
          <w:t>91</w:t>
        </w:r>
        <w:r>
          <w:rPr>
            <w:noProof/>
            <w:webHidden/>
          </w:rPr>
          <w:fldChar w:fldCharType="end"/>
        </w:r>
      </w:hyperlink>
    </w:p>
    <w:p w14:paraId="20EE0C74" w14:textId="71A608FD"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43" w:history="1">
        <w:r w:rsidRPr="0036376C">
          <w:rPr>
            <w:rStyle w:val="Hyperlink"/>
            <w:noProof/>
          </w:rPr>
          <w:t>Figure 4</w:t>
        </w:r>
        <w:r w:rsidRPr="0036376C">
          <w:rPr>
            <w:rStyle w:val="Hyperlink"/>
            <w:noProof/>
          </w:rPr>
          <w:noBreakHyphen/>
          <w:t>23 6 Hidden Layer NN Loss. Test and Training MAE vs Epochs</w:t>
        </w:r>
        <w:r>
          <w:rPr>
            <w:noProof/>
            <w:webHidden/>
          </w:rPr>
          <w:tab/>
        </w:r>
        <w:r>
          <w:rPr>
            <w:noProof/>
            <w:webHidden/>
          </w:rPr>
          <w:fldChar w:fldCharType="begin"/>
        </w:r>
        <w:r>
          <w:rPr>
            <w:noProof/>
            <w:webHidden/>
          </w:rPr>
          <w:instrText xml:space="preserve"> PAGEREF _Toc180011643 \h </w:instrText>
        </w:r>
        <w:r>
          <w:rPr>
            <w:noProof/>
            <w:webHidden/>
          </w:rPr>
        </w:r>
        <w:r>
          <w:rPr>
            <w:noProof/>
            <w:webHidden/>
          </w:rPr>
          <w:fldChar w:fldCharType="separate"/>
        </w:r>
        <w:r w:rsidR="00B82642">
          <w:rPr>
            <w:noProof/>
            <w:webHidden/>
          </w:rPr>
          <w:t>92</w:t>
        </w:r>
        <w:r>
          <w:rPr>
            <w:noProof/>
            <w:webHidden/>
          </w:rPr>
          <w:fldChar w:fldCharType="end"/>
        </w:r>
      </w:hyperlink>
    </w:p>
    <w:p w14:paraId="676078BC" w14:textId="0D8DD976"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44" w:history="1">
        <w:r w:rsidRPr="0036376C">
          <w:rPr>
            <w:rStyle w:val="Hyperlink"/>
            <w:noProof/>
          </w:rPr>
          <w:t>Figure 4</w:t>
        </w:r>
        <w:r w:rsidRPr="0036376C">
          <w:rPr>
            <w:rStyle w:val="Hyperlink"/>
            <w:noProof/>
          </w:rPr>
          <w:noBreakHyphen/>
          <w:t xml:space="preserve">24 6 Hidden Layer Performance left: </w:t>
        </w:r>
        <m:oMath>
          <m:r>
            <w:rPr>
              <w:rStyle w:val="Hyperlink"/>
              <w:rFonts w:ascii="Cambria Math" w:hAnsi="Cambria Math"/>
              <w:noProof/>
            </w:rPr>
            <m:t>ytrue</m:t>
          </m:r>
          <m:r>
            <m:rPr>
              <m:sty m:val="p"/>
            </m:rPr>
            <w:rPr>
              <w:rStyle w:val="Hyperlink"/>
              <w:rFonts w:ascii="Cambria Math" w:hAnsi="Cambria Math"/>
              <w:noProof/>
            </w:rPr>
            <m:t xml:space="preserve"> </m:t>
          </m:r>
          <m:r>
            <w:rPr>
              <w:rStyle w:val="Hyperlink"/>
              <w:rFonts w:ascii="Cambria Math" w:hAnsi="Cambria Math"/>
              <w:noProof/>
            </w:rPr>
            <m:t>vs</m:t>
          </m:r>
          <m:r>
            <m:rPr>
              <m:sty m:val="p"/>
            </m:rPr>
            <w:rPr>
              <w:rStyle w:val="Hyperlink"/>
              <w:rFonts w:ascii="Cambria Math" w:hAnsi="Cambria Math"/>
              <w:noProof/>
            </w:rPr>
            <m:t xml:space="preserve"> </m:t>
          </m:r>
          <m:r>
            <w:rPr>
              <w:rStyle w:val="Hyperlink"/>
              <w:rFonts w:ascii="Cambria Math" w:hAnsi="Cambria Math"/>
              <w:noProof/>
            </w:rPr>
            <m:t>ypred</m:t>
          </m:r>
          <m:r>
            <m:rPr>
              <m:sty m:val="p"/>
            </m:rPr>
            <w:rPr>
              <w:rStyle w:val="Hyperlink"/>
              <w:rFonts w:ascii="Cambria Math" w:hAnsi="Cambria Math"/>
              <w:noProof/>
            </w:rPr>
            <m:t xml:space="preserve"> </m:t>
          </m:r>
        </m:oMath>
        <w:r w:rsidRPr="0036376C">
          <w:rPr>
            <w:rStyle w:val="Hyperlink"/>
            <w:noProof/>
          </w:rPr>
          <w:t xml:space="preserve">, right: </w:t>
        </w:r>
        <m:oMath>
          <m:r>
            <w:rPr>
              <w:rStyle w:val="Hyperlink"/>
              <w:rFonts w:ascii="Cambria Math" w:hAnsi="Cambria Math"/>
              <w:noProof/>
            </w:rPr>
            <m:t>ytrue</m:t>
          </m:r>
          <m:r>
            <m:rPr>
              <m:sty m:val="p"/>
            </m:rPr>
            <w:rPr>
              <w:rStyle w:val="Hyperlink"/>
              <w:rFonts w:ascii="Cambria Math" w:hAnsi="Cambria Math"/>
              <w:noProof/>
            </w:rPr>
            <m:t xml:space="preserve"> </m:t>
          </m:r>
          <m:r>
            <w:rPr>
              <w:rStyle w:val="Hyperlink"/>
              <w:rFonts w:ascii="Cambria Math" w:hAnsi="Cambria Math"/>
              <w:noProof/>
            </w:rPr>
            <m:t>vs</m:t>
          </m:r>
          <m:r>
            <m:rPr>
              <m:sty m:val="p"/>
            </m:rPr>
            <w:rPr>
              <w:rStyle w:val="Hyperlink"/>
              <w:rFonts w:ascii="Cambria Math" w:hAnsi="Cambria Math"/>
              <w:noProof/>
            </w:rPr>
            <m:t xml:space="preserve"> </m:t>
          </m:r>
          <m:r>
            <w:rPr>
              <w:rStyle w:val="Hyperlink"/>
              <w:rFonts w:ascii="Cambria Math" w:hAnsi="Cambria Math"/>
              <w:noProof/>
            </w:rPr>
            <m:t>ytrue</m:t>
          </m:r>
          <m:r>
            <m:rPr>
              <m:sty m:val="p"/>
            </m:rPr>
            <w:rPr>
              <w:rStyle w:val="Hyperlink"/>
              <w:rFonts w:ascii="Cambria Math" w:hAnsi="Cambria Math"/>
              <w:noProof/>
            </w:rPr>
            <m:t xml:space="preserve"> – </m:t>
          </m:r>
          <m:r>
            <w:rPr>
              <w:rStyle w:val="Hyperlink"/>
              <w:rFonts w:ascii="Cambria Math" w:hAnsi="Cambria Math"/>
              <w:noProof/>
            </w:rPr>
            <m:t>ypred</m:t>
          </m:r>
        </m:oMath>
        <w:r>
          <w:rPr>
            <w:noProof/>
            <w:webHidden/>
          </w:rPr>
          <w:tab/>
        </w:r>
        <w:r>
          <w:rPr>
            <w:noProof/>
            <w:webHidden/>
          </w:rPr>
          <w:fldChar w:fldCharType="begin"/>
        </w:r>
        <w:r>
          <w:rPr>
            <w:noProof/>
            <w:webHidden/>
          </w:rPr>
          <w:instrText xml:space="preserve"> PAGEREF _Toc180011644 \h </w:instrText>
        </w:r>
        <w:r>
          <w:rPr>
            <w:noProof/>
            <w:webHidden/>
          </w:rPr>
        </w:r>
        <w:r>
          <w:rPr>
            <w:noProof/>
            <w:webHidden/>
          </w:rPr>
          <w:fldChar w:fldCharType="separate"/>
        </w:r>
        <w:r w:rsidR="00B82642">
          <w:rPr>
            <w:noProof/>
            <w:webHidden/>
          </w:rPr>
          <w:t>92</w:t>
        </w:r>
        <w:r>
          <w:rPr>
            <w:noProof/>
            <w:webHidden/>
          </w:rPr>
          <w:fldChar w:fldCharType="end"/>
        </w:r>
      </w:hyperlink>
    </w:p>
    <w:p w14:paraId="7B049FC8" w14:textId="35B37A7A"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45" w:history="1">
        <w:r w:rsidRPr="0036376C">
          <w:rPr>
            <w:rStyle w:val="Hyperlink"/>
            <w:noProof/>
          </w:rPr>
          <w:t>Figure 4</w:t>
        </w:r>
        <w:r w:rsidRPr="0036376C">
          <w:rPr>
            <w:rStyle w:val="Hyperlink"/>
            <w:noProof/>
          </w:rPr>
          <w:noBreakHyphen/>
          <w:t>25 Hyper-tuned model structure</w:t>
        </w:r>
        <w:r>
          <w:rPr>
            <w:noProof/>
            <w:webHidden/>
          </w:rPr>
          <w:tab/>
        </w:r>
        <w:r>
          <w:rPr>
            <w:noProof/>
            <w:webHidden/>
          </w:rPr>
          <w:fldChar w:fldCharType="begin"/>
        </w:r>
        <w:r>
          <w:rPr>
            <w:noProof/>
            <w:webHidden/>
          </w:rPr>
          <w:instrText xml:space="preserve"> PAGEREF _Toc180011645 \h </w:instrText>
        </w:r>
        <w:r>
          <w:rPr>
            <w:noProof/>
            <w:webHidden/>
          </w:rPr>
        </w:r>
        <w:r>
          <w:rPr>
            <w:noProof/>
            <w:webHidden/>
          </w:rPr>
          <w:fldChar w:fldCharType="separate"/>
        </w:r>
        <w:r w:rsidR="00B82642">
          <w:rPr>
            <w:noProof/>
            <w:webHidden/>
          </w:rPr>
          <w:t>93</w:t>
        </w:r>
        <w:r>
          <w:rPr>
            <w:noProof/>
            <w:webHidden/>
          </w:rPr>
          <w:fldChar w:fldCharType="end"/>
        </w:r>
      </w:hyperlink>
    </w:p>
    <w:p w14:paraId="7B72B38A" w14:textId="30FB02B5"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46" w:history="1">
        <w:r w:rsidRPr="0036376C">
          <w:rPr>
            <w:rStyle w:val="Hyperlink"/>
            <w:noProof/>
          </w:rPr>
          <w:t>Figure 4</w:t>
        </w:r>
        <w:r w:rsidRPr="0036376C">
          <w:rPr>
            <w:rStyle w:val="Hyperlink"/>
            <w:noProof/>
          </w:rPr>
          <w:noBreakHyphen/>
          <w:t>26 Hyper Tuned NN Loss. Test and Training MAE vs Epochs</w:t>
        </w:r>
        <w:r>
          <w:rPr>
            <w:noProof/>
            <w:webHidden/>
          </w:rPr>
          <w:tab/>
        </w:r>
        <w:r>
          <w:rPr>
            <w:noProof/>
            <w:webHidden/>
          </w:rPr>
          <w:fldChar w:fldCharType="begin"/>
        </w:r>
        <w:r>
          <w:rPr>
            <w:noProof/>
            <w:webHidden/>
          </w:rPr>
          <w:instrText xml:space="preserve"> PAGEREF _Toc180011646 \h </w:instrText>
        </w:r>
        <w:r>
          <w:rPr>
            <w:noProof/>
            <w:webHidden/>
          </w:rPr>
        </w:r>
        <w:r>
          <w:rPr>
            <w:noProof/>
            <w:webHidden/>
          </w:rPr>
          <w:fldChar w:fldCharType="separate"/>
        </w:r>
        <w:r w:rsidR="00B82642">
          <w:rPr>
            <w:noProof/>
            <w:webHidden/>
          </w:rPr>
          <w:t>94</w:t>
        </w:r>
        <w:r>
          <w:rPr>
            <w:noProof/>
            <w:webHidden/>
          </w:rPr>
          <w:fldChar w:fldCharType="end"/>
        </w:r>
      </w:hyperlink>
    </w:p>
    <w:p w14:paraId="7A5EA6F2" w14:textId="13CB1500" w:rsidR="00BC36D0" w:rsidRDefault="00BC36D0">
      <w:pPr>
        <w:pStyle w:val="TableofFigures"/>
        <w:tabs>
          <w:tab w:val="right" w:leader="dot" w:pos="9016"/>
        </w:tabs>
        <w:rPr>
          <w:rFonts w:asciiTheme="minorHAnsi" w:eastAsiaTheme="minorEastAsia" w:hAnsiTheme="minorHAnsi"/>
          <w:noProof/>
          <w:szCs w:val="24"/>
          <w:lang w:eastAsia="en-GB"/>
        </w:rPr>
      </w:pPr>
      <w:hyperlink w:anchor="_Toc180011647" w:history="1">
        <w:r w:rsidRPr="0036376C">
          <w:rPr>
            <w:rStyle w:val="Hyperlink"/>
            <w:noProof/>
          </w:rPr>
          <w:t>Figure 4</w:t>
        </w:r>
        <w:r w:rsidRPr="0036376C">
          <w:rPr>
            <w:rStyle w:val="Hyperlink"/>
            <w:noProof/>
          </w:rPr>
          <w:noBreakHyphen/>
          <w:t xml:space="preserve">27 Hyperparameter Tuned NN Performance left: </w:t>
        </w:r>
        <m:oMath>
          <m:r>
            <w:rPr>
              <w:rStyle w:val="Hyperlink"/>
              <w:rFonts w:ascii="Cambria Math" w:hAnsi="Cambria Math"/>
              <w:noProof/>
            </w:rPr>
            <m:t>ytrue</m:t>
          </m:r>
          <m:r>
            <m:rPr>
              <m:sty m:val="p"/>
            </m:rPr>
            <w:rPr>
              <w:rStyle w:val="Hyperlink"/>
              <w:rFonts w:ascii="Cambria Math" w:hAnsi="Cambria Math"/>
              <w:noProof/>
            </w:rPr>
            <m:t xml:space="preserve"> </m:t>
          </m:r>
          <m:r>
            <w:rPr>
              <w:rStyle w:val="Hyperlink"/>
              <w:rFonts w:ascii="Cambria Math" w:hAnsi="Cambria Math"/>
              <w:noProof/>
            </w:rPr>
            <m:t>vs</m:t>
          </m:r>
          <m:r>
            <m:rPr>
              <m:sty m:val="p"/>
            </m:rPr>
            <w:rPr>
              <w:rStyle w:val="Hyperlink"/>
              <w:rFonts w:ascii="Cambria Math" w:hAnsi="Cambria Math"/>
              <w:noProof/>
            </w:rPr>
            <m:t xml:space="preserve"> </m:t>
          </m:r>
          <m:r>
            <w:rPr>
              <w:rStyle w:val="Hyperlink"/>
              <w:rFonts w:ascii="Cambria Math" w:hAnsi="Cambria Math"/>
              <w:noProof/>
            </w:rPr>
            <m:t>ypred</m:t>
          </m:r>
          <m:r>
            <m:rPr>
              <m:sty m:val="p"/>
            </m:rPr>
            <w:rPr>
              <w:rStyle w:val="Hyperlink"/>
              <w:rFonts w:ascii="Cambria Math" w:hAnsi="Cambria Math"/>
              <w:noProof/>
            </w:rPr>
            <m:t xml:space="preserve"> </m:t>
          </m:r>
        </m:oMath>
        <w:r w:rsidRPr="0036376C">
          <w:rPr>
            <w:rStyle w:val="Hyperlink"/>
            <w:noProof/>
          </w:rPr>
          <w:t xml:space="preserve">, right: </w:t>
        </w:r>
        <m:oMath>
          <m:r>
            <w:rPr>
              <w:rStyle w:val="Hyperlink"/>
              <w:rFonts w:ascii="Cambria Math" w:hAnsi="Cambria Math"/>
              <w:noProof/>
            </w:rPr>
            <m:t>ytrue</m:t>
          </m:r>
          <m:r>
            <m:rPr>
              <m:sty m:val="p"/>
            </m:rPr>
            <w:rPr>
              <w:rStyle w:val="Hyperlink"/>
              <w:rFonts w:ascii="Cambria Math" w:hAnsi="Cambria Math"/>
              <w:noProof/>
            </w:rPr>
            <m:t xml:space="preserve"> </m:t>
          </m:r>
          <m:r>
            <w:rPr>
              <w:rStyle w:val="Hyperlink"/>
              <w:rFonts w:ascii="Cambria Math" w:hAnsi="Cambria Math"/>
              <w:noProof/>
            </w:rPr>
            <m:t>vs</m:t>
          </m:r>
          <m:r>
            <m:rPr>
              <m:sty m:val="p"/>
            </m:rPr>
            <w:rPr>
              <w:rStyle w:val="Hyperlink"/>
              <w:rFonts w:ascii="Cambria Math" w:hAnsi="Cambria Math"/>
              <w:noProof/>
            </w:rPr>
            <m:t xml:space="preserve"> </m:t>
          </m:r>
          <m:r>
            <w:rPr>
              <w:rStyle w:val="Hyperlink"/>
              <w:rFonts w:ascii="Cambria Math" w:hAnsi="Cambria Math"/>
              <w:noProof/>
            </w:rPr>
            <m:t>ytrue</m:t>
          </m:r>
          <m:r>
            <m:rPr>
              <m:sty m:val="p"/>
            </m:rPr>
            <w:rPr>
              <w:rStyle w:val="Hyperlink"/>
              <w:rFonts w:ascii="Cambria Math" w:hAnsi="Cambria Math"/>
              <w:noProof/>
            </w:rPr>
            <m:t xml:space="preserve"> – </m:t>
          </m:r>
          <m:r>
            <w:rPr>
              <w:rStyle w:val="Hyperlink"/>
              <w:rFonts w:ascii="Cambria Math" w:hAnsi="Cambria Math"/>
              <w:noProof/>
            </w:rPr>
            <m:t>ypred</m:t>
          </m:r>
        </m:oMath>
        <w:r>
          <w:rPr>
            <w:noProof/>
            <w:webHidden/>
          </w:rPr>
          <w:tab/>
        </w:r>
        <w:r>
          <w:rPr>
            <w:noProof/>
            <w:webHidden/>
          </w:rPr>
          <w:fldChar w:fldCharType="begin"/>
        </w:r>
        <w:r>
          <w:rPr>
            <w:noProof/>
            <w:webHidden/>
          </w:rPr>
          <w:instrText xml:space="preserve"> PAGEREF _Toc180011647 \h </w:instrText>
        </w:r>
        <w:r>
          <w:rPr>
            <w:noProof/>
            <w:webHidden/>
          </w:rPr>
        </w:r>
        <w:r>
          <w:rPr>
            <w:noProof/>
            <w:webHidden/>
          </w:rPr>
          <w:fldChar w:fldCharType="separate"/>
        </w:r>
        <w:r w:rsidR="00B82642">
          <w:rPr>
            <w:noProof/>
            <w:webHidden/>
          </w:rPr>
          <w:t>94</w:t>
        </w:r>
        <w:r>
          <w:rPr>
            <w:noProof/>
            <w:webHidden/>
          </w:rPr>
          <w:fldChar w:fldCharType="end"/>
        </w:r>
      </w:hyperlink>
    </w:p>
    <w:p w14:paraId="4A211EAD" w14:textId="1C378ED2" w:rsidR="005959C8" w:rsidRPr="009B411B" w:rsidRDefault="001B08E8" w:rsidP="008471FF">
      <w:pPr>
        <w:pStyle w:val="PreHeading"/>
        <w:sectPr w:rsidR="005959C8" w:rsidRPr="009B411B" w:rsidSect="00625459">
          <w:pgSz w:w="11906" w:h="16838"/>
          <w:pgMar w:top="1440" w:right="1440" w:bottom="1440" w:left="1440" w:header="708" w:footer="708" w:gutter="0"/>
          <w:pgNumType w:fmt="upperRoman" w:start="1"/>
          <w:cols w:space="708"/>
          <w:docGrid w:linePitch="360"/>
        </w:sectPr>
      </w:pPr>
      <w:r>
        <w:fldChar w:fldCharType="end"/>
      </w:r>
    </w:p>
    <w:p w14:paraId="40DA9A7D" w14:textId="0DC62172" w:rsidR="00F46CA4" w:rsidRDefault="00F46CA4" w:rsidP="00F46CA4">
      <w:pPr>
        <w:pStyle w:val="Heading1"/>
        <w:rPr>
          <w:lang w:val="en-US"/>
        </w:rPr>
      </w:pPr>
      <w:bookmarkStart w:id="12" w:name="_Toc180011524"/>
      <w:r>
        <w:rPr>
          <w:lang w:val="en-US"/>
        </w:rPr>
        <w:lastRenderedPageBreak/>
        <w:t>Introduction</w:t>
      </w:r>
      <w:bookmarkEnd w:id="12"/>
    </w:p>
    <w:p w14:paraId="78BBBDC9" w14:textId="25301677" w:rsidR="00180DD3" w:rsidRPr="00180DD3" w:rsidRDefault="00370AEC" w:rsidP="00180DD3">
      <w:pPr>
        <w:rPr>
          <w:lang w:val="en-US"/>
        </w:rPr>
      </w:pPr>
      <w:r>
        <w:rPr>
          <w:lang w:val="en-US"/>
        </w:rPr>
        <w:t xml:space="preserve">The </w:t>
      </w:r>
      <w:r w:rsidR="005931BB">
        <w:rPr>
          <w:lang w:val="en-US"/>
        </w:rPr>
        <w:t xml:space="preserve">Introduction </w:t>
      </w:r>
      <w:r w:rsidR="001A4A20">
        <w:rPr>
          <w:lang w:val="en-US"/>
        </w:rPr>
        <w:t xml:space="preserve">chapter </w:t>
      </w:r>
      <w:r w:rsidR="005A6DDB">
        <w:rPr>
          <w:lang w:val="en-US"/>
        </w:rPr>
        <w:t xml:space="preserve">describes </w:t>
      </w:r>
      <w:r w:rsidR="00FD7D8B">
        <w:rPr>
          <w:lang w:val="en-US"/>
        </w:rPr>
        <w:t xml:space="preserve">the aim </w:t>
      </w:r>
      <w:del w:id="13" w:author="Vasileios Xenodochidis" w:date="2024-07-24T18:20:00Z" w16du:dateUtc="2024-07-24T15:20:00Z">
        <w:r w:rsidR="001A4A20" w:rsidDel="00C5137B">
          <w:rPr>
            <w:lang w:val="en-US"/>
          </w:rPr>
          <w:delText xml:space="preserve">and </w:delText>
        </w:r>
        <w:r w:rsidR="00495C3C" w:rsidDel="00C5137B">
          <w:rPr>
            <w:lang w:val="en-US"/>
          </w:rPr>
          <w:delText xml:space="preserve">scope </w:delText>
        </w:r>
      </w:del>
      <w:r w:rsidR="001A4A20">
        <w:rPr>
          <w:lang w:val="en-US"/>
        </w:rPr>
        <w:t xml:space="preserve">of the thesis. It also defines </w:t>
      </w:r>
      <w:r w:rsidR="00495C3C">
        <w:rPr>
          <w:lang w:val="en-US"/>
        </w:rPr>
        <w:t>the limits</w:t>
      </w:r>
      <w:r w:rsidR="001A4A20">
        <w:rPr>
          <w:lang w:val="en-US"/>
        </w:rPr>
        <w:t xml:space="preserve"> and scope of this work</w:t>
      </w:r>
      <w:r w:rsidR="00AE1B96">
        <w:rPr>
          <w:lang w:val="en-US"/>
        </w:rPr>
        <w:t xml:space="preserve">. </w:t>
      </w:r>
      <w:r w:rsidR="00C96428">
        <w:rPr>
          <w:lang w:val="en-US"/>
        </w:rPr>
        <w:t>Finally,</w:t>
      </w:r>
      <w:r w:rsidR="00AE1B96">
        <w:rPr>
          <w:lang w:val="en-US"/>
        </w:rPr>
        <w:t xml:space="preserve"> </w:t>
      </w:r>
      <w:r w:rsidR="00F0079C">
        <w:rPr>
          <w:lang w:val="en-US"/>
        </w:rPr>
        <w:t>it describes the motivation behind this project.</w:t>
      </w:r>
    </w:p>
    <w:p w14:paraId="1EDC36BF" w14:textId="1A64E774" w:rsidR="00670177" w:rsidRDefault="00C503A5" w:rsidP="001A19DD">
      <w:pPr>
        <w:pStyle w:val="Heading2"/>
        <w:rPr>
          <w:lang w:val="en-US"/>
        </w:rPr>
      </w:pPr>
      <w:bookmarkStart w:id="14" w:name="_Toc180011525"/>
      <w:r>
        <w:rPr>
          <w:lang w:val="en-US"/>
        </w:rPr>
        <w:t>Problem Statement</w:t>
      </w:r>
      <w:bookmarkEnd w:id="14"/>
    </w:p>
    <w:p w14:paraId="00331C65" w14:textId="0892210D" w:rsidR="00666D7C" w:rsidRDefault="00976642" w:rsidP="00666D7C">
      <w:pPr>
        <w:rPr>
          <w:lang w:val="en-US"/>
        </w:rPr>
      </w:pPr>
      <w:r w:rsidRPr="00976642">
        <w:rPr>
          <w:lang w:val="en-US"/>
        </w:rPr>
        <w:t>Aeroelasticity</w:t>
      </w:r>
      <w:r>
        <w:rPr>
          <w:lang w:val="en-US"/>
        </w:rPr>
        <w:t xml:space="preserve"> </w:t>
      </w:r>
      <w:r w:rsidR="007B00C3">
        <w:rPr>
          <w:lang w:val="en-US"/>
        </w:rPr>
        <w:t>is a branch of physics and engineering</w:t>
      </w:r>
      <w:r w:rsidR="009919BE">
        <w:rPr>
          <w:lang w:val="en-US"/>
        </w:rPr>
        <w:t xml:space="preserve"> which </w:t>
      </w:r>
      <w:r w:rsidR="00C96428">
        <w:rPr>
          <w:lang w:val="en-US"/>
        </w:rPr>
        <w:t>studies</w:t>
      </w:r>
      <w:r w:rsidR="009919BE">
        <w:rPr>
          <w:lang w:val="en-US"/>
        </w:rPr>
        <w:t xml:space="preserve"> </w:t>
      </w:r>
      <w:r w:rsidR="00A95723">
        <w:rPr>
          <w:lang w:val="en-US"/>
        </w:rPr>
        <w:t xml:space="preserve">the response of elastic bodies exposed to </w:t>
      </w:r>
      <w:r w:rsidR="00C96428">
        <w:rPr>
          <w:lang w:val="en-US"/>
        </w:rPr>
        <w:t>a fluid</w:t>
      </w:r>
      <w:r w:rsidR="00A95723">
        <w:rPr>
          <w:lang w:val="en-US"/>
        </w:rPr>
        <w:t xml:space="preserve"> flow. </w:t>
      </w:r>
      <w:r w:rsidR="00C96428">
        <w:rPr>
          <w:lang w:val="en-US"/>
        </w:rPr>
        <w:t>T</w:t>
      </w:r>
      <w:r w:rsidR="00F3297B">
        <w:rPr>
          <w:lang w:val="en-US"/>
        </w:rPr>
        <w:t>he forces involved in this interaction are inertial, elastic and aerodynamic</w:t>
      </w:r>
      <w:r w:rsidR="009B6B77">
        <w:rPr>
          <w:lang w:val="en-US"/>
        </w:rPr>
        <w:t>. Aeroelastic</w:t>
      </w:r>
      <w:r w:rsidR="00D6461D">
        <w:rPr>
          <w:lang w:val="en-US"/>
        </w:rPr>
        <w:t xml:space="preserve"> problems in engineering can be classified into two broad categories: static </w:t>
      </w:r>
      <w:r w:rsidR="000A1068">
        <w:rPr>
          <w:lang w:val="en-US"/>
        </w:rPr>
        <w:t xml:space="preserve">aeroelasticity which deals with the steady state response, and dynamic aeroelasticity </w:t>
      </w:r>
      <w:r w:rsidR="00604E90">
        <w:rPr>
          <w:lang w:val="en-US"/>
        </w:rPr>
        <w:t xml:space="preserve">dealing mainly with </w:t>
      </w:r>
      <w:r w:rsidR="00A169DF">
        <w:rPr>
          <w:lang w:val="en-US"/>
        </w:rPr>
        <w:t>the body’s vibrational response.</w:t>
      </w:r>
    </w:p>
    <w:p w14:paraId="5949A720" w14:textId="5A629355" w:rsidR="00A169DF" w:rsidRDefault="00A169DF" w:rsidP="00666D7C">
      <w:pPr>
        <w:rPr>
          <w:lang w:val="en-US"/>
        </w:rPr>
      </w:pPr>
      <w:r>
        <w:rPr>
          <w:lang w:val="en-US"/>
        </w:rPr>
        <w:t xml:space="preserve">The most common </w:t>
      </w:r>
      <w:r w:rsidR="00C226D2">
        <w:rPr>
          <w:lang w:val="en-US"/>
        </w:rPr>
        <w:t>aeroelastic effects encountered by aircraft are</w:t>
      </w:r>
      <w:r w:rsidR="0054720F">
        <w:rPr>
          <w:lang w:val="en-US"/>
        </w:rPr>
        <w:t>:</w:t>
      </w:r>
    </w:p>
    <w:p w14:paraId="02EBB4A7" w14:textId="77777777" w:rsidR="00F64020" w:rsidRDefault="0054720F" w:rsidP="0054720F">
      <w:pPr>
        <w:pStyle w:val="ListParagraph"/>
        <w:numPr>
          <w:ilvl w:val="0"/>
          <w:numId w:val="2"/>
        </w:numPr>
        <w:rPr>
          <w:lang w:val="en-US"/>
        </w:rPr>
      </w:pPr>
      <w:r w:rsidRPr="006B32CD">
        <w:rPr>
          <w:rStyle w:val="Emphasis"/>
        </w:rPr>
        <w:t>Aerodynamic Divergence</w:t>
      </w:r>
      <w:r w:rsidR="004A32D4">
        <w:rPr>
          <w:lang w:val="en-US"/>
        </w:rPr>
        <w:t xml:space="preserve">, where </w:t>
      </w:r>
      <w:r w:rsidR="00F64020" w:rsidRPr="00F64020">
        <w:rPr>
          <w:lang w:val="en-US"/>
        </w:rPr>
        <w:t>the deflection of lifting surfaces of an aircraft leads to additional lift that, in turn, leads to further deflection in the same direction</w:t>
      </w:r>
      <w:r w:rsidR="00F64020">
        <w:rPr>
          <w:lang w:val="en-US"/>
        </w:rPr>
        <w:t>, resulting in excessive stress or even leading to structural failure</w:t>
      </w:r>
    </w:p>
    <w:p w14:paraId="2D89EC27" w14:textId="3EB1F776" w:rsidR="0054720F" w:rsidRPr="001757E6" w:rsidRDefault="00E131C3" w:rsidP="008048C0">
      <w:pPr>
        <w:pStyle w:val="ListParagraph"/>
        <w:numPr>
          <w:ilvl w:val="0"/>
          <w:numId w:val="2"/>
        </w:numPr>
        <w:rPr>
          <w:lang w:val="en-US"/>
        </w:rPr>
      </w:pPr>
      <w:r>
        <w:rPr>
          <w:rStyle w:val="Emphasis"/>
        </w:rPr>
        <w:t>Aeroelastic Control reversal</w:t>
      </w:r>
      <w:r w:rsidR="00605556">
        <w:rPr>
          <w:rStyle w:val="Emphasis"/>
        </w:rPr>
        <w:t xml:space="preserve">, </w:t>
      </w:r>
      <w:r w:rsidR="008048C0">
        <w:t xml:space="preserve">where the </w:t>
      </w:r>
      <w:r w:rsidR="009F6242">
        <w:t xml:space="preserve">forces generated by the control </w:t>
      </w:r>
      <w:r w:rsidR="005F2B81">
        <w:t xml:space="preserve">aileron (responsible for the roll control of an aircraft) are sufficient to twist </w:t>
      </w:r>
      <w:r w:rsidR="00204820">
        <w:t xml:space="preserve">the wing itself to such an </w:t>
      </w:r>
      <w:del w:id="15" w:author="Vasileios Xenodochidis" w:date="2024-07-24T18:19:00Z" w16du:dateUtc="2024-07-24T15:19:00Z">
        <w:r w:rsidR="00204820" w:rsidDel="0058578B">
          <w:delText>extend</w:delText>
        </w:r>
      </w:del>
      <w:ins w:id="16" w:author="Vasileios Xenodochidis" w:date="2024-07-24T18:19:00Z" w16du:dateUtc="2024-07-24T15:19:00Z">
        <w:r w:rsidR="0058578B">
          <w:t>extent</w:t>
        </w:r>
      </w:ins>
      <w:r w:rsidR="00204820">
        <w:t xml:space="preserve"> that it changes the </w:t>
      </w:r>
      <w:r w:rsidR="00EF43D3">
        <w:t xml:space="preserve">lift characteristics of the wing which makes the control surfaces ineffective or even produces the opposite </w:t>
      </w:r>
      <w:r w:rsidR="001757E6">
        <w:t>of the expected result</w:t>
      </w:r>
    </w:p>
    <w:p w14:paraId="27A404D6" w14:textId="224550FC" w:rsidR="001757E6" w:rsidRPr="002F1948" w:rsidRDefault="001757E6" w:rsidP="00FA496D">
      <w:pPr>
        <w:pStyle w:val="ListParagraph"/>
        <w:numPr>
          <w:ilvl w:val="0"/>
          <w:numId w:val="2"/>
        </w:numPr>
        <w:rPr>
          <w:lang w:val="en-US"/>
        </w:rPr>
      </w:pPr>
      <w:r>
        <w:rPr>
          <w:rStyle w:val="Emphasis"/>
        </w:rPr>
        <w:t>Aero</w:t>
      </w:r>
      <w:r w:rsidR="007B5F0C">
        <w:rPr>
          <w:rStyle w:val="Emphasis"/>
        </w:rPr>
        <w:t>e</w:t>
      </w:r>
      <w:r>
        <w:rPr>
          <w:rStyle w:val="Emphasis"/>
        </w:rPr>
        <w:t xml:space="preserve">lastic Flutter </w:t>
      </w:r>
      <w:r w:rsidR="00F77AD1" w:rsidRPr="00F77AD1">
        <w:t>is a dynamic instability</w:t>
      </w:r>
      <w:r w:rsidR="00F77AD1">
        <w:t xml:space="preserve"> </w:t>
      </w:r>
      <w:r w:rsidR="00C25F11">
        <w:t xml:space="preserve">of a structure </w:t>
      </w:r>
      <w:r w:rsidR="0095245F">
        <w:t xml:space="preserve">that occurs </w:t>
      </w:r>
      <w:r w:rsidR="001657B8">
        <w:t>due</w:t>
      </w:r>
      <w:r w:rsidR="0095245F">
        <w:t xml:space="preserve"> </w:t>
      </w:r>
      <w:r w:rsidR="007B5F0C">
        <w:t>to the interaction of the fluid flow with the eigenmodes of the structure</w:t>
      </w:r>
    </w:p>
    <w:p w14:paraId="42B6567D" w14:textId="2E8BCE9C" w:rsidR="000C5112" w:rsidRDefault="002F1948" w:rsidP="002F1948">
      <w:pPr>
        <w:rPr>
          <w:lang w:val="en-US"/>
        </w:rPr>
      </w:pPr>
      <w:r>
        <w:rPr>
          <w:lang w:val="en-US"/>
        </w:rPr>
        <w:t xml:space="preserve">In this thesis </w:t>
      </w:r>
      <w:r w:rsidR="007E1CB8">
        <w:rPr>
          <w:lang w:val="en-US"/>
        </w:rPr>
        <w:t>the flutter characteristics of a lifting surface will be explored and tailored to specific requirements</w:t>
      </w:r>
      <w:r w:rsidR="001A213A">
        <w:rPr>
          <w:lang w:val="en-US"/>
        </w:rPr>
        <w:t xml:space="preserve"> using optimization techniques.</w:t>
      </w:r>
    </w:p>
    <w:p w14:paraId="4F8B81F4" w14:textId="77777777" w:rsidR="000C5112" w:rsidRDefault="000C5112" w:rsidP="002F1948">
      <w:pPr>
        <w:rPr>
          <w:lang w:val="en-US"/>
        </w:rPr>
      </w:pPr>
    </w:p>
    <w:p w14:paraId="3AD0AAFD" w14:textId="77777777" w:rsidR="00783E78" w:rsidRDefault="00783E78" w:rsidP="002F1948">
      <w:pPr>
        <w:rPr>
          <w:lang w:val="en-US"/>
        </w:rPr>
      </w:pPr>
    </w:p>
    <w:p w14:paraId="07774D66" w14:textId="77777777" w:rsidR="00783E78" w:rsidRDefault="00783E78" w:rsidP="002F1948">
      <w:pPr>
        <w:rPr>
          <w:lang w:val="en-US"/>
        </w:rPr>
      </w:pPr>
    </w:p>
    <w:p w14:paraId="686A1457" w14:textId="77777777" w:rsidR="00783E78" w:rsidRDefault="00783E78" w:rsidP="002F1948">
      <w:pPr>
        <w:rPr>
          <w:lang w:val="en-US"/>
        </w:rPr>
      </w:pPr>
    </w:p>
    <w:p w14:paraId="346BD2C4" w14:textId="77777777" w:rsidR="00783E78" w:rsidRDefault="00783E78" w:rsidP="002F1948">
      <w:pPr>
        <w:rPr>
          <w:lang w:val="en-US"/>
        </w:rPr>
      </w:pPr>
    </w:p>
    <w:p w14:paraId="0E972D39" w14:textId="77777777" w:rsidR="00783E78" w:rsidRDefault="00783E78" w:rsidP="002F1948">
      <w:pPr>
        <w:rPr>
          <w:lang w:val="en-US"/>
        </w:rPr>
      </w:pPr>
    </w:p>
    <w:p w14:paraId="6E73DA29" w14:textId="77777777" w:rsidR="00783E78" w:rsidRDefault="00783E78" w:rsidP="002F1948">
      <w:pPr>
        <w:rPr>
          <w:lang w:val="en-US"/>
        </w:rPr>
      </w:pPr>
    </w:p>
    <w:p w14:paraId="02B54478" w14:textId="77777777" w:rsidR="00783E78" w:rsidRDefault="00783E78" w:rsidP="002F1948">
      <w:pPr>
        <w:rPr>
          <w:lang w:val="en-US"/>
        </w:rPr>
      </w:pPr>
    </w:p>
    <w:p w14:paraId="6563621B" w14:textId="77777777" w:rsidR="00783E78" w:rsidRDefault="00783E78" w:rsidP="002F1948">
      <w:pPr>
        <w:rPr>
          <w:lang w:val="en-US"/>
        </w:rPr>
      </w:pPr>
    </w:p>
    <w:p w14:paraId="625E2812" w14:textId="77777777" w:rsidR="00783E78" w:rsidRDefault="00783E78" w:rsidP="002F1948">
      <w:pPr>
        <w:rPr>
          <w:lang w:val="en-US"/>
        </w:rPr>
      </w:pPr>
    </w:p>
    <w:p w14:paraId="00BF405E" w14:textId="77777777" w:rsidR="00783E78" w:rsidRPr="002F1948" w:rsidRDefault="00783E78" w:rsidP="002F1948">
      <w:pPr>
        <w:rPr>
          <w:lang w:val="en-US"/>
        </w:rPr>
      </w:pPr>
    </w:p>
    <w:p w14:paraId="7BCE3EC7" w14:textId="7B8C9346" w:rsidR="00A23283" w:rsidRDefault="00C503A5" w:rsidP="00C503A5">
      <w:pPr>
        <w:pStyle w:val="Heading2"/>
        <w:rPr>
          <w:lang w:val="en-US"/>
        </w:rPr>
      </w:pPr>
      <w:bookmarkStart w:id="17" w:name="_Toc180011526"/>
      <w:r>
        <w:rPr>
          <w:lang w:val="en-US"/>
        </w:rPr>
        <w:lastRenderedPageBreak/>
        <w:t>Objective</w:t>
      </w:r>
      <w:bookmarkEnd w:id="17"/>
    </w:p>
    <w:p w14:paraId="7E9D986A" w14:textId="2B57211B" w:rsidR="00875A7B" w:rsidRDefault="00236386" w:rsidP="00236386">
      <w:pPr>
        <w:rPr>
          <w:lang w:val="en-US"/>
        </w:rPr>
      </w:pPr>
      <w:r>
        <w:rPr>
          <w:lang w:val="en-US"/>
        </w:rPr>
        <w:t xml:space="preserve">The objective of this project is to develop an understanding of the flutter characteristics </w:t>
      </w:r>
      <w:r w:rsidR="00216AF0">
        <w:rPr>
          <w:lang w:val="en-US"/>
        </w:rPr>
        <w:t xml:space="preserve">of </w:t>
      </w:r>
      <w:r w:rsidR="00D51B34">
        <w:rPr>
          <w:lang w:val="en-US"/>
        </w:rPr>
        <w:t>a lifting surface</w:t>
      </w:r>
      <w:ins w:id="18" w:author="Vasileios Xenodochidis" w:date="2024-07-17T11:21:00Z" w16du:dateUtc="2024-07-17T08:21:00Z">
        <w:r w:rsidR="004B3BB4">
          <w:rPr>
            <w:lang w:val="en-US"/>
          </w:rPr>
          <w:t xml:space="preserve"> </w:t>
        </w:r>
        <w:r w:rsidR="006F54FE">
          <w:rPr>
            <w:lang w:val="en-US"/>
          </w:rPr>
          <w:t>made of a laminate composite material</w:t>
        </w:r>
      </w:ins>
      <w:r w:rsidR="00D51B34">
        <w:rPr>
          <w:lang w:val="en-US"/>
        </w:rPr>
        <w:t xml:space="preserve"> and</w:t>
      </w:r>
      <w:r>
        <w:rPr>
          <w:lang w:val="en-US"/>
        </w:rPr>
        <w:t xml:space="preserve"> the methods used to computationally predict the flutter region</w:t>
      </w:r>
      <w:ins w:id="19" w:author="Vasileios Xenodochidis" w:date="2024-07-17T11:21:00Z" w16du:dateUtc="2024-07-17T08:21:00Z">
        <w:r w:rsidR="009B0B1A">
          <w:rPr>
            <w:lang w:val="en-US"/>
          </w:rPr>
          <w:t xml:space="preserve"> </w:t>
        </w:r>
      </w:ins>
      <w:ins w:id="20" w:author="Vasileios Xenodochidis" w:date="2024-07-17T11:12:00Z" w16du:dateUtc="2024-07-17T08:12:00Z">
        <w:r w:rsidR="00CC5025">
          <w:rPr>
            <w:lang w:val="en-US"/>
          </w:rPr>
          <w:t>usin</w:t>
        </w:r>
        <w:r w:rsidR="00FF4209">
          <w:rPr>
            <w:lang w:val="en-US"/>
          </w:rPr>
          <w:t xml:space="preserve">g </w:t>
        </w:r>
      </w:ins>
      <w:del w:id="21" w:author="Vasileios Xenodochidis" w:date="2024-07-17T11:12:00Z" w16du:dateUtc="2024-07-17T08:12:00Z">
        <w:r w:rsidR="00D51B34" w:rsidDel="00CC5025">
          <w:rPr>
            <w:lang w:val="en-US"/>
          </w:rPr>
          <w:delText>.</w:delText>
        </w:r>
      </w:del>
      <w:ins w:id="22" w:author="Vasileios Xenodochidis" w:date="2024-07-17T11:11:00Z" w16du:dateUtc="2024-07-17T08:11:00Z">
        <w:r w:rsidR="00C851E7">
          <w:rPr>
            <w:lang w:val="en-US"/>
          </w:rPr>
          <w:t>Altair’s Optistruct solver</w:t>
        </w:r>
      </w:ins>
      <w:ins w:id="23" w:author="Vasileios Xenodochidis" w:date="2024-07-17T11:12:00Z" w16du:dateUtc="2024-07-17T08:12:00Z">
        <w:r w:rsidR="00FF4209">
          <w:rPr>
            <w:lang w:val="en-US"/>
          </w:rPr>
          <w:t>.</w:t>
        </w:r>
      </w:ins>
      <w:r w:rsidR="00D51B34">
        <w:rPr>
          <w:lang w:val="en-US"/>
        </w:rPr>
        <w:t xml:space="preserve"> </w:t>
      </w:r>
      <w:r w:rsidR="005F533E">
        <w:rPr>
          <w:lang w:val="en-US"/>
        </w:rPr>
        <w:t xml:space="preserve">Thereafter </w:t>
      </w:r>
      <w:r w:rsidR="00E603B1">
        <w:rPr>
          <w:lang w:val="en-US"/>
        </w:rPr>
        <w:t xml:space="preserve">the </w:t>
      </w:r>
      <w:ins w:id="24" w:author="Vasileios Xenodochidis" w:date="2024-07-17T11:13:00Z" w16du:dateUtc="2024-07-17T08:13:00Z">
        <w:r w:rsidR="00FF4209">
          <w:rPr>
            <w:lang w:val="en-US"/>
          </w:rPr>
          <w:t xml:space="preserve">effect of several structural </w:t>
        </w:r>
      </w:ins>
      <w:ins w:id="25" w:author="Vasileios Xenodochidis" w:date="2024-07-17T11:14:00Z" w16du:dateUtc="2024-07-17T08:14:00Z">
        <w:r w:rsidR="00C859EF">
          <w:rPr>
            <w:lang w:val="en-US"/>
          </w:rPr>
          <w:t>parameters is</w:t>
        </w:r>
      </w:ins>
      <w:ins w:id="26" w:author="Vasileios Xenodochidis" w:date="2024-07-17T11:13:00Z" w16du:dateUtc="2024-07-17T08:13:00Z">
        <w:r w:rsidR="00FF77C1">
          <w:rPr>
            <w:lang w:val="en-US"/>
          </w:rPr>
          <w:t xml:space="preserve"> studied to determine their effect on the flutter characteristics and the </w:t>
        </w:r>
      </w:ins>
      <w:r w:rsidR="002A3FD7">
        <w:rPr>
          <w:lang w:val="en-US"/>
        </w:rPr>
        <w:t xml:space="preserve">effectiveness of several optimization techniques </w:t>
      </w:r>
      <w:ins w:id="27" w:author="Vasileios Xenodochidis" w:date="2024-07-17T11:13:00Z" w16du:dateUtc="2024-07-17T08:13:00Z">
        <w:r w:rsidR="00155B29">
          <w:rPr>
            <w:lang w:val="en-US"/>
          </w:rPr>
          <w:t xml:space="preserve">is tested </w:t>
        </w:r>
      </w:ins>
      <w:r w:rsidR="002A3FD7">
        <w:rPr>
          <w:lang w:val="en-US"/>
        </w:rPr>
        <w:t xml:space="preserve">to </w:t>
      </w:r>
      <w:r w:rsidR="00AF59FF">
        <w:rPr>
          <w:lang w:val="en-US"/>
        </w:rPr>
        <w:t xml:space="preserve">tailor the flutter characteristics to a set of </w:t>
      </w:r>
      <w:ins w:id="28" w:author="Vasileios Xenodochidis" w:date="2024-07-17T11:14:00Z" w16du:dateUtc="2024-07-17T08:14:00Z">
        <w:r w:rsidR="00155B29">
          <w:rPr>
            <w:lang w:val="en-US"/>
          </w:rPr>
          <w:t>requirements using Python</w:t>
        </w:r>
      </w:ins>
      <w:del w:id="29" w:author="Vasileios Xenodochidis" w:date="2024-07-17T11:14:00Z" w16du:dateUtc="2024-07-17T08:14:00Z">
        <w:r w:rsidR="00AF59FF" w:rsidDel="00155B29">
          <w:rPr>
            <w:lang w:val="en-US"/>
          </w:rPr>
          <w:delText>requirements is tested</w:delText>
        </w:r>
      </w:del>
      <w:r w:rsidR="0052088E">
        <w:rPr>
          <w:lang w:val="en-US"/>
        </w:rPr>
        <w:t>.</w:t>
      </w:r>
    </w:p>
    <w:p w14:paraId="49258CC6" w14:textId="77777777" w:rsidR="0055427F" w:rsidRDefault="0055427F" w:rsidP="00236386">
      <w:pPr>
        <w:rPr>
          <w:lang w:val="en-US"/>
        </w:rPr>
      </w:pPr>
    </w:p>
    <w:p w14:paraId="463713B6" w14:textId="77777777" w:rsidR="00102B52" w:rsidRDefault="00102B52" w:rsidP="00236386">
      <w:pPr>
        <w:rPr>
          <w:lang w:val="en-US"/>
        </w:rPr>
      </w:pPr>
    </w:p>
    <w:p w14:paraId="3B5FF020" w14:textId="77777777" w:rsidR="00102B52" w:rsidRDefault="00102B52" w:rsidP="00236386">
      <w:pPr>
        <w:rPr>
          <w:lang w:val="en-US"/>
        </w:rPr>
      </w:pPr>
    </w:p>
    <w:p w14:paraId="128BBC44" w14:textId="77777777" w:rsidR="00102B52" w:rsidRDefault="00102B52" w:rsidP="00236386">
      <w:pPr>
        <w:rPr>
          <w:lang w:val="en-US"/>
        </w:rPr>
      </w:pPr>
    </w:p>
    <w:p w14:paraId="5796912C" w14:textId="77777777" w:rsidR="00102B52" w:rsidRDefault="00102B52" w:rsidP="00236386">
      <w:pPr>
        <w:rPr>
          <w:lang w:val="en-US"/>
        </w:rPr>
      </w:pPr>
    </w:p>
    <w:p w14:paraId="73697DC0" w14:textId="77777777" w:rsidR="00102B52" w:rsidRDefault="00102B52" w:rsidP="00236386">
      <w:pPr>
        <w:rPr>
          <w:lang w:val="en-US"/>
        </w:rPr>
      </w:pPr>
    </w:p>
    <w:p w14:paraId="09B4E65D" w14:textId="77777777" w:rsidR="00102B52" w:rsidRDefault="00102B52" w:rsidP="00236386">
      <w:pPr>
        <w:rPr>
          <w:lang w:val="en-US"/>
        </w:rPr>
      </w:pPr>
    </w:p>
    <w:p w14:paraId="17DA69A2" w14:textId="77777777" w:rsidR="00102B52" w:rsidRDefault="00102B52" w:rsidP="00236386">
      <w:pPr>
        <w:rPr>
          <w:lang w:val="en-US"/>
        </w:rPr>
      </w:pPr>
    </w:p>
    <w:p w14:paraId="68FEF5A2" w14:textId="77777777" w:rsidR="00102B52" w:rsidRDefault="00102B52" w:rsidP="00236386">
      <w:pPr>
        <w:rPr>
          <w:lang w:val="en-US"/>
        </w:rPr>
      </w:pPr>
    </w:p>
    <w:p w14:paraId="31CA73D9" w14:textId="77777777" w:rsidR="00102B52" w:rsidRDefault="00102B52" w:rsidP="00236386">
      <w:pPr>
        <w:rPr>
          <w:lang w:val="en-US"/>
        </w:rPr>
      </w:pPr>
    </w:p>
    <w:p w14:paraId="2F28EC36" w14:textId="77777777" w:rsidR="00102B52" w:rsidRDefault="00102B52" w:rsidP="00236386">
      <w:pPr>
        <w:rPr>
          <w:lang w:val="en-US"/>
        </w:rPr>
      </w:pPr>
    </w:p>
    <w:p w14:paraId="71D1A017" w14:textId="77777777" w:rsidR="00102B52" w:rsidRDefault="00102B52" w:rsidP="00236386">
      <w:pPr>
        <w:rPr>
          <w:lang w:val="en-US"/>
        </w:rPr>
      </w:pPr>
    </w:p>
    <w:p w14:paraId="0FF37C0B" w14:textId="77777777" w:rsidR="00102B52" w:rsidRDefault="00102B52" w:rsidP="00236386">
      <w:pPr>
        <w:rPr>
          <w:lang w:val="en-US"/>
        </w:rPr>
      </w:pPr>
    </w:p>
    <w:p w14:paraId="6D6FE375" w14:textId="77777777" w:rsidR="00102B52" w:rsidRDefault="00102B52" w:rsidP="00236386">
      <w:pPr>
        <w:rPr>
          <w:lang w:val="en-US"/>
        </w:rPr>
      </w:pPr>
    </w:p>
    <w:p w14:paraId="4D01B284" w14:textId="77777777" w:rsidR="00102B52" w:rsidRDefault="00102B52" w:rsidP="00236386">
      <w:pPr>
        <w:rPr>
          <w:lang w:val="en-US"/>
        </w:rPr>
      </w:pPr>
    </w:p>
    <w:p w14:paraId="70FF81E3" w14:textId="77777777" w:rsidR="00102B52" w:rsidRDefault="00102B52" w:rsidP="00236386">
      <w:pPr>
        <w:rPr>
          <w:lang w:val="en-US"/>
        </w:rPr>
      </w:pPr>
    </w:p>
    <w:p w14:paraId="238C1B27" w14:textId="77777777" w:rsidR="00102B52" w:rsidRDefault="00102B52" w:rsidP="00236386">
      <w:pPr>
        <w:rPr>
          <w:lang w:val="en-US"/>
        </w:rPr>
      </w:pPr>
    </w:p>
    <w:p w14:paraId="40C77E6C" w14:textId="77777777" w:rsidR="00102B52" w:rsidRDefault="00102B52" w:rsidP="00236386">
      <w:pPr>
        <w:rPr>
          <w:lang w:val="en-US"/>
        </w:rPr>
      </w:pPr>
    </w:p>
    <w:p w14:paraId="593E8182" w14:textId="77777777" w:rsidR="00102B52" w:rsidRDefault="00102B52" w:rsidP="00236386">
      <w:pPr>
        <w:rPr>
          <w:lang w:val="en-US"/>
        </w:rPr>
      </w:pPr>
    </w:p>
    <w:p w14:paraId="7C8DD188" w14:textId="77777777" w:rsidR="00102B52" w:rsidRDefault="00102B52" w:rsidP="00236386">
      <w:pPr>
        <w:rPr>
          <w:lang w:val="en-US"/>
        </w:rPr>
      </w:pPr>
    </w:p>
    <w:p w14:paraId="66E65512" w14:textId="77777777" w:rsidR="0055427F" w:rsidRDefault="0055427F" w:rsidP="00236386">
      <w:pPr>
        <w:rPr>
          <w:lang w:val="en-US"/>
        </w:rPr>
      </w:pPr>
    </w:p>
    <w:p w14:paraId="01B58D52" w14:textId="77777777" w:rsidR="0055427F" w:rsidRDefault="0055427F" w:rsidP="00236386">
      <w:pPr>
        <w:rPr>
          <w:lang w:val="en-US"/>
        </w:rPr>
      </w:pPr>
    </w:p>
    <w:p w14:paraId="398C20D7" w14:textId="77777777" w:rsidR="0055427F" w:rsidRPr="00236386" w:rsidRDefault="0055427F" w:rsidP="00236386">
      <w:pPr>
        <w:rPr>
          <w:lang w:val="en-US"/>
        </w:rPr>
      </w:pPr>
    </w:p>
    <w:p w14:paraId="640584E9" w14:textId="6CCE7A29" w:rsidR="00C503A5" w:rsidRDefault="00C503A5" w:rsidP="00C503A5">
      <w:pPr>
        <w:pStyle w:val="Heading2"/>
        <w:rPr>
          <w:ins w:id="30" w:author="Vasileios Xenodochidis" w:date="2024-07-17T11:43:00Z" w16du:dateUtc="2024-07-17T08:43:00Z"/>
          <w:lang w:val="en-US"/>
        </w:rPr>
      </w:pPr>
      <w:bookmarkStart w:id="31" w:name="_Toc180011527"/>
      <w:r>
        <w:rPr>
          <w:lang w:val="en-US"/>
        </w:rPr>
        <w:lastRenderedPageBreak/>
        <w:t xml:space="preserve">Scope </w:t>
      </w:r>
      <w:r w:rsidR="00B77CB8">
        <w:rPr>
          <w:lang w:val="en-US"/>
        </w:rPr>
        <w:t>and Limitations</w:t>
      </w:r>
      <w:bookmarkEnd w:id="31"/>
    </w:p>
    <w:p w14:paraId="04E17BB3" w14:textId="6891D6E0" w:rsidR="0071738C" w:rsidRDefault="0071738C" w:rsidP="0071738C">
      <w:pPr>
        <w:rPr>
          <w:ins w:id="32" w:author="Vasileios Xenodochidis" w:date="2024-07-17T11:44:00Z" w16du:dateUtc="2024-07-17T08:44:00Z"/>
          <w:lang w:val="en-US"/>
        </w:rPr>
      </w:pPr>
      <w:ins w:id="33" w:author="Vasileios Xenodochidis" w:date="2024-07-17T11:43:00Z" w16du:dateUtc="2024-07-17T08:43:00Z">
        <w:r>
          <w:rPr>
            <w:lang w:val="en-US"/>
          </w:rPr>
          <w:t>The project will include</w:t>
        </w:r>
      </w:ins>
      <w:ins w:id="34" w:author="Vasileios Xenodochidis" w:date="2024-07-17T11:44:00Z" w16du:dateUtc="2024-07-17T08:44:00Z">
        <w:r w:rsidR="006D3B9A">
          <w:rPr>
            <w:lang w:val="en-US"/>
          </w:rPr>
          <w:t>:</w:t>
        </w:r>
      </w:ins>
    </w:p>
    <w:p w14:paraId="75C3330D" w14:textId="266B095F" w:rsidR="006D3B9A" w:rsidRDefault="006D3B9A" w:rsidP="006D3B9A">
      <w:pPr>
        <w:pStyle w:val="ListParagraph"/>
        <w:numPr>
          <w:ilvl w:val="0"/>
          <w:numId w:val="3"/>
        </w:numPr>
        <w:rPr>
          <w:ins w:id="35" w:author="Vasileios Xenodochidis" w:date="2024-07-17T11:45:00Z" w16du:dateUtc="2024-07-17T08:45:00Z"/>
          <w:lang w:val="en-US"/>
        </w:rPr>
      </w:pPr>
      <w:ins w:id="36" w:author="Vasileios Xenodochidis" w:date="2024-07-17T11:44:00Z" w16du:dateUtc="2024-07-17T08:44:00Z">
        <w:r>
          <w:rPr>
            <w:lang w:val="en-US"/>
          </w:rPr>
          <w:t xml:space="preserve">The study of </w:t>
        </w:r>
      </w:ins>
      <w:ins w:id="37" w:author="Vasileios Xenodochidis" w:date="2024-07-17T11:45:00Z" w16du:dateUtc="2024-07-17T08:45:00Z">
        <w:r w:rsidR="008028CD">
          <w:rPr>
            <w:lang w:val="en-US"/>
          </w:rPr>
          <w:t xml:space="preserve">composite materials and their implementation </w:t>
        </w:r>
        <w:r w:rsidR="00DD7BA9">
          <w:rPr>
            <w:lang w:val="en-US"/>
          </w:rPr>
          <w:t>in the Optistruct solver</w:t>
        </w:r>
      </w:ins>
    </w:p>
    <w:p w14:paraId="0C9EC997" w14:textId="581E58C1" w:rsidR="00E25225" w:rsidRDefault="00E25225">
      <w:pPr>
        <w:pStyle w:val="ListParagraph"/>
        <w:numPr>
          <w:ilvl w:val="0"/>
          <w:numId w:val="3"/>
        </w:numPr>
        <w:rPr>
          <w:lang w:val="en-US"/>
        </w:rPr>
      </w:pPr>
      <w:ins w:id="38" w:author="Vasileios Xenodochidis" w:date="2024-07-17T11:45:00Z" w16du:dateUtc="2024-07-17T08:45:00Z">
        <w:r>
          <w:rPr>
            <w:lang w:val="en-US"/>
          </w:rPr>
          <w:t xml:space="preserve">The study of </w:t>
        </w:r>
      </w:ins>
      <w:ins w:id="39" w:author="Vasileios Xenodochidis" w:date="2024-07-17T11:46:00Z" w16du:dateUtc="2024-07-17T08:46:00Z">
        <w:r>
          <w:rPr>
            <w:lang w:val="en-US"/>
          </w:rPr>
          <w:t xml:space="preserve">the </w:t>
        </w:r>
        <w:r w:rsidR="002173E7">
          <w:rPr>
            <w:lang w:val="en-US"/>
          </w:rPr>
          <w:t>Vortex Lattice panel Method and how it is used during the Aerodynamic Flutter Analysis</w:t>
        </w:r>
      </w:ins>
    </w:p>
    <w:p w14:paraId="23418497" w14:textId="77777777" w:rsidR="009E4106" w:rsidRDefault="006469C1" w:rsidP="000F1E62">
      <w:pPr>
        <w:pStyle w:val="ListParagraph"/>
        <w:numPr>
          <w:ilvl w:val="0"/>
          <w:numId w:val="3"/>
        </w:numPr>
        <w:rPr>
          <w:lang w:val="en-US"/>
        </w:rPr>
      </w:pPr>
      <w:r>
        <w:rPr>
          <w:lang w:val="en-US"/>
        </w:rPr>
        <w:t>The study</w:t>
      </w:r>
      <w:r w:rsidR="00CE19B8">
        <w:rPr>
          <w:lang w:val="en-US"/>
        </w:rPr>
        <w:t xml:space="preserve"> of </w:t>
      </w:r>
      <w:r w:rsidR="007D08BE">
        <w:rPr>
          <w:lang w:val="en-US"/>
        </w:rPr>
        <w:t>Aeroelastic Flutter Analysis</w:t>
      </w:r>
      <w:r w:rsidR="00EA4313">
        <w:rPr>
          <w:lang w:val="en-US"/>
        </w:rPr>
        <w:t xml:space="preserve"> on a theoretical basis</w:t>
      </w:r>
      <w:r w:rsidR="00A969B8">
        <w:rPr>
          <w:lang w:val="en-US"/>
        </w:rPr>
        <w:t xml:space="preserve"> by</w:t>
      </w:r>
      <w:r w:rsidR="00C44FD3">
        <w:rPr>
          <w:lang w:val="en-US"/>
        </w:rPr>
        <w:t xml:space="preserve"> </w:t>
      </w:r>
      <w:r w:rsidR="00A969B8">
        <w:rPr>
          <w:lang w:val="en-US"/>
        </w:rPr>
        <w:t xml:space="preserve">means of the governing </w:t>
      </w:r>
      <w:r w:rsidR="007D08BE">
        <w:rPr>
          <w:lang w:val="en-US"/>
        </w:rPr>
        <w:t>equations of</w:t>
      </w:r>
      <w:r w:rsidR="00A969B8">
        <w:rPr>
          <w:lang w:val="en-US"/>
        </w:rPr>
        <w:t xml:space="preserve"> motion and on a computational basis by studying the </w:t>
      </w:r>
      <w:r w:rsidR="00905315">
        <w:rPr>
          <w:lang w:val="en-US"/>
        </w:rPr>
        <w:t>implementation of theory into commercial solvers</w:t>
      </w:r>
      <w:r w:rsidR="00E2575D">
        <w:rPr>
          <w:lang w:val="en-US"/>
        </w:rPr>
        <w:t>.</w:t>
      </w:r>
    </w:p>
    <w:p w14:paraId="0E5C663B" w14:textId="77777777" w:rsidR="009E4106" w:rsidRDefault="009E4106" w:rsidP="000F1E62">
      <w:pPr>
        <w:pStyle w:val="ListParagraph"/>
        <w:numPr>
          <w:ilvl w:val="0"/>
          <w:numId w:val="3"/>
        </w:numPr>
        <w:rPr>
          <w:lang w:val="en-US"/>
        </w:rPr>
      </w:pPr>
      <w:r>
        <w:rPr>
          <w:lang w:val="en-US"/>
        </w:rPr>
        <w:t xml:space="preserve">Investigation of the effect of composite material properties on the flutter characteristics </w:t>
      </w:r>
    </w:p>
    <w:p w14:paraId="6D58E61B" w14:textId="414416B9" w:rsidR="0052088E" w:rsidRDefault="00BF491F" w:rsidP="0052088E">
      <w:pPr>
        <w:pStyle w:val="ListParagraph"/>
        <w:numPr>
          <w:ilvl w:val="0"/>
          <w:numId w:val="3"/>
        </w:numPr>
        <w:rPr>
          <w:lang w:val="en-US"/>
        </w:rPr>
      </w:pPr>
      <w:r>
        <w:rPr>
          <w:lang w:val="en-US"/>
        </w:rPr>
        <w:t xml:space="preserve">Investigation of </w:t>
      </w:r>
      <w:r w:rsidR="00BA1DCB">
        <w:rPr>
          <w:lang w:val="en-US"/>
        </w:rPr>
        <w:t>d</w:t>
      </w:r>
      <w:r>
        <w:rPr>
          <w:lang w:val="en-US"/>
        </w:rPr>
        <w:t xml:space="preserve">ifferent optimization techniques </w:t>
      </w:r>
      <w:r w:rsidR="00BA1DCB">
        <w:rPr>
          <w:lang w:val="en-US"/>
        </w:rPr>
        <w:t xml:space="preserve">to manipulate the flutter characteristics </w:t>
      </w:r>
      <w:r w:rsidR="00AD2FA9">
        <w:rPr>
          <w:lang w:val="en-US"/>
        </w:rPr>
        <w:t xml:space="preserve">including </w:t>
      </w:r>
      <w:r w:rsidR="00C17431">
        <w:rPr>
          <w:lang w:val="en-US"/>
        </w:rPr>
        <w:t>line search methods, genetic algorithms and Neural Networks</w:t>
      </w:r>
    </w:p>
    <w:p w14:paraId="1D138082" w14:textId="77777777" w:rsidR="00102B52" w:rsidRDefault="00102B52" w:rsidP="00102B52">
      <w:pPr>
        <w:rPr>
          <w:lang w:val="en-US"/>
        </w:rPr>
      </w:pPr>
    </w:p>
    <w:p w14:paraId="0D1ED245" w14:textId="77777777" w:rsidR="00102B52" w:rsidRDefault="00102B52" w:rsidP="00102B52">
      <w:pPr>
        <w:rPr>
          <w:lang w:val="en-US"/>
        </w:rPr>
      </w:pPr>
    </w:p>
    <w:p w14:paraId="63A98BD0" w14:textId="77777777" w:rsidR="00102B52" w:rsidRDefault="00102B52" w:rsidP="00102B52">
      <w:pPr>
        <w:rPr>
          <w:lang w:val="en-US"/>
        </w:rPr>
      </w:pPr>
    </w:p>
    <w:p w14:paraId="09BA5948" w14:textId="77777777" w:rsidR="00102B52" w:rsidRDefault="00102B52" w:rsidP="00102B52">
      <w:pPr>
        <w:rPr>
          <w:lang w:val="en-US"/>
        </w:rPr>
      </w:pPr>
    </w:p>
    <w:p w14:paraId="5359E0B3" w14:textId="77777777" w:rsidR="00102B52" w:rsidRDefault="00102B52" w:rsidP="00102B52">
      <w:pPr>
        <w:rPr>
          <w:lang w:val="en-US"/>
        </w:rPr>
      </w:pPr>
    </w:p>
    <w:p w14:paraId="7E987B2D" w14:textId="77777777" w:rsidR="00102B52" w:rsidRDefault="00102B52" w:rsidP="00102B52">
      <w:pPr>
        <w:rPr>
          <w:lang w:val="en-US"/>
        </w:rPr>
      </w:pPr>
    </w:p>
    <w:p w14:paraId="703DA1A1" w14:textId="77777777" w:rsidR="00102B52" w:rsidRDefault="00102B52" w:rsidP="00102B52">
      <w:pPr>
        <w:rPr>
          <w:lang w:val="en-US"/>
        </w:rPr>
      </w:pPr>
    </w:p>
    <w:p w14:paraId="629CDEF3" w14:textId="77777777" w:rsidR="00102B52" w:rsidRDefault="00102B52" w:rsidP="00102B52">
      <w:pPr>
        <w:rPr>
          <w:lang w:val="en-US"/>
        </w:rPr>
      </w:pPr>
    </w:p>
    <w:p w14:paraId="256FA854" w14:textId="77777777" w:rsidR="00102B52" w:rsidRDefault="00102B52" w:rsidP="00102B52">
      <w:pPr>
        <w:rPr>
          <w:lang w:val="en-US"/>
        </w:rPr>
      </w:pPr>
    </w:p>
    <w:p w14:paraId="3C1C79DC" w14:textId="77777777" w:rsidR="00102B52" w:rsidRDefault="00102B52" w:rsidP="00102B52">
      <w:pPr>
        <w:rPr>
          <w:lang w:val="en-US"/>
        </w:rPr>
      </w:pPr>
    </w:p>
    <w:p w14:paraId="34C0E3C3" w14:textId="77777777" w:rsidR="00102B52" w:rsidRDefault="00102B52" w:rsidP="00102B52">
      <w:pPr>
        <w:rPr>
          <w:lang w:val="en-US"/>
        </w:rPr>
      </w:pPr>
    </w:p>
    <w:p w14:paraId="4A30FCCD" w14:textId="77777777" w:rsidR="00102B52" w:rsidRDefault="00102B52" w:rsidP="00102B52">
      <w:pPr>
        <w:rPr>
          <w:lang w:val="en-US"/>
        </w:rPr>
      </w:pPr>
    </w:p>
    <w:p w14:paraId="5E727AD5" w14:textId="77777777" w:rsidR="00102B52" w:rsidRDefault="00102B52" w:rsidP="00102B52">
      <w:pPr>
        <w:rPr>
          <w:lang w:val="en-US"/>
        </w:rPr>
      </w:pPr>
    </w:p>
    <w:p w14:paraId="14AA4634" w14:textId="77777777" w:rsidR="00102B52" w:rsidRDefault="00102B52" w:rsidP="00102B52">
      <w:pPr>
        <w:rPr>
          <w:lang w:val="en-US"/>
        </w:rPr>
      </w:pPr>
    </w:p>
    <w:p w14:paraId="18B3C245" w14:textId="77777777" w:rsidR="00102B52" w:rsidRDefault="00102B52" w:rsidP="00102B52">
      <w:pPr>
        <w:rPr>
          <w:lang w:val="en-US"/>
        </w:rPr>
      </w:pPr>
    </w:p>
    <w:p w14:paraId="03E6CE21" w14:textId="77777777" w:rsidR="00102B52" w:rsidRDefault="00102B52" w:rsidP="00102B52">
      <w:pPr>
        <w:rPr>
          <w:lang w:val="en-US"/>
        </w:rPr>
      </w:pPr>
    </w:p>
    <w:p w14:paraId="18DA1C24" w14:textId="77777777" w:rsidR="00102B52" w:rsidRDefault="00102B52" w:rsidP="00102B52">
      <w:pPr>
        <w:rPr>
          <w:lang w:val="en-US"/>
        </w:rPr>
      </w:pPr>
    </w:p>
    <w:p w14:paraId="4EB578B2" w14:textId="77777777" w:rsidR="00102B52" w:rsidRPr="00102B52" w:rsidRDefault="00102B52" w:rsidP="00102B52">
      <w:pPr>
        <w:rPr>
          <w:lang w:val="en-US"/>
        </w:rPr>
      </w:pPr>
    </w:p>
    <w:p w14:paraId="23D21069" w14:textId="77777777" w:rsidR="00666D7C" w:rsidRDefault="00666D7C" w:rsidP="00666D7C">
      <w:pPr>
        <w:pStyle w:val="Heading2"/>
        <w:rPr>
          <w:ins w:id="40" w:author="Vasileios Xenodochidis" w:date="2024-07-17T15:23:00Z" w16du:dateUtc="2024-07-17T12:23:00Z"/>
          <w:lang w:val="en-US"/>
        </w:rPr>
      </w:pPr>
      <w:bookmarkStart w:id="41" w:name="_Toc180011528"/>
      <w:r>
        <w:rPr>
          <w:lang w:val="en-US"/>
        </w:rPr>
        <w:lastRenderedPageBreak/>
        <w:t>Motivation</w:t>
      </w:r>
      <w:bookmarkEnd w:id="41"/>
      <w:del w:id="42" w:author="Vasileios Xenodochidis" w:date="2024-07-17T15:11:00Z" w16du:dateUtc="2024-07-17T12:11:00Z">
        <w:r w:rsidDel="00640F4A">
          <w:rPr>
            <w:lang w:val="en-US"/>
          </w:rPr>
          <w:delText xml:space="preserve"> </w:delText>
        </w:r>
      </w:del>
    </w:p>
    <w:p w14:paraId="76FF1227" w14:textId="48671493" w:rsidR="00145FDA" w:rsidRDefault="00145FDA" w:rsidP="00145FDA">
      <w:pPr>
        <w:rPr>
          <w:ins w:id="43" w:author="Vasileios Xenodochidis" w:date="2024-07-17T15:35:00Z" w16du:dateUtc="2024-07-17T12:35:00Z"/>
          <w:lang w:val="en-US"/>
        </w:rPr>
      </w:pPr>
      <w:ins w:id="44" w:author="Vasileios Xenodochidis" w:date="2024-07-17T15:24:00Z" w16du:dateUtc="2024-07-17T12:24:00Z">
        <w:r w:rsidRPr="00145FDA">
          <w:rPr>
            <w:lang w:val="en-US"/>
          </w:rPr>
          <w:t>In the aerospace industry minimization of weight of structures is of utmost importance, since it allows</w:t>
        </w:r>
        <w:r>
          <w:rPr>
            <w:lang w:val="en-US"/>
          </w:rPr>
          <w:t xml:space="preserve"> </w:t>
        </w:r>
        <w:r w:rsidR="00C931C1">
          <w:rPr>
            <w:lang w:val="en-US"/>
          </w:rPr>
          <w:t xml:space="preserve">the increase of useful payload, improves efficiency </w:t>
        </w:r>
      </w:ins>
      <w:ins w:id="45" w:author="Vasileios Xenodochidis" w:date="2024-07-17T15:25:00Z" w16du:dateUtc="2024-07-17T12:25:00Z">
        <w:r w:rsidR="005E0725">
          <w:rPr>
            <w:lang w:val="en-US"/>
          </w:rPr>
          <w:t>maneuverability</w:t>
        </w:r>
      </w:ins>
      <w:ins w:id="46" w:author="Vasileios Xenodochidis" w:date="2024-07-17T15:24:00Z" w16du:dateUtc="2024-07-17T12:24:00Z">
        <w:r w:rsidR="00EE16BC">
          <w:rPr>
            <w:lang w:val="en-US"/>
          </w:rPr>
          <w:t xml:space="preserve"> and other control characteristics. </w:t>
        </w:r>
      </w:ins>
      <w:ins w:id="47" w:author="Vasileios Xenodochidis" w:date="2024-07-17T15:32:00Z" w16du:dateUtc="2024-07-17T12:32:00Z">
        <w:r w:rsidR="00437A63">
          <w:rPr>
            <w:lang w:val="en-US"/>
          </w:rPr>
          <w:t xml:space="preserve">A consequence of structural weight minimization is the reduction of safety margins </w:t>
        </w:r>
      </w:ins>
      <w:ins w:id="48" w:author="Vasileios Xenodochidis" w:date="2024-07-17T15:34:00Z" w16du:dateUtc="2024-07-17T12:34:00Z">
        <w:r w:rsidR="006B659F">
          <w:rPr>
            <w:lang w:val="en-US"/>
          </w:rPr>
          <w:t>in comparison to other engineering fields</w:t>
        </w:r>
      </w:ins>
      <w:ins w:id="49" w:author="Vasileios Xenodochidis" w:date="2024-07-17T15:35:00Z" w16du:dateUtc="2024-07-17T12:35:00Z">
        <w:r w:rsidR="00EF25A4">
          <w:rPr>
            <w:lang w:val="en-US"/>
          </w:rPr>
          <w:t xml:space="preserve">, thus the need for more precise calculations arises </w:t>
        </w:r>
        <w:r w:rsidR="003C2F68">
          <w:rPr>
            <w:lang w:val="en-US"/>
          </w:rPr>
          <w:t>to</w:t>
        </w:r>
        <w:r w:rsidR="00EF25A4">
          <w:rPr>
            <w:lang w:val="en-US"/>
          </w:rPr>
          <w:t xml:space="preserve"> ensure safety.</w:t>
        </w:r>
      </w:ins>
    </w:p>
    <w:p w14:paraId="68210633" w14:textId="2B9AB8D8" w:rsidR="00640F4A" w:rsidRPr="00640F4A" w:rsidDel="00145FDA" w:rsidRDefault="0030365C">
      <w:pPr>
        <w:ind w:left="720" w:hanging="720"/>
        <w:rPr>
          <w:del w:id="50" w:author="Vasileios Xenodochidis" w:date="2024-07-17T15:23:00Z" w16du:dateUtc="2024-07-17T12:23:00Z"/>
          <w:lang w:val="en-US"/>
        </w:rPr>
        <w:pPrChange w:id="51" w:author="Vasileios Xenodochidis" w:date="2024-07-17T15:21:00Z" w16du:dateUtc="2024-07-17T12:21:00Z">
          <w:pPr>
            <w:pStyle w:val="Heading2"/>
          </w:pPr>
        </w:pPrChange>
      </w:pPr>
      <w:ins w:id="52" w:author="Vasileios Xenodochidis" w:date="2024-07-17T15:36:00Z" w16du:dateUtc="2024-07-17T12:36:00Z">
        <w:r>
          <w:rPr>
            <w:lang w:val="en-US"/>
          </w:rPr>
          <w:t>As a</w:t>
        </w:r>
      </w:ins>
      <w:ins w:id="53" w:author="Vasileios Xenodochidis" w:date="2024-07-17T15:35:00Z" w16du:dateUtc="2024-07-17T12:35:00Z">
        <w:r w:rsidR="003C2F68">
          <w:rPr>
            <w:lang w:val="en-US"/>
          </w:rPr>
          <w:t>er</w:t>
        </w:r>
      </w:ins>
      <w:ins w:id="54" w:author="Vasileios Xenodochidis" w:date="2024-07-17T15:36:00Z" w16du:dateUtc="2024-07-17T12:36:00Z">
        <w:r w:rsidR="003C2F68">
          <w:rPr>
            <w:lang w:val="en-US"/>
          </w:rPr>
          <w:t xml:space="preserve">ospace prototype testing </w:t>
        </w:r>
        <w:r>
          <w:rPr>
            <w:lang w:val="en-US"/>
          </w:rPr>
          <w:t xml:space="preserve">costs are </w:t>
        </w:r>
        <w:r w:rsidR="0068619B">
          <w:rPr>
            <w:lang w:val="en-US"/>
          </w:rPr>
          <w:t>elevated computer simulations are used</w:t>
        </w:r>
      </w:ins>
      <w:ins w:id="55" w:author="Vasileios Xenodochidis" w:date="2024-07-17T15:37:00Z" w16du:dateUtc="2024-07-17T12:37:00Z">
        <w:r w:rsidR="0068619B">
          <w:rPr>
            <w:lang w:val="en-US"/>
          </w:rPr>
          <w:t xml:space="preserve"> more and more </w:t>
        </w:r>
        <w:r w:rsidR="00D54121">
          <w:rPr>
            <w:lang w:val="en-US"/>
          </w:rPr>
          <w:t>and become ever more advanced with the ability to study a wider range of phenomena.</w:t>
        </w:r>
        <w:r w:rsidR="00173EFD">
          <w:rPr>
            <w:lang w:val="en-US"/>
          </w:rPr>
          <w:t xml:space="preserve"> This project would help </w:t>
        </w:r>
      </w:ins>
      <w:ins w:id="56" w:author="Vasileios Xenodochidis" w:date="2024-07-17T15:39:00Z" w16du:dateUtc="2024-07-17T12:39:00Z">
        <w:r w:rsidR="00E361E1">
          <w:rPr>
            <w:lang w:val="en-US"/>
          </w:rPr>
          <w:t xml:space="preserve">students and researchers </w:t>
        </w:r>
        <w:r w:rsidR="00D50A64">
          <w:rPr>
            <w:lang w:val="en-US"/>
          </w:rPr>
          <w:t xml:space="preserve">understand the basics of </w:t>
        </w:r>
      </w:ins>
      <w:ins w:id="57" w:author="Vasileios Xenodochidis" w:date="2024-07-17T15:40:00Z" w16du:dateUtc="2024-07-17T12:40:00Z">
        <w:r w:rsidR="00D50A64">
          <w:rPr>
            <w:lang w:val="en-US"/>
          </w:rPr>
          <w:t xml:space="preserve">wing flutter instability </w:t>
        </w:r>
        <w:r w:rsidR="00872BA3">
          <w:rPr>
            <w:lang w:val="en-US"/>
          </w:rPr>
          <w:t xml:space="preserve">and provide insight into the optimization </w:t>
        </w:r>
      </w:ins>
      <w:ins w:id="58" w:author="Vasileios Xenodochidis" w:date="2024-07-17T15:41:00Z" w16du:dateUtc="2024-07-17T12:41:00Z">
        <w:r w:rsidR="007267A9">
          <w:rPr>
            <w:lang w:val="en-US"/>
          </w:rPr>
          <w:t>process for such structures.</w:t>
        </w:r>
        <w:r w:rsidR="008F5019">
          <w:rPr>
            <w:lang w:val="en-US"/>
          </w:rPr>
          <w:t xml:space="preserve"> The code developed in this project cou</w:t>
        </w:r>
      </w:ins>
      <w:ins w:id="59" w:author="Vasileios Xenodochidis" w:date="2024-07-17T15:42:00Z" w16du:dateUtc="2024-07-17T12:42:00Z">
        <w:r w:rsidR="008F5019">
          <w:rPr>
            <w:lang w:val="en-US"/>
          </w:rPr>
          <w:t>ld also be extended and modified by anyone tackling a similar project.</w:t>
        </w:r>
      </w:ins>
    </w:p>
    <w:p w14:paraId="73F07EC9" w14:textId="77777777" w:rsidR="008471FF" w:rsidRPr="002D0BCE" w:rsidRDefault="008471FF" w:rsidP="008471FF"/>
    <w:p w14:paraId="56738E62" w14:textId="77777777" w:rsidR="0095419D" w:rsidRDefault="0095419D">
      <w:pPr>
        <w:rPr>
          <w:rFonts w:ascii="Calibri" w:eastAsiaTheme="majorEastAsia" w:hAnsi="Calibri" w:cstheme="majorBidi"/>
          <w:color w:val="0F4761" w:themeColor="accent1" w:themeShade="BF"/>
          <w:sz w:val="40"/>
          <w:szCs w:val="40"/>
          <w:lang w:val="en-US"/>
        </w:rPr>
      </w:pPr>
      <w:bookmarkStart w:id="60" w:name="_Ref174222222"/>
      <w:r>
        <w:rPr>
          <w:lang w:val="en-US"/>
        </w:rPr>
        <w:br w:type="page"/>
      </w:r>
    </w:p>
    <w:p w14:paraId="347684F7" w14:textId="38600383" w:rsidR="00F54D87" w:rsidRDefault="00E20A7C" w:rsidP="00F54D87">
      <w:pPr>
        <w:pStyle w:val="Heading1"/>
        <w:rPr>
          <w:lang w:val="en-US"/>
        </w:rPr>
      </w:pPr>
      <w:bookmarkStart w:id="61" w:name="_Toc180011529"/>
      <w:r>
        <w:rPr>
          <w:lang w:val="en-US"/>
        </w:rPr>
        <w:lastRenderedPageBreak/>
        <w:t>Theoretical Background</w:t>
      </w:r>
      <w:bookmarkEnd w:id="60"/>
      <w:bookmarkEnd w:id="61"/>
    </w:p>
    <w:p w14:paraId="0B7DBAF8" w14:textId="0F995B63" w:rsidR="00AA0F57" w:rsidRPr="00AA0F57" w:rsidRDefault="00AA0F57" w:rsidP="00AA0F57">
      <w:pPr>
        <w:rPr>
          <w:ins w:id="62" w:author="Vasileios Xenodochidis" w:date="2024-07-25T19:11:00Z" w16du:dateUtc="2024-07-25T16:11:00Z"/>
          <w:lang w:val="en-US"/>
        </w:rPr>
      </w:pPr>
      <w:r>
        <w:rPr>
          <w:lang w:val="en-US"/>
        </w:rPr>
        <w:t xml:space="preserve">In this next chapter </w:t>
      </w:r>
      <w:r w:rsidR="00C20950">
        <w:rPr>
          <w:lang w:val="en-US"/>
        </w:rPr>
        <w:t xml:space="preserve">the </w:t>
      </w:r>
      <w:r w:rsidR="00773AE9">
        <w:rPr>
          <w:lang w:val="en-US"/>
        </w:rPr>
        <w:t xml:space="preserve">basic theory </w:t>
      </w:r>
      <w:r w:rsidR="00D57952">
        <w:rPr>
          <w:lang w:val="en-US"/>
        </w:rPr>
        <w:t xml:space="preserve">which will be used </w:t>
      </w:r>
      <w:r w:rsidR="006B46DF">
        <w:rPr>
          <w:lang w:val="en-US"/>
        </w:rPr>
        <w:t xml:space="preserve">during this project is </w:t>
      </w:r>
      <w:r w:rsidR="0050053E">
        <w:rPr>
          <w:lang w:val="en-US"/>
        </w:rPr>
        <w:t>presented</w:t>
      </w:r>
      <w:r w:rsidR="006B46DF">
        <w:rPr>
          <w:lang w:val="en-US"/>
        </w:rPr>
        <w:t xml:space="preserve">. </w:t>
      </w:r>
      <w:r w:rsidR="0050053E">
        <w:rPr>
          <w:lang w:val="en-US"/>
        </w:rPr>
        <w:t xml:space="preserve">There are four main </w:t>
      </w:r>
      <w:r w:rsidR="00A8056C">
        <w:rPr>
          <w:lang w:val="en-US"/>
        </w:rPr>
        <w:t>sections</w:t>
      </w:r>
      <w:r w:rsidR="0050053E">
        <w:rPr>
          <w:lang w:val="en-US"/>
        </w:rPr>
        <w:t xml:space="preserve"> in this chapter</w:t>
      </w:r>
      <w:r w:rsidR="008A2C14">
        <w:rPr>
          <w:lang w:val="en-US"/>
        </w:rPr>
        <w:t>.</w:t>
      </w:r>
      <w:r w:rsidR="00630DC3">
        <w:rPr>
          <w:lang w:val="en-US"/>
        </w:rPr>
        <w:t xml:space="preserve"> </w:t>
      </w:r>
      <w:r w:rsidR="008A2C14">
        <w:rPr>
          <w:lang w:val="en-US"/>
        </w:rPr>
        <w:t>T</w:t>
      </w:r>
      <w:r w:rsidR="00630DC3">
        <w:rPr>
          <w:lang w:val="en-US"/>
        </w:rPr>
        <w:t xml:space="preserve">he first three </w:t>
      </w:r>
      <w:r w:rsidR="006F257C">
        <w:rPr>
          <w:lang w:val="en-US"/>
        </w:rPr>
        <w:t>sections</w:t>
      </w:r>
      <w:r w:rsidR="00B17C6D">
        <w:rPr>
          <w:lang w:val="en-US"/>
        </w:rPr>
        <w:t xml:space="preserve"> are involved in</w:t>
      </w:r>
      <w:r w:rsidR="00B10AC6">
        <w:rPr>
          <w:lang w:val="en-US"/>
        </w:rPr>
        <w:t xml:space="preserve"> solving for a lifting surface’s flutter characteristics while the fourth section presents the various optimization techniques</w:t>
      </w:r>
      <w:r w:rsidR="00A8056C">
        <w:rPr>
          <w:lang w:val="en-US"/>
        </w:rPr>
        <w:t xml:space="preserve"> that will be used.</w:t>
      </w:r>
      <w:r w:rsidR="008A2C14">
        <w:rPr>
          <w:lang w:val="en-US"/>
        </w:rPr>
        <w:t xml:space="preserve"> </w:t>
      </w:r>
    </w:p>
    <w:p w14:paraId="7228AB78" w14:textId="4CFB3E80" w:rsidR="007666D6" w:rsidRDefault="002C536A" w:rsidP="00D05B52">
      <w:pPr>
        <w:pStyle w:val="Heading2"/>
        <w:rPr>
          <w:lang w:val="en-US"/>
        </w:rPr>
      </w:pPr>
      <w:bookmarkStart w:id="63" w:name="_Toc180011530"/>
      <w:r w:rsidRPr="00D05B52">
        <w:rPr>
          <w:lang w:val="en-US"/>
        </w:rPr>
        <w:t>Composite Finite Elements</w:t>
      </w:r>
      <w:bookmarkEnd w:id="63"/>
    </w:p>
    <w:p w14:paraId="0597250C" w14:textId="66381E37" w:rsidR="006F257C" w:rsidRPr="006F257C" w:rsidRDefault="006F257C" w:rsidP="006F257C">
      <w:pPr>
        <w:rPr>
          <w:lang w:val="en-US"/>
        </w:rPr>
      </w:pPr>
      <w:r>
        <w:rPr>
          <w:lang w:val="en-US"/>
        </w:rPr>
        <w:t>The theory behind the composite structural elements is de</w:t>
      </w:r>
      <w:r w:rsidR="007A0C2A">
        <w:rPr>
          <w:lang w:val="en-US"/>
        </w:rPr>
        <w:t>veloped according to</w:t>
      </w:r>
      <w:r w:rsidR="00225256">
        <w:rPr>
          <w:lang w:val="en-US"/>
        </w:rPr>
        <w:t xml:space="preserve"> </w:t>
      </w:r>
      <w:r w:rsidR="00225256">
        <w:rPr>
          <w:noProof/>
        </w:rPr>
        <w:t>E. Oñate, Structural Analysis with the Finite Element Method</w:t>
      </w:r>
      <w:r w:rsidR="007A0C2A">
        <w:rPr>
          <w:lang w:val="en-US"/>
        </w:rPr>
        <w:t xml:space="preserve"> </w:t>
      </w:r>
      <w:sdt>
        <w:sdtPr>
          <w:rPr>
            <w:lang w:val="en-US"/>
          </w:rPr>
          <w:id w:val="-1696541298"/>
          <w:citation/>
        </w:sdtPr>
        <w:sdtContent>
          <w:r w:rsidR="007A0C2A">
            <w:rPr>
              <w:lang w:val="en-US"/>
            </w:rPr>
            <w:fldChar w:fldCharType="begin"/>
          </w:r>
          <w:r w:rsidR="007A0C2A">
            <w:rPr>
              <w:lang w:val="en-US"/>
            </w:rPr>
            <w:instrText xml:space="preserve"> CITATION Oña13 \l 1033 </w:instrText>
          </w:r>
          <w:r w:rsidR="007A0C2A">
            <w:rPr>
              <w:lang w:val="en-US"/>
            </w:rPr>
            <w:fldChar w:fldCharType="separate"/>
          </w:r>
          <w:r w:rsidR="00BC36D0" w:rsidRPr="00BC36D0">
            <w:rPr>
              <w:noProof/>
              <w:lang w:val="en-US"/>
            </w:rPr>
            <w:t>[1]</w:t>
          </w:r>
          <w:r w:rsidR="007A0C2A">
            <w:rPr>
              <w:lang w:val="en-US"/>
            </w:rPr>
            <w:fldChar w:fldCharType="end"/>
          </w:r>
        </w:sdtContent>
      </w:sdt>
      <w:r w:rsidR="00D56436">
        <w:rPr>
          <w:lang w:val="en-US"/>
        </w:rPr>
        <w:t xml:space="preserve"> which provides the basic equations and assumptions needed to develop 2D shell finite elements that take into account the effect of </w:t>
      </w:r>
      <w:r w:rsidR="00E81695">
        <w:rPr>
          <w:lang w:val="en-US"/>
        </w:rPr>
        <w:t>multilayer laminate composite materials.</w:t>
      </w:r>
    </w:p>
    <w:p w14:paraId="46F6A76B" w14:textId="64803C98" w:rsidR="00F12A5E" w:rsidRPr="00F12A5E" w:rsidRDefault="00F12A5E" w:rsidP="00F12A5E">
      <w:pPr>
        <w:pStyle w:val="Heading3"/>
        <w:rPr>
          <w:ins w:id="64" w:author="Vasileios Xenodochidis" w:date="2024-07-25T19:25:00Z" w16du:dateUtc="2024-07-25T16:25:00Z"/>
          <w:lang w:val="en-US"/>
        </w:rPr>
      </w:pPr>
      <w:bookmarkStart w:id="65" w:name="_Toc180011531"/>
      <w:r>
        <w:rPr>
          <w:lang w:val="en-US"/>
        </w:rPr>
        <w:t>Displacement Field</w:t>
      </w:r>
      <w:bookmarkEnd w:id="65"/>
    </w:p>
    <w:p w14:paraId="5091C33E" w14:textId="0620C9C7" w:rsidR="007D54C2" w:rsidRDefault="007D54C2" w:rsidP="007D54C2">
      <w:pPr>
        <w:rPr>
          <w:ins w:id="66" w:author="Vasileios Xenodochidis" w:date="2024-07-25T19:30:00Z" w16du:dateUtc="2024-07-25T16:30:00Z"/>
          <w:rFonts w:eastAsiaTheme="minorEastAsia"/>
          <w:lang w:val="en-US"/>
        </w:rPr>
      </w:pPr>
      <w:ins w:id="67" w:author="Vasileios Xenodochidis" w:date="2024-07-25T19:25:00Z" w16du:dateUtc="2024-07-25T16:25:00Z">
        <w:r>
          <w:rPr>
            <w:lang w:val="en-US"/>
          </w:rPr>
          <w:t xml:space="preserve">When studying composite laminated plate </w:t>
        </w:r>
      </w:ins>
      <w:r w:rsidR="00240E06">
        <w:rPr>
          <w:lang w:val="en-US"/>
        </w:rPr>
        <w:t>elements,</w:t>
      </w:r>
      <w:ins w:id="68" w:author="Vasileios Xenodochidis" w:date="2024-07-25T19:25:00Z" w16du:dateUtc="2024-07-25T16:25:00Z">
        <w:r>
          <w:rPr>
            <w:lang w:val="en-US"/>
          </w:rPr>
          <w:t xml:space="preserve"> the main problem that arises is t</w:t>
        </w:r>
      </w:ins>
      <w:ins w:id="69" w:author="Vasileios Xenodochidis" w:date="2024-07-25T19:26:00Z" w16du:dateUtc="2024-07-25T16:26:00Z">
        <w:r>
          <w:rPr>
            <w:lang w:val="en-US"/>
          </w:rPr>
          <w:t>hat in contrast to</w:t>
        </w:r>
      </w:ins>
      <w:r w:rsidR="0022639B">
        <w:rPr>
          <w:lang w:val="en-US"/>
        </w:rPr>
        <w:t xml:space="preserve"> homogeneous</w:t>
      </w:r>
      <w:ins w:id="70" w:author="Vasileios Xenodochidis" w:date="2024-07-25T19:26:00Z" w16du:dateUtc="2024-07-25T16:26:00Z">
        <w:r w:rsidR="00201D76">
          <w:rPr>
            <w:lang w:val="en-US"/>
          </w:rPr>
          <w:t xml:space="preserve"> materials</w:t>
        </w:r>
        <w:r w:rsidR="009D5E57">
          <w:rPr>
            <w:lang w:val="en-US"/>
          </w:rPr>
          <w:t xml:space="preserve">, points that belong on the middle </w:t>
        </w:r>
      </w:ins>
      <w:r w:rsidR="0022639B">
        <w:rPr>
          <w:lang w:val="en-US"/>
        </w:rPr>
        <w:t>plane</w:t>
      </w:r>
      <w:ins w:id="71" w:author="Vasileios Xenodochidis" w:date="2024-07-25T19:26:00Z" w16du:dateUtc="2024-07-25T16:26:00Z">
        <w:r w:rsidR="009D5E57">
          <w:rPr>
            <w:lang w:val="en-US"/>
          </w:rPr>
          <w:t xml:space="preserve"> of the element </w:t>
        </w:r>
      </w:ins>
      <w:ins w:id="72" w:author="Vasileios Xenodochidis" w:date="2024-07-25T19:27:00Z" w16du:dateUtc="2024-07-25T16:27:00Z">
        <w:r w:rsidR="009D5E57">
          <w:rPr>
            <w:lang w:val="en-US"/>
          </w:rPr>
          <w:t xml:space="preserve">can be displaced </w:t>
        </w:r>
        <w:r w:rsidR="00D53BC7">
          <w:rPr>
            <w:lang w:val="en-US"/>
          </w:rPr>
          <w:t xml:space="preserve">“in plane” </w:t>
        </w:r>
        <w:r w:rsidR="00DC5207">
          <w:rPr>
            <w:lang w:val="en-US"/>
          </w:rPr>
          <w:t xml:space="preserve">this results in axial forces that </w:t>
        </w:r>
      </w:ins>
      <w:r w:rsidR="0048242B">
        <w:rPr>
          <w:lang w:val="en-US"/>
        </w:rPr>
        <w:t>are</w:t>
      </w:r>
      <w:ins w:id="73" w:author="Vasileios Xenodochidis" w:date="2024-07-25T19:27:00Z" w16du:dateUtc="2024-07-25T16:27:00Z">
        <w:r w:rsidR="00DC5207">
          <w:rPr>
            <w:lang w:val="en-US"/>
          </w:rPr>
          <w:t xml:space="preserve"> not possible within a </w:t>
        </w:r>
      </w:ins>
      <w:r w:rsidR="0022639B">
        <w:rPr>
          <w:lang w:val="en-US"/>
        </w:rPr>
        <w:t>homogeneous</w:t>
      </w:r>
      <w:ins w:id="74" w:author="Vasileios Xenodochidis" w:date="2024-07-25T19:27:00Z" w16du:dateUtc="2024-07-25T16:27:00Z">
        <w:r w:rsidR="00DC5207">
          <w:rPr>
            <w:lang w:val="en-US"/>
          </w:rPr>
          <w:t xml:space="preserve"> material</w:t>
        </w:r>
      </w:ins>
      <w:ins w:id="75" w:author="Vasileios Xenodochidis" w:date="2024-07-25T19:28:00Z" w16du:dateUtc="2024-07-25T16:28:00Z">
        <w:r w:rsidR="006059AA">
          <w:rPr>
            <w:lang w:val="en-US"/>
          </w:rPr>
          <w:t xml:space="preserve">. To account for this </w:t>
        </w:r>
      </w:ins>
      <w:r w:rsidR="00240E06">
        <w:rPr>
          <w:lang w:val="en-US"/>
        </w:rPr>
        <w:t>fact,</w:t>
      </w:r>
      <w:ins w:id="76" w:author="Vasileios Xenodochidis" w:date="2024-07-25T19:28:00Z" w16du:dateUtc="2024-07-25T16:28:00Z">
        <w:r w:rsidR="006059AA">
          <w:rPr>
            <w:lang w:val="en-US"/>
          </w:rPr>
          <w:t xml:space="preserve"> </w:t>
        </w:r>
      </w:ins>
      <w:ins w:id="77" w:author="Vasileios Xenodochidis" w:date="2024-07-25T19:29:00Z" w16du:dateUtc="2024-07-25T16:29:00Z">
        <w:r w:rsidR="007C2020">
          <w:rPr>
            <w:lang w:val="en-US"/>
          </w:rPr>
          <w:t xml:space="preserve">we introduce two axial displacements </w:t>
        </w:r>
      </w:ins>
      <m:oMath>
        <m:sSub>
          <m:sSubPr>
            <m:ctrlPr>
              <w:ins w:id="78" w:author="Vasileios Xenodochidis" w:date="2024-07-25T19:29:00Z" w16du:dateUtc="2024-07-25T16:29:00Z">
                <w:rPr>
                  <w:rFonts w:ascii="Cambria Math" w:hAnsi="Cambria Math"/>
                  <w:i/>
                  <w:lang w:val="en-US"/>
                </w:rPr>
              </w:ins>
            </m:ctrlPr>
          </m:sSubPr>
          <m:e>
            <m:r>
              <w:ins w:id="79" w:author="Vasileios Xenodochidis" w:date="2024-07-25T19:29:00Z" w16du:dateUtc="2024-07-25T16:29:00Z">
                <w:rPr>
                  <w:rFonts w:ascii="Cambria Math" w:hAnsi="Cambria Math"/>
                  <w:lang w:val="en-US"/>
                </w:rPr>
                <m:t>u</m:t>
              </w:ins>
            </m:r>
          </m:e>
          <m:sub>
            <m:r>
              <w:ins w:id="80" w:author="Vasileios Xenodochidis" w:date="2024-07-25T19:29:00Z" w16du:dateUtc="2024-07-25T16:29:00Z">
                <w:rPr>
                  <w:rFonts w:ascii="Cambria Math" w:hAnsi="Cambria Math"/>
                  <w:lang w:val="en-US"/>
                </w:rPr>
                <m:t>0</m:t>
              </w:ins>
            </m:r>
          </m:sub>
        </m:sSub>
        <m:d>
          <m:dPr>
            <m:ctrlPr>
              <w:ins w:id="81" w:author="Vasileios Xenodochidis" w:date="2024-07-25T19:29:00Z" w16du:dateUtc="2024-07-25T16:29:00Z">
                <w:rPr>
                  <w:rFonts w:ascii="Cambria Math" w:hAnsi="Cambria Math"/>
                  <w:i/>
                  <w:lang w:val="en-US"/>
                </w:rPr>
              </w:ins>
            </m:ctrlPr>
          </m:dPr>
          <m:e>
            <m:r>
              <w:ins w:id="82" w:author="Vasileios Xenodochidis" w:date="2024-07-25T19:29:00Z" w16du:dateUtc="2024-07-25T16:29:00Z">
                <w:rPr>
                  <w:rFonts w:ascii="Cambria Math" w:hAnsi="Cambria Math"/>
                  <w:lang w:val="en-US"/>
                </w:rPr>
                <m:t>x,y</m:t>
              </w:ins>
            </m:r>
          </m:e>
        </m:d>
      </m:oMath>
      <w:ins w:id="83" w:author="Vasileios Xenodochidis" w:date="2024-07-25T19:29:00Z" w16du:dateUtc="2024-07-25T16:29:00Z">
        <w:r w:rsidR="00673419">
          <w:rPr>
            <w:rFonts w:eastAsiaTheme="minorEastAsia"/>
            <w:lang w:val="en-US"/>
          </w:rPr>
          <w:t xml:space="preserve"> and </w:t>
        </w:r>
      </w:ins>
      <m:oMath>
        <m:sSub>
          <m:sSubPr>
            <m:ctrlPr>
              <w:ins w:id="84" w:author="Vasileios Xenodochidis" w:date="2024-07-25T19:29:00Z" w16du:dateUtc="2024-07-25T16:29:00Z">
                <w:rPr>
                  <w:rFonts w:ascii="Cambria Math" w:eastAsiaTheme="minorEastAsia" w:hAnsi="Cambria Math"/>
                  <w:i/>
                  <w:lang w:val="en-US"/>
                </w:rPr>
              </w:ins>
            </m:ctrlPr>
          </m:sSubPr>
          <m:e>
            <m:r>
              <w:ins w:id="85" w:author="Vasileios Xenodochidis" w:date="2024-07-25T19:29:00Z" w16du:dateUtc="2024-07-25T16:29:00Z">
                <w:rPr>
                  <w:rFonts w:ascii="Cambria Math" w:eastAsiaTheme="minorEastAsia" w:hAnsi="Cambria Math"/>
                  <w:lang w:val="en-US"/>
                </w:rPr>
                <m:t>v</m:t>
              </w:ins>
            </m:r>
          </m:e>
          <m:sub>
            <m:r>
              <w:ins w:id="86" w:author="Vasileios Xenodochidis" w:date="2024-07-25T19:29:00Z" w16du:dateUtc="2024-07-25T16:29:00Z">
                <w:rPr>
                  <w:rFonts w:ascii="Cambria Math" w:eastAsiaTheme="minorEastAsia" w:hAnsi="Cambria Math"/>
                  <w:lang w:val="en-US"/>
                </w:rPr>
                <m:t>0</m:t>
              </w:ins>
            </m:r>
          </m:sub>
        </m:sSub>
        <m:r>
          <w:ins w:id="87" w:author="Vasileios Xenodochidis" w:date="2024-07-25T19:29:00Z" w16du:dateUtc="2024-07-25T16:29:00Z">
            <w:rPr>
              <w:rFonts w:ascii="Cambria Math" w:eastAsiaTheme="minorEastAsia" w:hAnsi="Cambria Math"/>
              <w:lang w:val="en-US"/>
            </w:rPr>
            <m:t>(x,y)</m:t>
          </w:ins>
        </m:r>
      </m:oMath>
      <w:ins w:id="88" w:author="Vasileios Xenodochidis" w:date="2024-07-25T19:30:00Z" w16du:dateUtc="2024-07-25T16:30:00Z">
        <w:r w:rsidR="00CE2B97">
          <w:rPr>
            <w:rFonts w:eastAsiaTheme="minorEastAsia"/>
            <w:lang w:val="en-US"/>
          </w:rPr>
          <w:t xml:space="preserve"> and thus the displacement of any point within the plate can be calculated as follows:</w:t>
        </w:r>
      </w:ins>
    </w:p>
    <w:p w14:paraId="602E635D" w14:textId="396448ED" w:rsidR="00EB11F8"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hAnsi="Cambria Math"/>
                  <w:lang w:val="en-US"/>
                </w:rPr>
                <m:t xml:space="preserve"> </m:t>
              </m:r>
              <m:m>
                <m:mPr>
                  <m:mcs>
                    <m:mc>
                      <m:mcPr>
                        <m:count m:val="1"/>
                        <m:mcJc m:val="center"/>
                      </m:mcPr>
                    </m:mc>
                  </m:mcs>
                  <m:ctrlPr>
                    <w:rPr>
                      <w:rFonts w:ascii="Cambria Math" w:hAnsi="Cambria Math"/>
                      <w:i/>
                      <w:lang w:val="en-US"/>
                    </w:rPr>
                  </m:ctrlPr>
                </m:mPr>
                <m:mr>
                  <m:e>
                    <m:r>
                      <w:ins w:id="89" w:author="Vasileios Xenodochidis" w:date="2024-07-25T19:30:00Z" w16du:dateUtc="2024-07-25T16:30:00Z">
                        <w:rPr>
                          <w:rFonts w:ascii="Cambria Math" w:hAnsi="Cambria Math"/>
                          <w:lang w:val="en-US"/>
                        </w:rPr>
                        <m:t>u</m:t>
                      </w:ins>
                    </m:r>
                    <m:d>
                      <m:dPr>
                        <m:ctrlPr>
                          <w:ins w:id="90" w:author="Vasileios Xenodochidis" w:date="2024-07-25T19:30:00Z" w16du:dateUtc="2024-07-25T16:30:00Z">
                            <w:rPr>
                              <w:rFonts w:ascii="Cambria Math" w:hAnsi="Cambria Math"/>
                              <w:i/>
                              <w:lang w:val="en-US"/>
                            </w:rPr>
                          </w:ins>
                        </m:ctrlPr>
                      </m:dPr>
                      <m:e>
                        <m:r>
                          <w:ins w:id="91" w:author="Vasileios Xenodochidis" w:date="2024-07-25T19:30:00Z" w16du:dateUtc="2024-07-25T16:30:00Z">
                            <w:rPr>
                              <w:rFonts w:ascii="Cambria Math" w:hAnsi="Cambria Math"/>
                              <w:lang w:val="en-US"/>
                            </w:rPr>
                            <m:t>x,y,z</m:t>
                          </w:ins>
                        </m:r>
                      </m:e>
                    </m:d>
                    <m:r>
                      <w:ins w:id="92" w:author="Vasileios Xenodochidis" w:date="2024-07-25T19:31:00Z" w16du:dateUtc="2024-07-25T16:31:00Z">
                        <w:rPr>
                          <w:rFonts w:ascii="Cambria Math" w:hAnsi="Cambria Math"/>
                          <w:lang w:val="en-US"/>
                        </w:rPr>
                        <m:t>=</m:t>
                      </w:ins>
                    </m:r>
                    <m:sSub>
                      <m:sSubPr>
                        <m:ctrlPr>
                          <w:ins w:id="93" w:author="Vasileios Xenodochidis" w:date="2024-07-25T19:31:00Z" w16du:dateUtc="2024-07-25T16:31:00Z">
                            <w:rPr>
                              <w:rFonts w:ascii="Cambria Math" w:hAnsi="Cambria Math"/>
                              <w:i/>
                              <w:lang w:val="en-US"/>
                            </w:rPr>
                          </w:ins>
                        </m:ctrlPr>
                      </m:sSubPr>
                      <m:e>
                        <m:r>
                          <w:ins w:id="94" w:author="Vasileios Xenodochidis" w:date="2024-07-25T19:31:00Z" w16du:dateUtc="2024-07-25T16:31:00Z">
                            <w:rPr>
                              <w:rFonts w:ascii="Cambria Math" w:hAnsi="Cambria Math"/>
                              <w:lang w:val="en-US"/>
                            </w:rPr>
                            <m:t>u</m:t>
                          </w:ins>
                        </m:r>
                      </m:e>
                      <m:sub>
                        <m:r>
                          <w:ins w:id="95" w:author="Vasileios Xenodochidis" w:date="2024-07-25T19:31:00Z" w16du:dateUtc="2024-07-25T16:31:00Z">
                            <w:rPr>
                              <w:rFonts w:ascii="Cambria Math" w:hAnsi="Cambria Math"/>
                              <w:lang w:val="en-US"/>
                            </w:rPr>
                            <m:t>0</m:t>
                          </w:ins>
                        </m:r>
                        <m:d>
                          <m:dPr>
                            <m:ctrlPr>
                              <w:ins w:id="96" w:author="Vasileios Xenodochidis" w:date="2024-07-25T19:31:00Z" w16du:dateUtc="2024-07-25T16:31:00Z">
                                <w:rPr>
                                  <w:rFonts w:ascii="Cambria Math" w:hAnsi="Cambria Math"/>
                                  <w:i/>
                                  <w:lang w:val="en-US"/>
                                </w:rPr>
                              </w:ins>
                            </m:ctrlPr>
                          </m:dPr>
                          <m:e>
                            <m:r>
                              <w:ins w:id="97" w:author="Vasileios Xenodochidis" w:date="2024-07-25T19:31:00Z" w16du:dateUtc="2024-07-25T16:31:00Z">
                                <w:rPr>
                                  <w:rFonts w:ascii="Cambria Math" w:hAnsi="Cambria Math"/>
                                  <w:lang w:val="en-US"/>
                                </w:rPr>
                                <m:t>x,y</m:t>
                              </w:ins>
                            </m:r>
                          </m:e>
                        </m:d>
                      </m:sub>
                    </m:sSub>
                    <m:r>
                      <w:ins w:id="98" w:author="Vasileios Xenodochidis" w:date="2024-07-25T19:31:00Z" w16du:dateUtc="2024-07-25T16:31:00Z">
                        <w:rPr>
                          <w:rFonts w:ascii="Cambria Math" w:hAnsi="Cambria Math"/>
                          <w:lang w:val="en-US"/>
                        </w:rPr>
                        <m:t>-z⋅</m:t>
                      </w:ins>
                    </m:r>
                    <m:sSub>
                      <m:sSubPr>
                        <m:ctrlPr>
                          <w:ins w:id="99" w:author="Vasileios Xenodochidis" w:date="2024-07-25T19:31:00Z" w16du:dateUtc="2024-07-25T16:31:00Z">
                            <w:rPr>
                              <w:rFonts w:ascii="Cambria Math" w:hAnsi="Cambria Math"/>
                              <w:i/>
                              <w:lang w:val="en-US"/>
                            </w:rPr>
                          </w:ins>
                        </m:ctrlPr>
                      </m:sSubPr>
                      <m:e>
                        <m:r>
                          <w:ins w:id="100" w:author="Vasileios Xenodochidis" w:date="2024-07-25T19:31:00Z" w16du:dateUtc="2024-07-25T16:31:00Z">
                            <w:rPr>
                              <w:rFonts w:ascii="Cambria Math" w:hAnsi="Cambria Math"/>
                              <w:lang w:val="en-US"/>
                            </w:rPr>
                            <m:t>θ</m:t>
                          </w:ins>
                        </m:r>
                      </m:e>
                      <m:sub>
                        <m:r>
                          <w:ins w:id="101" w:author="Vasileios Xenodochidis" w:date="2024-07-25T19:31:00Z" w16du:dateUtc="2024-07-25T16:31:00Z">
                            <w:rPr>
                              <w:rFonts w:ascii="Cambria Math" w:hAnsi="Cambria Math"/>
                              <w:lang w:val="en-US"/>
                            </w:rPr>
                            <m:t>x</m:t>
                          </w:ins>
                        </m:r>
                      </m:sub>
                    </m:sSub>
                    <m:d>
                      <m:dPr>
                        <m:ctrlPr>
                          <w:ins w:id="102" w:author="Vasileios Xenodochidis" w:date="2024-07-25T19:31:00Z" w16du:dateUtc="2024-07-25T16:31:00Z">
                            <w:rPr>
                              <w:rFonts w:ascii="Cambria Math" w:hAnsi="Cambria Math"/>
                              <w:i/>
                              <w:lang w:val="en-US"/>
                            </w:rPr>
                          </w:ins>
                        </m:ctrlPr>
                      </m:dPr>
                      <m:e>
                        <m:r>
                          <w:ins w:id="103" w:author="Vasileios Xenodochidis" w:date="2024-07-25T19:31:00Z" w16du:dateUtc="2024-07-25T16:31:00Z">
                            <w:rPr>
                              <w:rFonts w:ascii="Cambria Math" w:hAnsi="Cambria Math"/>
                              <w:lang w:val="en-US"/>
                            </w:rPr>
                            <m:t>x,y</m:t>
                          </w:ins>
                        </m:r>
                      </m:e>
                    </m:d>
                  </m:e>
                </m:mr>
                <m:mr>
                  <m:e>
                    <m:r>
                      <w:ins w:id="104" w:author="Vasileios Xenodochidis" w:date="2024-07-25T19:32:00Z" w16du:dateUtc="2024-07-25T16:32:00Z">
                        <w:rPr>
                          <w:rFonts w:ascii="Cambria Math" w:hAnsi="Cambria Math"/>
                          <w:lang w:val="en-US"/>
                        </w:rPr>
                        <m:t>v</m:t>
                      </w:ins>
                    </m:r>
                    <m:d>
                      <m:dPr>
                        <m:ctrlPr>
                          <w:ins w:id="105" w:author="Vasileios Xenodochidis" w:date="2024-07-25T19:32:00Z" w16du:dateUtc="2024-07-25T16:32:00Z">
                            <w:rPr>
                              <w:rFonts w:ascii="Cambria Math" w:hAnsi="Cambria Math"/>
                              <w:i/>
                              <w:lang w:val="en-US"/>
                            </w:rPr>
                          </w:ins>
                        </m:ctrlPr>
                      </m:dPr>
                      <m:e>
                        <m:r>
                          <w:ins w:id="106" w:author="Vasileios Xenodochidis" w:date="2024-07-25T19:32:00Z" w16du:dateUtc="2024-07-25T16:32:00Z">
                            <w:rPr>
                              <w:rFonts w:ascii="Cambria Math" w:hAnsi="Cambria Math"/>
                              <w:lang w:val="en-US"/>
                            </w:rPr>
                            <m:t>x,y,z</m:t>
                          </w:ins>
                        </m:r>
                      </m:e>
                    </m:d>
                    <m:r>
                      <w:ins w:id="107" w:author="Vasileios Xenodochidis" w:date="2024-07-25T19:32:00Z" w16du:dateUtc="2024-07-25T16:32:00Z">
                        <w:rPr>
                          <w:rFonts w:ascii="Cambria Math" w:hAnsi="Cambria Math"/>
                          <w:lang w:val="en-US"/>
                        </w:rPr>
                        <m:t>=</m:t>
                      </w:ins>
                    </m:r>
                    <m:sSub>
                      <m:sSubPr>
                        <m:ctrlPr>
                          <w:ins w:id="108" w:author="Vasileios Xenodochidis" w:date="2024-07-25T19:32:00Z" w16du:dateUtc="2024-07-25T16:32:00Z">
                            <w:rPr>
                              <w:rFonts w:ascii="Cambria Math" w:hAnsi="Cambria Math"/>
                              <w:i/>
                              <w:lang w:val="en-US"/>
                            </w:rPr>
                          </w:ins>
                        </m:ctrlPr>
                      </m:sSubPr>
                      <m:e>
                        <m:r>
                          <w:ins w:id="109" w:author="Vasileios Xenodochidis" w:date="2024-07-25T19:32:00Z" w16du:dateUtc="2024-07-25T16:32:00Z">
                            <w:rPr>
                              <w:rFonts w:ascii="Cambria Math" w:hAnsi="Cambria Math"/>
                              <w:lang w:val="en-US"/>
                            </w:rPr>
                            <m:t>v</m:t>
                          </w:ins>
                        </m:r>
                      </m:e>
                      <m:sub>
                        <m:r>
                          <w:ins w:id="110" w:author="Vasileios Xenodochidis" w:date="2024-07-25T19:32:00Z" w16du:dateUtc="2024-07-25T16:32:00Z">
                            <w:rPr>
                              <w:rFonts w:ascii="Cambria Math" w:hAnsi="Cambria Math"/>
                              <w:lang w:val="en-US"/>
                            </w:rPr>
                            <m:t>0</m:t>
                          </w:ins>
                        </m:r>
                        <m:d>
                          <m:dPr>
                            <m:ctrlPr>
                              <w:ins w:id="111" w:author="Vasileios Xenodochidis" w:date="2024-07-25T19:32:00Z" w16du:dateUtc="2024-07-25T16:32:00Z">
                                <w:rPr>
                                  <w:rFonts w:ascii="Cambria Math" w:hAnsi="Cambria Math"/>
                                  <w:i/>
                                  <w:lang w:val="en-US"/>
                                </w:rPr>
                              </w:ins>
                            </m:ctrlPr>
                          </m:dPr>
                          <m:e>
                            <m:r>
                              <w:ins w:id="112" w:author="Vasileios Xenodochidis" w:date="2024-07-25T19:32:00Z" w16du:dateUtc="2024-07-25T16:32:00Z">
                                <w:rPr>
                                  <w:rFonts w:ascii="Cambria Math" w:hAnsi="Cambria Math"/>
                                  <w:lang w:val="en-US"/>
                                </w:rPr>
                                <m:t>x,y</m:t>
                              </w:ins>
                            </m:r>
                          </m:e>
                        </m:d>
                      </m:sub>
                    </m:sSub>
                    <m:r>
                      <w:ins w:id="113" w:author="Vasileios Xenodochidis" w:date="2024-07-25T19:32:00Z" w16du:dateUtc="2024-07-25T16:32:00Z">
                        <w:rPr>
                          <w:rFonts w:ascii="Cambria Math" w:hAnsi="Cambria Math"/>
                          <w:lang w:val="en-US"/>
                        </w:rPr>
                        <m:t>-z⋅</m:t>
                      </w:ins>
                    </m:r>
                    <m:sSub>
                      <m:sSubPr>
                        <m:ctrlPr>
                          <w:ins w:id="114" w:author="Vasileios Xenodochidis" w:date="2024-07-25T19:32:00Z" w16du:dateUtc="2024-07-25T16:32:00Z">
                            <w:rPr>
                              <w:rFonts w:ascii="Cambria Math" w:hAnsi="Cambria Math"/>
                              <w:i/>
                              <w:lang w:val="en-US"/>
                            </w:rPr>
                          </w:ins>
                        </m:ctrlPr>
                      </m:sSubPr>
                      <m:e>
                        <m:r>
                          <w:ins w:id="115" w:author="Vasileios Xenodochidis" w:date="2024-07-25T19:32:00Z" w16du:dateUtc="2024-07-25T16:32:00Z">
                            <w:rPr>
                              <w:rFonts w:ascii="Cambria Math" w:hAnsi="Cambria Math"/>
                              <w:lang w:val="en-US"/>
                            </w:rPr>
                            <m:t>θ</m:t>
                          </w:ins>
                        </m:r>
                      </m:e>
                      <m:sub>
                        <m:r>
                          <w:ins w:id="116" w:author="Vasileios Xenodochidis" w:date="2024-07-25T19:32:00Z" w16du:dateUtc="2024-07-25T16:32:00Z">
                            <w:rPr>
                              <w:rFonts w:ascii="Cambria Math" w:hAnsi="Cambria Math"/>
                              <w:lang w:val="en-US"/>
                            </w:rPr>
                            <m:t>y</m:t>
                          </w:ins>
                        </m:r>
                      </m:sub>
                    </m:sSub>
                    <m:d>
                      <m:dPr>
                        <m:ctrlPr>
                          <w:ins w:id="117" w:author="Vasileios Xenodochidis" w:date="2024-07-25T19:32:00Z" w16du:dateUtc="2024-07-25T16:32:00Z">
                            <w:rPr>
                              <w:rFonts w:ascii="Cambria Math" w:hAnsi="Cambria Math"/>
                              <w:i/>
                              <w:lang w:val="en-US"/>
                            </w:rPr>
                          </w:ins>
                        </m:ctrlPr>
                      </m:dPr>
                      <m:e>
                        <m:r>
                          <w:ins w:id="118" w:author="Vasileios Xenodochidis" w:date="2024-07-25T19:32:00Z" w16du:dateUtc="2024-07-25T16:32:00Z">
                            <w:rPr>
                              <w:rFonts w:ascii="Cambria Math" w:hAnsi="Cambria Math"/>
                              <w:lang w:val="en-US"/>
                            </w:rPr>
                            <m:t>x,y</m:t>
                          </w:ins>
                        </m:r>
                      </m:e>
                    </m:d>
                    <m:r>
                      <w:rPr>
                        <w:rFonts w:ascii="Cambria Math" w:hAnsi="Cambria Math"/>
                        <w:lang w:val="en-US"/>
                      </w:rPr>
                      <m:t xml:space="preserve"> </m:t>
                    </m:r>
                  </m:e>
                </m:mr>
                <m:mr>
                  <m:e>
                    <m:r>
                      <w:ins w:id="119" w:author="Vasileios Xenodochidis" w:date="2024-07-25T19:32:00Z" w16du:dateUtc="2024-07-25T16:32:00Z">
                        <w:rPr>
                          <w:rFonts w:ascii="Cambria Math" w:hAnsi="Cambria Math"/>
                          <w:lang w:val="en-US"/>
                        </w:rPr>
                        <m:t>w</m:t>
                      </w:ins>
                    </m:r>
                    <m:d>
                      <m:dPr>
                        <m:ctrlPr>
                          <w:ins w:id="120" w:author="Vasileios Xenodochidis" w:date="2024-07-25T19:32:00Z" w16du:dateUtc="2024-07-25T16:32:00Z">
                            <w:rPr>
                              <w:rFonts w:ascii="Cambria Math" w:hAnsi="Cambria Math"/>
                              <w:i/>
                              <w:lang w:val="en-US"/>
                            </w:rPr>
                          </w:ins>
                        </m:ctrlPr>
                      </m:dPr>
                      <m:e>
                        <m:r>
                          <w:ins w:id="121" w:author="Vasileios Xenodochidis" w:date="2024-07-25T19:32:00Z" w16du:dateUtc="2024-07-25T16:32:00Z">
                            <w:rPr>
                              <w:rFonts w:ascii="Cambria Math" w:hAnsi="Cambria Math"/>
                              <w:lang w:val="en-US"/>
                            </w:rPr>
                            <m:t>x,y,z</m:t>
                          </w:ins>
                        </m:r>
                      </m:e>
                    </m:d>
                    <m:r>
                      <w:ins w:id="122" w:author="Vasileios Xenodochidis" w:date="2024-07-25T19:32:00Z" w16du:dateUtc="2024-07-25T16:32:00Z">
                        <w:rPr>
                          <w:rFonts w:ascii="Cambria Math" w:hAnsi="Cambria Math"/>
                          <w:lang w:val="en-US"/>
                        </w:rPr>
                        <m:t>=</m:t>
                      </w:ins>
                    </m:r>
                    <m:sSub>
                      <m:sSubPr>
                        <m:ctrlPr>
                          <w:ins w:id="123" w:author="Vasileios Xenodochidis" w:date="2024-07-25T19:32:00Z" w16du:dateUtc="2024-07-25T16:32:00Z">
                            <w:rPr>
                              <w:rFonts w:ascii="Cambria Math" w:hAnsi="Cambria Math"/>
                              <w:i/>
                              <w:lang w:val="en-US"/>
                            </w:rPr>
                          </w:ins>
                        </m:ctrlPr>
                      </m:sSubPr>
                      <m:e>
                        <m:r>
                          <w:ins w:id="124" w:author="Vasileios Xenodochidis" w:date="2024-07-25T19:32:00Z" w16du:dateUtc="2024-07-25T16:32:00Z">
                            <w:rPr>
                              <w:rFonts w:ascii="Cambria Math" w:hAnsi="Cambria Math"/>
                              <w:lang w:val="en-US"/>
                            </w:rPr>
                            <m:t>w</m:t>
                          </w:ins>
                        </m:r>
                      </m:e>
                      <m:sub>
                        <m:r>
                          <w:ins w:id="125" w:author="Vasileios Xenodochidis" w:date="2024-07-25T19:32:00Z" w16du:dateUtc="2024-07-25T16:32:00Z">
                            <w:rPr>
                              <w:rFonts w:ascii="Cambria Math" w:hAnsi="Cambria Math"/>
                              <w:lang w:val="en-US"/>
                            </w:rPr>
                            <m:t>0</m:t>
                          </w:ins>
                        </m:r>
                      </m:sub>
                    </m:sSub>
                    <m:r>
                      <w:ins w:id="126" w:author="Vasileios Xenodochidis" w:date="2024-07-25T19:32:00Z" w16du:dateUtc="2024-07-25T16:32:00Z">
                        <w:rPr>
                          <w:rFonts w:ascii="Cambria Math" w:hAnsi="Cambria Math"/>
                          <w:lang w:val="en-US"/>
                        </w:rPr>
                        <m:t>(x,y)</m:t>
                      </w:ins>
                    </m:r>
                  </m:e>
                </m:mr>
              </m:m>
              <m:r>
                <w:rPr>
                  <w:rFonts w:ascii="Cambria Math" w:hAnsi="Cambria Math"/>
                  <w:lang w:val="en-US"/>
                </w:rPr>
                <m:t>#</m:t>
              </m:r>
              <m:d>
                <m:dPr>
                  <m:ctrlPr>
                    <w:rPr>
                      <w:rFonts w:ascii="Cambria Math" w:hAnsi="Cambria Math"/>
                      <w:i/>
                      <w:lang w:val="en-US"/>
                    </w:rPr>
                  </m:ctrlPr>
                </m:dPr>
                <m:e>
                  <w:bookmarkStart w:id="127" w:name="eq3_1"/>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1</m:t>
                  </m:r>
                  <m:r>
                    <w:rPr>
                      <w:rFonts w:ascii="Cambria Math" w:hAnsi="Cambria Math"/>
                      <w:i/>
                      <w:lang w:val="en-US"/>
                    </w:rPr>
                    <w:fldChar w:fldCharType="end"/>
                  </m:r>
                  <w:bookmarkEnd w:id="127"/>
                </m:e>
              </m:d>
            </m:e>
          </m:eqArr>
        </m:oMath>
      </m:oMathPara>
    </w:p>
    <w:p w14:paraId="46FC5982" w14:textId="77777777" w:rsidR="00B26D37" w:rsidRDefault="00B26D37" w:rsidP="00EB11F8">
      <w:pPr>
        <w:jc w:val="center"/>
        <w:rPr>
          <w:rFonts w:ascii="Calibri" w:eastAsiaTheme="majorEastAsia" w:hAnsi="Calibri" w:cstheme="majorBidi"/>
          <w:lang w:val="en-US"/>
        </w:rPr>
      </w:pPr>
    </w:p>
    <w:p w14:paraId="5C5A1DF4" w14:textId="77777777" w:rsidR="00FA237D" w:rsidRDefault="00606F54" w:rsidP="00FA237D">
      <w:pPr>
        <w:keepNext/>
        <w:jc w:val="center"/>
      </w:pPr>
      <w:r>
        <w:rPr>
          <w:rFonts w:ascii="Calibri" w:eastAsiaTheme="majorEastAsia" w:hAnsi="Calibri" w:cstheme="majorBidi"/>
          <w:noProof/>
          <w:lang w:val="en-US"/>
        </w:rPr>
        <w:drawing>
          <wp:inline distT="0" distB="0" distL="0" distR="0" wp14:anchorId="3A1FBD72" wp14:editId="52938D09">
            <wp:extent cx="4641850" cy="2721084"/>
            <wp:effectExtent l="0" t="0" r="6350" b="3175"/>
            <wp:docPr id="670457578" name="plate element ax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57578" name="plate element axes.svg"/>
                    <pic:cNvPicPr/>
                  </pic:nvPicPr>
                  <pic:blipFill rotWithShape="1">
                    <a:blip r:embed="rId10">
                      <a:extLst>
                        <a:ext uri="{96DAC541-7B7A-43D3-8B79-37D633B846F1}">
                          <asvg:svgBlip xmlns:asvg="http://schemas.microsoft.com/office/drawing/2016/SVG/main" r:link="rId11"/>
                        </a:ext>
                      </a:extLst>
                    </a:blip>
                    <a:srcRect l="24374" t="12409" r="14580" b="23971"/>
                    <a:stretch>
                      <a:fillRect/>
                    </a:stretch>
                  </pic:blipFill>
                  <pic:spPr bwMode="auto">
                    <a:xfrm>
                      <a:off x="0" y="0"/>
                      <a:ext cx="4649382" cy="2725499"/>
                    </a:xfrm>
                    <a:prstGeom prst="rect">
                      <a:avLst/>
                    </a:prstGeom>
                    <a:ln>
                      <a:noFill/>
                    </a:ln>
                    <a:extLst>
                      <a:ext uri="{53640926-AAD7-44D8-BBD7-CCE9431645EC}">
                        <a14:shadowObscured xmlns:a14="http://schemas.microsoft.com/office/drawing/2010/main"/>
                      </a:ext>
                    </a:extLst>
                  </pic:spPr>
                </pic:pic>
              </a:graphicData>
            </a:graphic>
          </wp:inline>
        </w:drawing>
      </w:r>
    </w:p>
    <w:p w14:paraId="19AC88E7" w14:textId="022DCA57" w:rsidR="00B26D37" w:rsidRPr="0096098D" w:rsidRDefault="00FA237D" w:rsidP="0096098D">
      <w:pPr>
        <w:pStyle w:val="Caption"/>
        <w:jc w:val="center"/>
        <w:rPr>
          <w:rFonts w:ascii="Calibri" w:eastAsiaTheme="majorEastAsia" w:hAnsi="Calibri" w:cstheme="majorBidi"/>
          <w:lang w:val="en-US"/>
        </w:rPr>
      </w:pPr>
      <w:bookmarkStart w:id="128" w:name="_Toc180011590"/>
      <w:r>
        <w:t xml:space="preserve">Figure </w:t>
      </w:r>
      <w:fldSimple w:instr=" STYLEREF 1 \s ">
        <w:r w:rsidR="00BC36D0">
          <w:rPr>
            <w:noProof/>
          </w:rPr>
          <w:t>2</w:t>
        </w:r>
      </w:fldSimple>
      <w:r>
        <w:noBreakHyphen/>
      </w:r>
      <w:fldSimple w:instr=" SEQ Figure \* ARABIC \s 1 ">
        <w:r w:rsidR="00BC36D0">
          <w:rPr>
            <w:noProof/>
          </w:rPr>
          <w:t>1</w:t>
        </w:r>
      </w:fldSimple>
      <w:r>
        <w:t>Composite element coordinate system</w:t>
      </w:r>
      <w:bookmarkEnd w:id="128"/>
    </w:p>
    <w:p w14:paraId="04F1ABD2" w14:textId="77777777" w:rsidR="00B26D37" w:rsidRDefault="00B26D37" w:rsidP="00302709">
      <w:pPr>
        <w:keepNext/>
      </w:pPr>
    </w:p>
    <w:p w14:paraId="6E793085" w14:textId="77777777" w:rsidR="00B26D37" w:rsidRDefault="00B26D37" w:rsidP="00302709">
      <w:pPr>
        <w:keepNext/>
      </w:pPr>
    </w:p>
    <w:p w14:paraId="197B76B2" w14:textId="77777777" w:rsidR="00B26D37" w:rsidRDefault="00B26D37" w:rsidP="00302709">
      <w:pPr>
        <w:keepNext/>
      </w:pPr>
    </w:p>
    <w:p w14:paraId="49228BB4" w14:textId="590C9DC8" w:rsidR="00F12A5E" w:rsidRDefault="00F04199" w:rsidP="00F12A5E">
      <w:pPr>
        <w:pStyle w:val="Heading3"/>
        <w:rPr>
          <w:rFonts w:eastAsiaTheme="minorEastAsia"/>
          <w:lang w:val="en-US"/>
        </w:rPr>
      </w:pPr>
      <w:bookmarkStart w:id="129" w:name="_Toc180011532"/>
      <w:r>
        <w:rPr>
          <w:rFonts w:eastAsiaTheme="minorEastAsia"/>
          <w:lang w:val="en-US"/>
        </w:rPr>
        <w:t>Strain vectors</w:t>
      </w:r>
      <w:bookmarkEnd w:id="129"/>
    </w:p>
    <w:p w14:paraId="6956C83E" w14:textId="3443C76E" w:rsidR="00831A0B" w:rsidRPr="00EB11F8" w:rsidRDefault="00EB4B78" w:rsidP="007D54C2">
      <w:pPr>
        <w:rPr>
          <w:rFonts w:eastAsiaTheme="minorEastAsia"/>
          <w:lang w:val="en-US"/>
        </w:rPr>
      </w:pPr>
      <w:ins w:id="130" w:author="Vasileios Xenodochidis" w:date="2024-07-25T19:34:00Z" w16du:dateUtc="2024-07-25T16:34:00Z">
        <w:r>
          <w:rPr>
            <w:rFonts w:eastAsiaTheme="minorEastAsia"/>
            <w:lang w:val="en-US"/>
          </w:rPr>
          <w:t xml:space="preserve">The </w:t>
        </w:r>
      </w:ins>
      <w:ins w:id="131" w:author="Vasileios Xenodochidis" w:date="2024-07-25T20:09:00Z" w16du:dateUtc="2024-07-25T17:09:00Z">
        <w:r w:rsidR="00E14803">
          <w:rPr>
            <w:rFonts w:eastAsiaTheme="minorEastAsia"/>
            <w:lang w:val="en-US"/>
          </w:rPr>
          <w:t xml:space="preserve">strain </w:t>
        </w:r>
        <w:r w:rsidR="00831A0B">
          <w:rPr>
            <w:rFonts w:eastAsiaTheme="minorEastAsia"/>
            <w:lang w:val="en-US"/>
          </w:rPr>
          <w:t xml:space="preserve">within the plate can be calculated as </w:t>
        </w:r>
      </w:ins>
      <w:ins w:id="132" w:author="Vasileios Xenodochidis" w:date="2024-07-25T20:10:00Z" w16du:dateUtc="2024-07-25T17:10:00Z">
        <w:r w:rsidR="00831A0B">
          <w:rPr>
            <w:rFonts w:eastAsiaTheme="minorEastAsia"/>
            <w:lang w:val="en-US"/>
          </w:rPr>
          <w:t>follows:</w:t>
        </w:r>
      </w:ins>
    </w:p>
    <w:p w14:paraId="7930AA29" w14:textId="5B1A7828" w:rsidR="00330778"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hAnsi="Cambria Math"/>
                  <w:lang w:val="en-US"/>
                </w:rPr>
                <m:t xml:space="preserve"> </m:t>
              </m:r>
              <m:r>
                <m:rPr>
                  <m:sty m:val="bi"/>
                </m:rPr>
                <w:rPr>
                  <w:rFonts w:ascii="Cambria Math" w:hAnsi="Cambria Math"/>
                  <w:lang w:val="en-US"/>
                </w:rPr>
                <m:t>ϵ</m:t>
              </m:r>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∂u</m:t>
                            </m:r>
                          </m:num>
                          <m:den>
                            <m:r>
                              <w:rPr>
                                <w:rFonts w:ascii="Cambria Math" w:eastAsiaTheme="minorEastAsia" w:hAnsi="Cambria Math"/>
                                <w:lang w:val="en-US"/>
                              </w:rPr>
                              <m:t>∂x</m:t>
                            </m:r>
                          </m:den>
                        </m:f>
                      </m:e>
                    </m:mr>
                    <m:mr>
                      <m:e>
                        <m:f>
                          <m:fPr>
                            <m:ctrlPr>
                              <w:rPr>
                                <w:rFonts w:ascii="Cambria Math" w:eastAsiaTheme="minorEastAsia" w:hAnsi="Cambria Math"/>
                                <w:i/>
                                <w:lang w:val="en-US"/>
                              </w:rPr>
                            </m:ctrlPr>
                          </m:fPr>
                          <m:num>
                            <m:r>
                              <w:rPr>
                                <w:rFonts w:ascii="Cambria Math" w:eastAsiaTheme="minorEastAsia" w:hAnsi="Cambria Math"/>
                                <w:lang w:val="en-US"/>
                              </w:rPr>
                              <m:t>∂v</m:t>
                            </m:r>
                          </m:num>
                          <m:den>
                            <m:r>
                              <w:rPr>
                                <w:rFonts w:ascii="Cambria Math" w:eastAsiaTheme="minorEastAsia" w:hAnsi="Cambria Math"/>
                                <w:lang w:val="en-US"/>
                              </w:rPr>
                              <m:t>∂y</m:t>
                            </m:r>
                          </m:den>
                        </m:f>
                      </m:e>
                    </m:mr>
                    <m:mr>
                      <m:e>
                        <m:f>
                          <m:fPr>
                            <m:ctrlPr>
                              <w:rPr>
                                <w:rFonts w:ascii="Cambria Math" w:eastAsiaTheme="minorEastAsia" w:hAnsi="Cambria Math"/>
                                <w:i/>
                                <w:lang w:val="en-US"/>
                              </w:rPr>
                            </m:ctrlPr>
                          </m:fPr>
                          <m:num>
                            <m:r>
                              <w:rPr>
                                <w:rFonts w:ascii="Cambria Math" w:eastAsiaTheme="minorEastAsia" w:hAnsi="Cambria Math"/>
                                <w:lang w:val="en-US"/>
                              </w:rPr>
                              <m:t>∂u</m:t>
                            </m:r>
                          </m:num>
                          <m:den>
                            <m:r>
                              <w:rPr>
                                <w:rFonts w:ascii="Cambria Math" w:eastAsiaTheme="minorEastAsia" w:hAnsi="Cambria Math"/>
                                <w:lang w:val="en-US"/>
                              </w:rPr>
                              <m:t>∂y</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∂v</m:t>
                            </m:r>
                          </m:num>
                          <m:den>
                            <m:r>
                              <w:rPr>
                                <w:rFonts w:ascii="Cambria Math" w:eastAsiaTheme="minorEastAsia" w:hAnsi="Cambria Math"/>
                                <w:lang w:val="en-US"/>
                              </w:rPr>
                              <m:t>∂x</m:t>
                            </m:r>
                          </m:den>
                        </m:f>
                        <m:ctrlPr>
                          <w:rPr>
                            <w:rFonts w:ascii="Cambria Math" w:eastAsia="Cambria Math" w:hAnsi="Cambria Math" w:cs="Cambria Math"/>
                            <w:i/>
                            <w:lang w:val="en-US"/>
                          </w:rPr>
                        </m:ctrlPr>
                      </m:e>
                    </m:mr>
                    <m:mr>
                      <m:e>
                        <m:f>
                          <m:fPr>
                            <m:ctrlPr>
                              <w:rPr>
                                <w:rFonts w:ascii="Cambria Math" w:eastAsiaTheme="minorEastAsia" w:hAnsi="Cambria Math"/>
                                <w:i/>
                                <w:lang w:val="en-US"/>
                              </w:rPr>
                            </m:ctrlPr>
                          </m:fPr>
                          <m:num>
                            <m:r>
                              <w:rPr>
                                <w:rFonts w:ascii="Cambria Math" w:eastAsiaTheme="minorEastAsia" w:hAnsi="Cambria Math"/>
                                <w:lang w:val="en-US"/>
                              </w:rPr>
                              <m:t>∂u</m:t>
                            </m:r>
                          </m:num>
                          <m:den>
                            <m:r>
                              <w:rPr>
                                <w:rFonts w:ascii="Cambria Math" w:eastAsiaTheme="minorEastAsia" w:hAnsi="Cambria Math"/>
                                <w:lang w:val="en-US"/>
                              </w:rPr>
                              <m:t>∂z</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∂w</m:t>
                            </m:r>
                          </m:num>
                          <m:den>
                            <m:r>
                              <w:rPr>
                                <w:rFonts w:ascii="Cambria Math" w:eastAsiaTheme="minorEastAsia" w:hAnsi="Cambria Math"/>
                                <w:lang w:val="en-US"/>
                              </w:rPr>
                              <m:t>∂x</m:t>
                            </m:r>
                          </m:den>
                        </m:f>
                        <m:ctrlPr>
                          <w:rPr>
                            <w:rFonts w:ascii="Cambria Math" w:eastAsia="Cambria Math" w:hAnsi="Cambria Math" w:cs="Cambria Math"/>
                            <w:i/>
                            <w:lang w:val="en-US"/>
                          </w:rPr>
                        </m:ctrlPr>
                      </m:e>
                    </m:mr>
                    <m:mr>
                      <m:e>
                        <m:f>
                          <m:fPr>
                            <m:ctrlPr>
                              <w:rPr>
                                <w:rFonts w:ascii="Cambria Math" w:eastAsiaTheme="minorEastAsia" w:hAnsi="Cambria Math"/>
                                <w:i/>
                                <w:lang w:val="en-US"/>
                              </w:rPr>
                            </m:ctrlPr>
                          </m:fPr>
                          <m:num>
                            <m:r>
                              <w:rPr>
                                <w:rFonts w:ascii="Cambria Math" w:eastAsiaTheme="minorEastAsia" w:hAnsi="Cambria Math"/>
                                <w:lang w:val="en-US"/>
                              </w:rPr>
                              <m:t>∂u</m:t>
                            </m:r>
                          </m:num>
                          <m:den>
                            <m:r>
                              <w:rPr>
                                <w:rFonts w:ascii="Cambria Math" w:eastAsiaTheme="minorEastAsia" w:hAnsi="Cambria Math"/>
                                <w:lang w:val="en-US"/>
                              </w:rPr>
                              <m:t>∂z</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∂w</m:t>
                            </m:r>
                          </m:num>
                          <m:den>
                            <m:r>
                              <w:rPr>
                                <w:rFonts w:ascii="Cambria Math" w:eastAsiaTheme="minorEastAsia" w:hAnsi="Cambria Math"/>
                                <w:lang w:val="en-US"/>
                              </w:rPr>
                              <m:t>∂y</m:t>
                            </m:r>
                          </m:den>
                        </m:f>
                      </m:e>
                    </m:mr>
                  </m:m>
                </m:e>
              </m:d>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0</m:t>
                                </m:r>
                              </m:sub>
                            </m:sSub>
                          </m:num>
                          <m:den>
                            <m:r>
                              <w:rPr>
                                <w:rFonts w:ascii="Cambria Math" w:eastAsiaTheme="minorEastAsia" w:hAnsi="Cambria Math"/>
                                <w:lang w:val="en-US"/>
                              </w:rPr>
                              <m:t>∂x</m:t>
                            </m:r>
                          </m:den>
                        </m:f>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0</m:t>
                                </m:r>
                              </m:sub>
                            </m:sSub>
                          </m:num>
                          <m:den>
                            <m:r>
                              <w:rPr>
                                <w:rFonts w:ascii="Cambria Math" w:eastAsiaTheme="minorEastAsia" w:hAnsi="Cambria Math"/>
                                <w:lang w:val="en-US"/>
                              </w:rPr>
                              <m:t>∂y</m:t>
                            </m:r>
                          </m:den>
                        </m:f>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0</m:t>
                                </m:r>
                              </m:sub>
                            </m:sSub>
                          </m:num>
                          <m:den>
                            <m:r>
                              <w:rPr>
                                <w:rFonts w:ascii="Cambria Math" w:eastAsiaTheme="minorEastAsia" w:hAnsi="Cambria Math"/>
                                <w:lang w:val="en-US"/>
                              </w:rPr>
                              <m:t>∂y</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0</m:t>
                                </m:r>
                              </m:sub>
                            </m:sSub>
                          </m:num>
                          <m:den>
                            <m:r>
                              <w:rPr>
                                <w:rFonts w:ascii="Cambria Math" w:eastAsiaTheme="minorEastAsia" w:hAnsi="Cambria Math"/>
                                <w:lang w:val="en-US"/>
                              </w:rPr>
                              <m:t>∂x</m:t>
                            </m:r>
                          </m:den>
                        </m:f>
                        <m:ctrlPr>
                          <w:rPr>
                            <w:rFonts w:ascii="Cambria Math" w:eastAsia="Cambria Math" w:hAnsi="Cambria Math" w:cs="Cambria Math"/>
                            <w:i/>
                            <w:lang w:val="en-US"/>
                          </w:rPr>
                        </m:ctrlPr>
                      </m:e>
                    </m:mr>
                    <m:mr>
                      <m:e>
                        <m:r>
                          <w:rPr>
                            <w:rFonts w:ascii="Cambria Math" w:eastAsiaTheme="minorEastAsia" w:hAnsi="Cambria Math"/>
                            <w:lang w:val="en-US"/>
                          </w:rPr>
                          <m:t>0</m:t>
                        </m:r>
                        <m:ctrlPr>
                          <w:rPr>
                            <w:rFonts w:ascii="Cambria Math" w:eastAsia="Cambria Math" w:hAnsi="Cambria Math" w:cs="Cambria Math"/>
                            <w:i/>
                            <w:lang w:val="en-US"/>
                          </w:rPr>
                        </m:ctrlPr>
                      </m:e>
                    </m:mr>
                    <m:mr>
                      <m:e>
                        <m:r>
                          <w:rPr>
                            <w:rFonts w:ascii="Cambria Math" w:eastAsiaTheme="minorEastAsia" w:hAnsi="Cambria Math"/>
                            <w:lang w:val="en-US"/>
                          </w:rPr>
                          <m:t>0</m:t>
                        </m:r>
                      </m:e>
                    </m:mr>
                  </m:m>
                </m:e>
              </m:d>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-z</m:t>
                        </m:r>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x</m:t>
                                </m:r>
                              </m:sub>
                            </m:sSub>
                          </m:num>
                          <m:den>
                            <m:r>
                              <w:rPr>
                                <w:rFonts w:ascii="Cambria Math" w:eastAsiaTheme="minorEastAsia" w:hAnsi="Cambria Math"/>
                                <w:lang w:val="en-US"/>
                              </w:rPr>
                              <m:t>∂x</m:t>
                            </m:r>
                          </m:den>
                        </m:f>
                      </m:e>
                    </m:mr>
                    <m:mr>
                      <m:e>
                        <m:r>
                          <w:rPr>
                            <w:rFonts w:ascii="Cambria Math" w:eastAsiaTheme="minorEastAsia" w:hAnsi="Cambria Math"/>
                            <w:lang w:val="en-US"/>
                          </w:rPr>
                          <m:t>-z</m:t>
                        </m:r>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y</m:t>
                                </m:r>
                              </m:sub>
                            </m:sSub>
                          </m:num>
                          <m:den>
                            <m:r>
                              <w:rPr>
                                <w:rFonts w:ascii="Cambria Math" w:eastAsiaTheme="minorEastAsia" w:hAnsi="Cambria Math"/>
                                <w:lang w:val="en-US"/>
                              </w:rPr>
                              <m:t>∂y</m:t>
                            </m:r>
                          </m:den>
                        </m:f>
                      </m:e>
                    </m:mr>
                    <m:mr>
                      <m:e>
                        <m:r>
                          <w:rPr>
                            <w:rFonts w:ascii="Cambria Math" w:eastAsiaTheme="minorEastAsia" w:hAnsi="Cambria Math"/>
                            <w:lang w:val="en-US"/>
                          </w:rPr>
                          <m:t>-z</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x</m:t>
                                    </m:r>
                                  </m:sub>
                                </m:sSub>
                              </m:num>
                              <m:den>
                                <m:r>
                                  <w:rPr>
                                    <w:rFonts w:ascii="Cambria Math" w:eastAsiaTheme="minorEastAsia" w:hAnsi="Cambria Math"/>
                                    <w:lang w:val="en-US"/>
                                  </w:rPr>
                                  <m:t>∂y</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y</m:t>
                                    </m:r>
                                  </m:sub>
                                </m:sSub>
                              </m:num>
                              <m:den>
                                <m:r>
                                  <w:rPr>
                                    <w:rFonts w:ascii="Cambria Math" w:eastAsiaTheme="minorEastAsia" w:hAnsi="Cambria Math"/>
                                    <w:lang w:val="en-US"/>
                                  </w:rPr>
                                  <m:t>∂x</m:t>
                                </m:r>
                              </m:den>
                            </m:f>
                          </m:e>
                        </m:d>
                        <m:ctrlPr>
                          <w:rPr>
                            <w:rFonts w:ascii="Cambria Math" w:eastAsia="Cambria Math" w:hAnsi="Cambria Math" w:cs="Cambria Math"/>
                            <w:i/>
                            <w:lang w:val="en-US"/>
                          </w:rPr>
                        </m:ctrlPr>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0</m:t>
                                </m:r>
                              </m:sub>
                            </m:sSub>
                          </m:num>
                          <m:den>
                            <m:r>
                              <w:rPr>
                                <w:rFonts w:ascii="Cambria Math" w:eastAsiaTheme="minorEastAsia" w:hAnsi="Cambria Math"/>
                                <w:lang w:val="en-US"/>
                              </w:rPr>
                              <m:t>∂x</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x</m:t>
                            </m:r>
                          </m:sub>
                        </m:sSub>
                        <m:ctrlPr>
                          <w:rPr>
                            <w:rFonts w:ascii="Cambria Math" w:eastAsia="Cambria Math" w:hAnsi="Cambria Math" w:cs="Cambria Math"/>
                            <w:i/>
                            <w:lang w:val="en-US"/>
                          </w:rPr>
                        </m:ctrlPr>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0</m:t>
                                </m:r>
                              </m:sub>
                            </m:sSub>
                          </m:num>
                          <m:den>
                            <m:r>
                              <w:rPr>
                                <w:rFonts w:ascii="Cambria Math" w:eastAsiaTheme="minorEastAsia" w:hAnsi="Cambria Math"/>
                                <w:lang w:val="en-US"/>
                              </w:rPr>
                              <m:t>∂y</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y</m:t>
                            </m:r>
                          </m:sub>
                        </m:sSub>
                      </m:e>
                    </m:mr>
                  </m:m>
                </m:e>
              </m:d>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ϵ</m:t>
                                </m:r>
                              </m:e>
                            </m:acc>
                          </m:e>
                          <m:sub>
                            <m:r>
                              <w:rPr>
                                <w:rFonts w:ascii="Cambria Math" w:eastAsiaTheme="minorEastAsia" w:hAnsi="Cambria Math"/>
                                <w:lang w:val="en-US"/>
                              </w:rPr>
                              <m:t>m</m:t>
                            </m:r>
                          </m:sub>
                        </m:sSub>
                      </m:e>
                    </m:mr>
                    <m:mr>
                      <m:e>
                        <m:r>
                          <m:rPr>
                            <m:sty m:val="bi"/>
                          </m:rPr>
                          <w:rPr>
                            <w:rFonts w:ascii="Cambria Math" w:eastAsiaTheme="minorEastAsia" w:hAnsi="Cambria Math"/>
                            <w:lang w:val="en-US"/>
                          </w:rPr>
                          <m:t>0</m:t>
                        </m:r>
                      </m:e>
                    </m:mr>
                  </m:m>
                </m:e>
              </m:d>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-z⋅</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m:rPr>
                                    <m:sty m:val="bi"/>
                                  </m:rPr>
                                  <w:rPr>
                                    <w:rFonts w:ascii="Cambria Math" w:eastAsiaTheme="minorEastAsia" w:hAnsi="Cambria Math"/>
                                    <w:lang w:val="en-US"/>
                                  </w:rPr>
                                  <m:t>ϵ</m:t>
                                </m:r>
                              </m:e>
                            </m:acc>
                          </m:e>
                          <m:sub>
                            <m:r>
                              <w:rPr>
                                <w:rFonts w:ascii="Cambria Math" w:eastAsiaTheme="minorEastAsia" w:hAnsi="Cambria Math"/>
                                <w:lang w:val="en-US"/>
                              </w:rPr>
                              <m:t>b</m:t>
                            </m:r>
                          </m:sub>
                        </m:sSub>
                      </m:e>
                    </m:mr>
                    <m:mr>
                      <m:e>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m:rPr>
                                    <m:sty m:val="bi"/>
                                  </m:rPr>
                                  <w:rPr>
                                    <w:rFonts w:ascii="Cambria Math" w:eastAsiaTheme="minorEastAsia" w:hAnsi="Cambria Math"/>
                                    <w:lang w:val="en-US"/>
                                  </w:rPr>
                                  <m:t>ϵ</m:t>
                                </m:r>
                              </m:e>
                            </m:acc>
                          </m:e>
                          <m:sub>
                            <m:r>
                              <w:rPr>
                                <w:rFonts w:ascii="Cambria Math" w:eastAsiaTheme="minorEastAsia" w:hAnsi="Cambria Math"/>
                                <w:lang w:val="en-US"/>
                              </w:rPr>
                              <m:t>s</m:t>
                            </m:r>
                          </m:sub>
                        </m:sSub>
                      </m:e>
                    </m:mr>
                  </m:m>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m:rPr>
                      <m:sty m:val="bi"/>
                    </m:rPr>
                    <w:rPr>
                      <w:rFonts w:ascii="Cambria Math" w:eastAsiaTheme="minorEastAsia" w:hAnsi="Cambria Math"/>
                      <w:lang w:val="en-US"/>
                    </w:rPr>
                    <m:t>S</m:t>
                  </m:r>
                  <m:ctrlPr>
                    <w:rPr>
                      <w:rFonts w:ascii="Cambria Math" w:eastAsiaTheme="minorEastAsia" w:hAnsi="Cambria Math"/>
                      <w:b/>
                      <w:bCs/>
                      <w:i/>
                      <w:lang w:val="en-US"/>
                    </w:rPr>
                  </m:ctrlPr>
                </m:e>
              </m:d>
              <m:r>
                <m:rPr>
                  <m:sty m:val="bi"/>
                </m:rPr>
                <w:rPr>
                  <w:rFonts w:ascii="Cambria Math" w:eastAsiaTheme="minorEastAsia" w:hAnsi="Cambria Math"/>
                  <w:lang w:val="en-US"/>
                </w:rPr>
                <m:t>⋅</m:t>
              </m:r>
              <m:acc>
                <m:accPr>
                  <m:ctrlPr>
                    <w:rPr>
                      <w:rFonts w:ascii="Cambria Math" w:eastAsiaTheme="minorEastAsia" w:hAnsi="Cambria Math"/>
                      <w:b/>
                      <w:bCs/>
                      <w:i/>
                      <w:lang w:val="en-US"/>
                    </w:rPr>
                  </m:ctrlPr>
                </m:accPr>
                <m:e>
                  <m:r>
                    <m:rPr>
                      <m:sty m:val="bi"/>
                    </m:rPr>
                    <w:rPr>
                      <w:rFonts w:ascii="Cambria Math" w:eastAsiaTheme="minorEastAsia" w:hAnsi="Cambria Math"/>
                      <w:lang w:val="en-US"/>
                    </w:rPr>
                    <m:t>ϵ</m:t>
                  </m:r>
                </m:e>
              </m:acc>
              <m:r>
                <m:rPr>
                  <m:sty m:val="bi"/>
                </m:rPr>
                <w:rPr>
                  <w:rFonts w:ascii="Cambria Math" w:eastAsiaTheme="minorEastAsia" w:hAnsi="Cambria Math"/>
                  <w:lang w:val="en-US"/>
                </w:rPr>
                <m:t>#</m:t>
              </m:r>
              <m:d>
                <m:dPr>
                  <m:ctrlPr>
                    <w:rPr>
                      <w:rFonts w:ascii="Cambria Math" w:hAnsi="Cambria Math"/>
                      <w:i/>
                      <w:lang w:val="en-US"/>
                    </w:rPr>
                  </m:ctrlPr>
                </m:dPr>
                <m:e>
                  <w:bookmarkStart w:id="133" w:name="strain"/>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w:bookmarkEnd w:id="133"/>
                </m:e>
              </m:d>
            </m:e>
          </m:eqArr>
        </m:oMath>
      </m:oMathPara>
    </w:p>
    <w:p w14:paraId="1313C9C8" w14:textId="77777777" w:rsidR="00330778" w:rsidRPr="00D945D3" w:rsidRDefault="00330778" w:rsidP="007D54C2">
      <w:pPr>
        <w:rPr>
          <w:rFonts w:eastAsiaTheme="minorEastAsia"/>
          <w:b/>
          <w:bCs/>
          <w:lang w:val="en-US"/>
        </w:rPr>
      </w:pPr>
    </w:p>
    <w:p w14:paraId="6BDAC1B3" w14:textId="76A6508F" w:rsidR="00D945D3" w:rsidRDefault="00274F01" w:rsidP="00D945D3">
      <w:pPr>
        <w:rPr>
          <w:rFonts w:eastAsiaTheme="minorEastAsia"/>
          <w:lang w:val="en-US"/>
        </w:rPr>
      </w:pPr>
      <w:r w:rsidRPr="00D945D3">
        <w:rPr>
          <w:rFonts w:eastAsiaTheme="minorEastAsia"/>
          <w:lang w:val="en-US"/>
        </w:rPr>
        <w:t>W</w:t>
      </w:r>
      <w:r w:rsidR="00D945D3" w:rsidRPr="00D945D3">
        <w:rPr>
          <w:rFonts w:eastAsiaTheme="minorEastAsia"/>
          <w:lang w:val="en-US"/>
        </w:rPr>
        <w:t>here</w:t>
      </w:r>
      <w:r>
        <w:rPr>
          <w:rFonts w:eastAsiaTheme="minorEastAsia"/>
          <w:lang w:val="en-US"/>
        </w:rPr>
        <w:t>:</w:t>
      </w:r>
    </w:p>
    <w:p w14:paraId="3DED1B38" w14:textId="4504642B" w:rsidR="00274F01" w:rsidRDefault="00362AA6" w:rsidP="00D945D3">
      <w:pPr>
        <w:rPr>
          <w:rFonts w:eastAsiaTheme="minorEastAsia"/>
          <w:lang w:val="en-US"/>
        </w:rPr>
      </w:pPr>
      <m:oMathPara>
        <m:oMath>
          <m:r>
            <m:rPr>
              <m:sty m:val="bi"/>
            </m:rPr>
            <w:rPr>
              <w:rFonts w:ascii="Cambria Math" w:eastAsiaTheme="minorEastAsia" w:hAnsi="Cambria Math"/>
              <w:lang w:val="en-US"/>
            </w:rPr>
            <m:t>ϵ</m:t>
          </m:r>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ϵ</m:t>
                            </m:r>
                          </m:e>
                        </m:acc>
                      </m:e>
                      <m:sub>
                        <m:r>
                          <w:rPr>
                            <w:rFonts w:ascii="Cambria Math" w:eastAsiaTheme="minorEastAsia" w:hAnsi="Cambria Math"/>
                            <w:lang w:val="en-US"/>
                          </w:rPr>
                          <m:t>m</m:t>
                        </m:r>
                      </m:sub>
                    </m:sSub>
                  </m:e>
                </m:mr>
                <m:mr>
                  <m:e>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m:rPr>
                                <m:sty m:val="bi"/>
                              </m:rPr>
                              <w:rPr>
                                <w:rFonts w:ascii="Cambria Math" w:eastAsiaTheme="minorEastAsia" w:hAnsi="Cambria Math"/>
                                <w:lang w:val="en-US"/>
                              </w:rPr>
                              <m:t>ϵ</m:t>
                            </m:r>
                          </m:e>
                        </m:acc>
                      </m:e>
                      <m:sub>
                        <m:r>
                          <w:rPr>
                            <w:rFonts w:ascii="Cambria Math" w:eastAsiaTheme="minorEastAsia" w:hAnsi="Cambria Math"/>
                            <w:lang w:val="en-US"/>
                          </w:rPr>
                          <m:t>b</m:t>
                        </m:r>
                      </m:sub>
                    </m:sSub>
                  </m:e>
                </m:mr>
                <m:mr>
                  <m:e>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m:rPr>
                                <m:sty m:val="bi"/>
                              </m:rPr>
                              <w:rPr>
                                <w:rFonts w:ascii="Cambria Math" w:eastAsiaTheme="minorEastAsia" w:hAnsi="Cambria Math"/>
                                <w:lang w:val="en-US"/>
                              </w:rPr>
                              <m:t>ϵ</m:t>
                            </m:r>
                          </m:e>
                        </m:acc>
                      </m:e>
                      <m:sub>
                        <m:r>
                          <w:rPr>
                            <w:rFonts w:ascii="Cambria Math" w:eastAsiaTheme="minorEastAsia" w:hAnsi="Cambria Math"/>
                            <w:lang w:val="en-US"/>
                          </w:rPr>
                          <m:t>s</m:t>
                        </m:r>
                      </m:sub>
                    </m:sSub>
                  </m:e>
                </m:mr>
              </m:m>
            </m:e>
          </m:d>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ϵ</m:t>
                  </m:r>
                </m:e>
              </m:acc>
            </m:e>
            <m:sub>
              <m:r>
                <w:rPr>
                  <w:rFonts w:ascii="Cambria Math" w:eastAsiaTheme="minorEastAsia" w:hAnsi="Cambria Math"/>
                  <w:lang w:val="en-US"/>
                </w:rPr>
                <m:t>m</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0</m:t>
                            </m:r>
                          </m:sub>
                        </m:sSub>
                      </m:num>
                      <m:den>
                        <m:r>
                          <w:rPr>
                            <w:rFonts w:ascii="Cambria Math" w:eastAsiaTheme="minorEastAsia" w:hAnsi="Cambria Math"/>
                            <w:lang w:val="en-US"/>
                          </w:rPr>
                          <m:t>∂x</m:t>
                        </m:r>
                      </m:den>
                    </m:f>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0</m:t>
                            </m:r>
                          </m:sub>
                        </m:sSub>
                      </m:num>
                      <m:den>
                        <m:r>
                          <w:rPr>
                            <w:rFonts w:ascii="Cambria Math" w:eastAsiaTheme="minorEastAsia" w:hAnsi="Cambria Math"/>
                            <w:lang w:val="en-US"/>
                          </w:rPr>
                          <m:t>∂y</m:t>
                        </m:r>
                      </m:den>
                    </m:f>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0</m:t>
                            </m:r>
                          </m:sub>
                        </m:sSub>
                      </m:num>
                      <m:den>
                        <m:r>
                          <w:rPr>
                            <w:rFonts w:ascii="Cambria Math" w:eastAsiaTheme="minorEastAsia" w:hAnsi="Cambria Math"/>
                            <w:lang w:val="en-US"/>
                          </w:rPr>
                          <m:t>∂y</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0</m:t>
                            </m:r>
                          </m:sub>
                        </m:sSub>
                      </m:num>
                      <m:den>
                        <m:r>
                          <w:rPr>
                            <w:rFonts w:ascii="Cambria Math" w:eastAsiaTheme="minorEastAsia" w:hAnsi="Cambria Math"/>
                            <w:lang w:val="en-US"/>
                          </w:rPr>
                          <m:t>∂x</m:t>
                        </m:r>
                      </m:den>
                    </m:f>
                  </m:e>
                </m:mr>
              </m:m>
            </m:e>
          </m:d>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ϵ</m:t>
                  </m:r>
                </m:e>
              </m:acc>
            </m:e>
            <m:sub>
              <m:r>
                <w:rPr>
                  <w:rFonts w:ascii="Cambria Math" w:eastAsiaTheme="minorEastAsia" w:hAnsi="Cambria Math"/>
                  <w:lang w:val="en-US"/>
                </w:rPr>
                <m:t>b</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x</m:t>
                            </m:r>
                          </m:sub>
                        </m:sSub>
                      </m:num>
                      <m:den>
                        <m:r>
                          <w:rPr>
                            <w:rFonts w:ascii="Cambria Math" w:eastAsiaTheme="minorEastAsia" w:hAnsi="Cambria Math"/>
                            <w:lang w:val="en-US"/>
                          </w:rPr>
                          <m:t>∂x</m:t>
                        </m:r>
                      </m:den>
                    </m:f>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y</m:t>
                            </m:r>
                          </m:sub>
                        </m:sSub>
                      </m:num>
                      <m:den>
                        <m:r>
                          <w:rPr>
                            <w:rFonts w:ascii="Cambria Math" w:eastAsiaTheme="minorEastAsia" w:hAnsi="Cambria Math"/>
                            <w:lang w:val="en-US"/>
                          </w:rPr>
                          <m:t>∂y</m:t>
                        </m:r>
                      </m:den>
                    </m:f>
                  </m:e>
                </m:mr>
                <m:mr>
                  <m:e>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x</m:t>
                                </m:r>
                              </m:sub>
                            </m:sSub>
                          </m:num>
                          <m:den>
                            <m:r>
                              <w:rPr>
                                <w:rFonts w:ascii="Cambria Math" w:eastAsiaTheme="minorEastAsia" w:hAnsi="Cambria Math"/>
                                <w:lang w:val="en-US"/>
                              </w:rPr>
                              <m:t>∂y</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y</m:t>
                                </m:r>
                              </m:sub>
                            </m:sSub>
                          </m:num>
                          <m:den>
                            <m:r>
                              <w:rPr>
                                <w:rFonts w:ascii="Cambria Math" w:eastAsiaTheme="minorEastAsia" w:hAnsi="Cambria Math"/>
                                <w:lang w:val="en-US"/>
                              </w:rPr>
                              <m:t>∂x</m:t>
                            </m:r>
                          </m:den>
                        </m:f>
                      </m:e>
                    </m:d>
                  </m:e>
                </m:mr>
              </m:m>
            </m:e>
          </m:d>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m:rPr>
                      <m:sty m:val="bi"/>
                    </m:rPr>
                    <w:rPr>
                      <w:rFonts w:ascii="Cambria Math" w:eastAsiaTheme="minorEastAsia" w:hAnsi="Cambria Math"/>
                      <w:lang w:val="en-US"/>
                    </w:rPr>
                    <m:t>ϵ</m:t>
                  </m:r>
                </m:e>
              </m:acc>
            </m:e>
            <m:sub>
              <m:r>
                <w:rPr>
                  <w:rFonts w:ascii="Cambria Math" w:eastAsiaTheme="minorEastAsia" w:hAnsi="Cambria Math"/>
                  <w:lang w:val="en-US"/>
                </w:rPr>
                <m:t>s</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0</m:t>
                            </m:r>
                          </m:sub>
                        </m:sSub>
                      </m:num>
                      <m:den>
                        <m:r>
                          <w:rPr>
                            <w:rFonts w:ascii="Cambria Math" w:eastAsiaTheme="minorEastAsia" w:hAnsi="Cambria Math"/>
                            <w:lang w:val="en-US"/>
                          </w:rPr>
                          <m:t>∂x</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x</m:t>
                        </m:r>
                      </m:sub>
                    </m:sSub>
                    <m:ctrlPr>
                      <w:rPr>
                        <w:rFonts w:ascii="Cambria Math" w:eastAsia="Cambria Math" w:hAnsi="Cambria Math" w:cs="Cambria Math"/>
                        <w:i/>
                        <w:lang w:val="en-US"/>
                      </w:rPr>
                    </m:ctrlPr>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0</m:t>
                            </m:r>
                          </m:sub>
                        </m:sSub>
                      </m:num>
                      <m:den>
                        <m:r>
                          <w:rPr>
                            <w:rFonts w:ascii="Cambria Math" w:eastAsiaTheme="minorEastAsia" w:hAnsi="Cambria Math"/>
                            <w:lang w:val="en-US"/>
                          </w:rPr>
                          <m:t>∂y</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y</m:t>
                        </m:r>
                      </m:sub>
                    </m:sSub>
                  </m:e>
                </m:mr>
              </m:m>
            </m:e>
          </m:d>
          <m:r>
            <w:rPr>
              <w:rFonts w:ascii="Cambria Math" w:eastAsiaTheme="minorEastAsia" w:hAnsi="Cambria Math"/>
              <w:lang w:val="en-US"/>
            </w:rPr>
            <m:t xml:space="preserve"> </m:t>
          </m:r>
        </m:oMath>
      </m:oMathPara>
    </w:p>
    <w:p w14:paraId="353D2C91" w14:textId="20801EC7" w:rsidR="00EF5BF8" w:rsidRDefault="00EF5BF8" w:rsidP="00D945D3">
      <w:pPr>
        <w:rPr>
          <w:rFonts w:eastAsiaTheme="minorEastAsia"/>
          <w:lang w:val="en-US"/>
        </w:rPr>
      </w:pPr>
      <w:r>
        <w:rPr>
          <w:rFonts w:eastAsiaTheme="minorEastAsia"/>
          <w:lang w:val="en-US"/>
        </w:rPr>
        <w:t xml:space="preserve">Are the generalized Straub vectors due to membrane (m), </w:t>
      </w:r>
      <w:r w:rsidR="00613011">
        <w:rPr>
          <w:rFonts w:eastAsiaTheme="minorEastAsia"/>
          <w:lang w:val="en-US"/>
        </w:rPr>
        <w:t>bending (b) and transverse (s) shear deformation effects.</w:t>
      </w:r>
    </w:p>
    <w:p w14:paraId="3A4199E4" w14:textId="098E1B9E" w:rsidR="00435217" w:rsidRPr="00435217" w:rsidRDefault="00613011" w:rsidP="00D945D3">
      <w:pPr>
        <w:rPr>
          <w:rFonts w:eastAsiaTheme="minorEastAsia"/>
          <w:lang w:val="en-US"/>
        </w:rPr>
      </w:pPr>
      <m:oMathPara>
        <m:oMathParaPr>
          <m:jc m:val="center"/>
        </m:oMathParaPr>
        <m:oMath>
          <m:r>
            <w:rPr>
              <w:rFonts w:ascii="Cambria Math" w:eastAsiaTheme="minorEastAsia" w:hAnsi="Cambria Math"/>
              <w:lang w:val="en-US"/>
            </w:rPr>
            <m:t>S=</m:t>
          </m:r>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3</m:t>
                        </m:r>
                      </m:sub>
                    </m:sSub>
                  </m:e>
                  <m:e>
                    <m:r>
                      <w:rPr>
                        <w:rFonts w:ascii="Cambria Math" w:eastAsiaTheme="minorEastAsia" w:hAnsi="Cambria Math"/>
                        <w:lang w:val="en-US"/>
                      </w:rPr>
                      <m:t>-z</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3</m:t>
                        </m:r>
                      </m:sub>
                    </m:sSub>
                  </m:e>
                  <m:e>
                    <m:sSub>
                      <m:sSubPr>
                        <m:ctrlPr>
                          <w:rPr>
                            <w:rFonts w:ascii="Cambria Math" w:eastAsiaTheme="minorEastAsia" w:hAnsi="Cambria Math"/>
                            <w:i/>
                            <w:lang w:val="en-US"/>
                          </w:rPr>
                        </m:ctrlPr>
                      </m:sSubPr>
                      <m:e>
                        <m:r>
                          <w:rPr>
                            <w:rFonts w:ascii="Cambria Math" w:eastAsiaTheme="minorEastAsia" w:hAnsi="Cambria Math"/>
                            <w:lang w:val="en-US"/>
                          </w:rPr>
                          <m:t>0</m:t>
                        </m:r>
                      </m:e>
                      <m:sub>
                        <m:r>
                          <w:rPr>
                            <w:rFonts w:ascii="Cambria Math" w:eastAsiaTheme="minorEastAsia" w:hAnsi="Cambria Math"/>
                            <w:lang w:val="en-US"/>
                          </w:rPr>
                          <m:t>2</m:t>
                        </m:r>
                      </m:sub>
                    </m:sSub>
                    <m:r>
                      <w:rPr>
                        <w:rFonts w:ascii="Cambria Math" w:eastAsiaTheme="minorEastAsia" w:hAnsi="Cambria Math"/>
                        <w:lang w:val="en-US"/>
                      </w:rPr>
                      <m:t xml:space="preserve"> </m:t>
                    </m:r>
                  </m:e>
                </m:mr>
                <m:mr>
                  <m:e>
                    <m:sSubSup>
                      <m:sSubSupPr>
                        <m:ctrlPr>
                          <w:rPr>
                            <w:rFonts w:ascii="Cambria Math" w:eastAsiaTheme="minorEastAsia" w:hAnsi="Cambria Math"/>
                            <w:i/>
                            <w:lang w:val="en-US"/>
                          </w:rPr>
                        </m:ctrlPr>
                      </m:sSubSupPr>
                      <m:e>
                        <m:r>
                          <w:rPr>
                            <w:rFonts w:ascii="Cambria Math" w:eastAsiaTheme="minorEastAsia" w:hAnsi="Cambria Math"/>
                            <w:lang w:val="en-US"/>
                          </w:rPr>
                          <m:t>O</m:t>
                        </m:r>
                      </m:e>
                      <m:sub>
                        <m:r>
                          <w:rPr>
                            <w:rFonts w:ascii="Cambria Math" w:eastAsiaTheme="minorEastAsia" w:hAnsi="Cambria Math"/>
                            <w:lang w:val="en-US"/>
                          </w:rPr>
                          <m:t>3</m:t>
                        </m:r>
                      </m:sub>
                      <m:sup>
                        <m:r>
                          <w:rPr>
                            <w:rFonts w:ascii="Cambria Math" w:eastAsiaTheme="minorEastAsia" w:hAnsi="Cambria Math"/>
                            <w:lang w:val="en-US"/>
                          </w:rPr>
                          <m:t>T</m:t>
                        </m:r>
                      </m:sup>
                    </m:sSubSup>
                  </m:e>
                  <m:e>
                    <m:sSub>
                      <m:sSubPr>
                        <m:ctrlPr>
                          <w:rPr>
                            <w:rFonts w:ascii="Cambria Math" w:eastAsiaTheme="minorEastAsia" w:hAnsi="Cambria Math"/>
                            <w:i/>
                            <w:lang w:val="en-US"/>
                          </w:rPr>
                        </m:ctrlPr>
                      </m:sSubPr>
                      <m:e>
                        <m:r>
                          <w:rPr>
                            <w:rFonts w:ascii="Cambria Math" w:eastAsiaTheme="minorEastAsia" w:hAnsi="Cambria Math"/>
                            <w:lang w:val="en-US"/>
                          </w:rPr>
                          <m:t>0</m:t>
                        </m:r>
                      </m:e>
                      <m:sub>
                        <m:r>
                          <w:rPr>
                            <w:rFonts w:ascii="Cambria Math" w:eastAsiaTheme="minorEastAsia" w:hAnsi="Cambria Math"/>
                            <w:lang w:val="en-US"/>
                          </w:rPr>
                          <m:t>2</m:t>
                        </m:r>
                      </m:sub>
                    </m:sSub>
                    <m:r>
                      <w:rPr>
                        <w:rFonts w:ascii="Cambria Math" w:eastAsiaTheme="minorEastAsia" w:hAnsi="Cambria Math"/>
                        <w:lang w:val="en-US"/>
                      </w:rPr>
                      <m:t xml:space="preserve"> </m:t>
                    </m:r>
                  </m:e>
                  <m:e>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2</m:t>
                        </m:r>
                      </m:sub>
                    </m:sSub>
                  </m:e>
                </m:mr>
              </m:m>
            </m:e>
          </m:d>
        </m:oMath>
      </m:oMathPara>
    </w:p>
    <w:p w14:paraId="222283E5" w14:textId="66726B2D" w:rsidR="00435217" w:rsidRPr="00435217" w:rsidRDefault="00E931F1" w:rsidP="00D945D3">
      <w:pPr>
        <w:rPr>
          <w:rFonts w:eastAsiaTheme="minorEastAsia"/>
          <w:lang w:val="en-US"/>
        </w:rPr>
      </w:pPr>
      <m:oMathPara>
        <m:oMathParaPr>
          <m:jc m:val="center"/>
        </m:oMathParaPr>
        <m:oMath>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n</m:t>
              </m:r>
            </m:sub>
          </m:sSub>
          <m:r>
            <w:rPr>
              <w:rFonts w:ascii="Cambria Math" w:eastAsiaTheme="minorEastAsia" w:hAnsi="Cambria Math"/>
              <w:lang w:val="en-US"/>
            </w:rPr>
            <m:t xml:space="preserve"> is the n×n identity matrix</m:t>
          </m:r>
        </m:oMath>
      </m:oMathPara>
    </w:p>
    <w:p w14:paraId="64C6435E" w14:textId="00409F42" w:rsidR="00613011" w:rsidRPr="006A598C" w:rsidRDefault="00A758D4" w:rsidP="00D945D3">
      <w:pPr>
        <w:rPr>
          <w:rFonts w:eastAsiaTheme="minorEastAsia"/>
          <w:lang w:val="en-US"/>
        </w:rPr>
      </w:pPr>
      <m:oMathPara>
        <m:oMathParaPr>
          <m:jc m:val="center"/>
        </m:oMathParaPr>
        <m:oMath>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 xml:space="preserve">0 </m:t>
                    </m:r>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0</m:t>
                    </m:r>
                  </m:e>
                </m:mr>
              </m:m>
            </m:e>
          </m:d>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0</m:t>
              </m:r>
            </m:e>
            <m:sub>
              <m:r>
                <w:rPr>
                  <w:rFonts w:ascii="Cambria Math" w:eastAsiaTheme="minorEastAsia" w:hAnsi="Cambria Math"/>
                  <w:lang w:val="en-US"/>
                </w:rPr>
                <m:t>3</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2"/>
                        <m:mcJc m:val="center"/>
                      </m:mcPr>
                    </m:mc>
                  </m:mcs>
                  <m:ctrlPr>
                    <w:rPr>
                      <w:rFonts w:ascii="Cambria Math" w:eastAsiaTheme="minorEastAsia" w:hAnsi="Cambria Math"/>
                      <w:i/>
                      <w:lang w:val="en-US"/>
                    </w:rPr>
                  </m:ctrlPr>
                </m:mPr>
                <m:mr>
                  <m:e>
                    <m:r>
                      <w:rPr>
                        <w:rFonts w:ascii="Cambria Math" w:eastAsiaTheme="minorEastAsia" w:hAnsi="Cambria Math"/>
                        <w:lang w:val="en-US"/>
                      </w:rPr>
                      <m:t>0</m:t>
                    </m:r>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0</m:t>
                    </m:r>
                  </m:e>
                </m:mr>
              </m:m>
            </m:e>
          </m:d>
          <m:r>
            <w:rPr>
              <w:rFonts w:ascii="Cambria Math" w:eastAsiaTheme="minorEastAsia" w:hAnsi="Cambria Math"/>
              <w:lang w:val="en-US"/>
            </w:rPr>
            <m:t xml:space="preserve">  </m:t>
          </m:r>
        </m:oMath>
      </m:oMathPara>
    </w:p>
    <w:p w14:paraId="30C2FA40" w14:textId="70898BA5" w:rsidR="006A598C" w:rsidRDefault="006A598C" w:rsidP="00D945D3">
      <w:pPr>
        <w:rPr>
          <w:rFonts w:eastAsiaTheme="minorEastAsia"/>
          <w:lang w:val="en-US"/>
        </w:rPr>
      </w:pPr>
      <w:r>
        <w:rPr>
          <w:rFonts w:eastAsiaTheme="minorEastAsia"/>
          <w:lang w:val="en-US"/>
        </w:rPr>
        <w:t xml:space="preserve">From the preceding relationship we can </w:t>
      </w:r>
      <w:r w:rsidR="00E72C70">
        <w:rPr>
          <w:rFonts w:eastAsiaTheme="minorEastAsia"/>
          <w:lang w:val="en-US"/>
        </w:rPr>
        <w:t>extract</w:t>
      </w:r>
      <w:r w:rsidR="00C064C9">
        <w:rPr>
          <w:rFonts w:eastAsiaTheme="minorEastAsia"/>
          <w:lang w:val="en-US"/>
        </w:rPr>
        <w:t xml:space="preserve"> the following useful expressions:</w:t>
      </w:r>
    </w:p>
    <w:p w14:paraId="3CB01146" w14:textId="7DCA6058" w:rsidR="00C064C9" w:rsidRPr="00C35963" w:rsidRDefault="00C064C9" w:rsidP="00D945D3">
      <w:pPr>
        <w:rPr>
          <w:rFonts w:eastAsiaTheme="minorEastAsia"/>
          <w:b/>
          <w:bCs/>
          <w:lang w:val="en-US"/>
        </w:rPr>
      </w:pPr>
      <m:oMathPara>
        <m:oMathParaPr>
          <m:jc m:val="center"/>
        </m:oMathParaPr>
        <m:oMath>
          <m:r>
            <m:rPr>
              <m:sty m:val="bi"/>
            </m:rPr>
            <w:rPr>
              <w:rFonts w:ascii="Cambria Math" w:eastAsiaTheme="minorEastAsia" w:hAnsi="Cambria Math"/>
              <w:lang w:val="en-US"/>
            </w:rPr>
            <m:t>ϵ=</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b/>
                      <w:bCs/>
                      <w:i/>
                      <w:lang w:val="en-US"/>
                    </w:rPr>
                  </m:ctrlPr>
                </m:mPr>
                <m:m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ϵ</m:t>
                        </m:r>
                      </m:e>
                      <m:sub>
                        <m:r>
                          <m:rPr>
                            <m:sty m:val="bi"/>
                          </m:rPr>
                          <w:rPr>
                            <w:rFonts w:ascii="Cambria Math" w:eastAsiaTheme="minorEastAsia" w:hAnsi="Cambria Math"/>
                            <w:lang w:val="en-US"/>
                          </w:rPr>
                          <m:t>p</m:t>
                        </m:r>
                      </m:sub>
                    </m:sSub>
                  </m:e>
                </m:mr>
                <m:m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ϵ</m:t>
                        </m:r>
                      </m:e>
                      <m:sub>
                        <m:r>
                          <m:rPr>
                            <m:sty m:val="bi"/>
                          </m:rPr>
                          <w:rPr>
                            <w:rFonts w:ascii="Cambria Math" w:eastAsiaTheme="minorEastAsia" w:hAnsi="Cambria Math"/>
                            <w:lang w:val="en-US"/>
                          </w:rPr>
                          <m:t>s</m:t>
                        </m:r>
                      </m:sub>
                    </m:sSub>
                  </m:e>
                </m:mr>
              </m:m>
            </m:e>
          </m:d>
        </m:oMath>
      </m:oMathPara>
    </w:p>
    <w:p w14:paraId="108CA2C9" w14:textId="1C156694" w:rsidR="00B07CC6" w:rsidRPr="002D0BCE" w:rsidRDefault="00D01E27" w:rsidP="00D945D3">
      <w:pPr>
        <w:rPr>
          <w:rFonts w:eastAsiaTheme="minorEastAsia"/>
          <w:b/>
          <w:bCs/>
        </w:rPr>
      </w:pPr>
      <w:r w:rsidRPr="00C35963">
        <w:rPr>
          <w:rFonts w:eastAsiaTheme="minorEastAsia"/>
          <w:lang w:val="en-US"/>
        </w:rPr>
        <w:t>Where</w:t>
      </w:r>
      <w:r>
        <w:rPr>
          <w:rFonts w:eastAsiaTheme="minorEastAsia"/>
          <w:lang w:val="en-US"/>
        </w:rPr>
        <w:t>:</w:t>
      </w:r>
      <w:r w:rsidR="00C35963">
        <w:rPr>
          <w:rFonts w:eastAsiaTheme="minorEastAsia"/>
          <w:lang w:val="en-US"/>
        </w:rPr>
        <w:t xml:space="preserv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ϵ</m:t>
            </m:r>
          </m:e>
          <m:sub>
            <m:r>
              <m:rPr>
                <m:sty m:val="bi"/>
              </m:rPr>
              <w:rPr>
                <w:rFonts w:ascii="Cambria Math" w:eastAsiaTheme="minorEastAsia" w:hAnsi="Cambria Math"/>
                <w:lang w:val="en-US"/>
              </w:rPr>
              <m:t>p</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x</m:t>
                      </m:r>
                    </m:sub>
                  </m:sSub>
                </m:e>
              </m:mr>
              <m:mr>
                <m:e>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y</m:t>
                      </m:r>
                    </m:sub>
                  </m:sSub>
                </m:e>
              </m:mr>
              <m:mr>
                <m:e>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z</m:t>
                      </m:r>
                    </m:sub>
                  </m:sSub>
                </m:e>
              </m:mr>
            </m:m>
          </m:e>
        </m:d>
        <m:r>
          <w:rPr>
            <w:rFonts w:ascii="Cambria Math" w:eastAsiaTheme="minorEastAsia" w:hAnsi="Cambria Math"/>
            <w:lang w:val="en-US"/>
          </w:rPr>
          <m:t xml:space="preserve">= </m:t>
        </m:r>
        <m:sSub>
          <m:sSubPr>
            <m:ctrlPr>
              <w:rPr>
                <w:rFonts w:ascii="Cambria Math" w:eastAsiaTheme="minorEastAsia" w:hAnsi="Cambria Math"/>
                <w:b/>
                <w:bCs/>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ϵ</m:t>
                </m:r>
              </m:e>
            </m:acc>
          </m:e>
          <m:sub>
            <m:r>
              <m:rPr>
                <m:sty m:val="bi"/>
              </m:rPr>
              <w:rPr>
                <w:rFonts w:ascii="Cambria Math" w:eastAsiaTheme="minorEastAsia" w:hAnsi="Cambria Math"/>
                <w:lang w:val="en-US"/>
              </w:rPr>
              <m:t>m</m:t>
            </m:r>
          </m:sub>
        </m:sSub>
        <m:r>
          <m:rPr>
            <m:sty m:val="bi"/>
          </m:rPr>
          <w:rPr>
            <w:rFonts w:ascii="Cambria Math" w:eastAsiaTheme="minorEastAsia" w:hAnsi="Cambria Math"/>
            <w:lang w:val="en-US"/>
          </w:rPr>
          <m:t>-</m:t>
        </m:r>
        <m:r>
          <w:rPr>
            <w:rFonts w:ascii="Cambria Math" w:eastAsiaTheme="minorEastAsia" w:hAnsi="Cambria Math"/>
            <w:lang w:val="en-US"/>
          </w:rPr>
          <m:t>z</m:t>
        </m:r>
        <m:sSub>
          <m:sSubPr>
            <m:ctrlPr>
              <w:rPr>
                <w:rFonts w:ascii="Cambria Math" w:eastAsiaTheme="minorEastAsia" w:hAnsi="Cambria Math"/>
                <w:b/>
                <w:bCs/>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ϵ</m:t>
                </m:r>
              </m:e>
            </m:acc>
          </m:e>
          <m:sub>
            <m:r>
              <m:rPr>
                <m:sty m:val="bi"/>
              </m:rPr>
              <w:rPr>
                <w:rFonts w:ascii="Cambria Math" w:eastAsiaTheme="minorEastAsia" w:hAnsi="Cambria Math"/>
                <w:lang w:val="en-US"/>
              </w:rPr>
              <m:t>b</m:t>
            </m:r>
          </m:sub>
        </m:sSub>
      </m:oMath>
      <w:r w:rsidR="00783F46">
        <w:rPr>
          <w:rFonts w:eastAsiaTheme="minorEastAsia"/>
          <w:b/>
          <w:bCs/>
          <w:lang w:val="en-US"/>
        </w:rPr>
        <w:t xml:space="preserve"> </w:t>
      </w:r>
      <w:r w:rsidR="00783F46" w:rsidRPr="00783F46">
        <w:rPr>
          <w:rFonts w:eastAsiaTheme="minorEastAsia"/>
          <w:lang w:val="en-US"/>
        </w:rPr>
        <w:t xml:space="preserve">and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ϵ</m:t>
            </m:r>
          </m:e>
          <m:sub>
            <m:r>
              <m:rPr>
                <m:sty m:val="bi"/>
              </m:rPr>
              <w:rPr>
                <w:rFonts w:ascii="Cambria Math" w:eastAsiaTheme="minorEastAsia" w:hAnsi="Cambria Math"/>
                <w:lang w:val="en-US"/>
              </w:rPr>
              <m:t>s</m:t>
            </m:r>
          </m:sub>
        </m:sSub>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b/>
                    <w:bCs/>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xy</m:t>
                      </m:r>
                    </m:sub>
                  </m:sSub>
                </m:e>
              </m:mr>
              <m:mr>
                <m:e>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yz</m:t>
                      </m:r>
                    </m:sub>
                  </m:sSub>
                </m:e>
              </m:mr>
            </m:m>
          </m:e>
        </m:d>
        <m:r>
          <m:rPr>
            <m:sty m:val="bi"/>
          </m:rPr>
          <w:rPr>
            <w:rFonts w:ascii="Cambria Math" w:eastAsiaTheme="minorEastAsia" w:hAnsi="Cambria Math"/>
            <w:lang w:val="en-US"/>
          </w:rPr>
          <m:t>=</m:t>
        </m:r>
        <m:sSub>
          <m:sSubPr>
            <m:ctrlPr>
              <w:rPr>
                <w:rFonts w:ascii="Cambria Math" w:eastAsiaTheme="minorEastAsia" w:hAnsi="Cambria Math"/>
                <w:b/>
                <w:bCs/>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ϵ</m:t>
                </m:r>
              </m:e>
            </m:acc>
          </m:e>
          <m:sub>
            <m:r>
              <m:rPr>
                <m:sty m:val="bi"/>
              </m:rPr>
              <w:rPr>
                <w:rFonts w:ascii="Cambria Math" w:eastAsiaTheme="minorEastAsia" w:hAnsi="Cambria Math"/>
                <w:lang w:val="en-US"/>
              </w:rPr>
              <m:t>s</m:t>
            </m:r>
          </m:sub>
        </m:sSub>
      </m:oMath>
    </w:p>
    <w:p w14:paraId="562BA998" w14:textId="06A08BFC" w:rsidR="00F04199" w:rsidRDefault="00F04199" w:rsidP="00F04199">
      <w:pPr>
        <w:pStyle w:val="Heading3"/>
        <w:rPr>
          <w:rFonts w:eastAsiaTheme="minorEastAsia"/>
          <w:lang w:val="en-US"/>
        </w:rPr>
      </w:pPr>
      <w:bookmarkStart w:id="134" w:name="_Toc180011533"/>
      <w:r>
        <w:rPr>
          <w:rFonts w:eastAsiaTheme="minorEastAsia"/>
          <w:lang w:val="en-US"/>
        </w:rPr>
        <w:lastRenderedPageBreak/>
        <w:t>Stress – Strain relationship</w:t>
      </w:r>
      <w:bookmarkEnd w:id="134"/>
    </w:p>
    <w:p w14:paraId="42F5E2E6" w14:textId="2E3F70E7" w:rsidR="003F133E" w:rsidRDefault="00F4484F" w:rsidP="00D945D3">
      <w:pPr>
        <w:rPr>
          <w:rFonts w:eastAsiaTheme="minorEastAsia"/>
          <w:lang w:val="en-US"/>
        </w:rPr>
      </w:pPr>
      <w:r>
        <w:rPr>
          <w:rFonts w:eastAsiaTheme="minorEastAsia"/>
          <w:lang w:val="en-US"/>
        </w:rPr>
        <w:t xml:space="preserve">The stress strain relationship </w:t>
      </w:r>
      <w:r w:rsidR="00205137">
        <w:rPr>
          <w:rFonts w:eastAsiaTheme="minorEastAsia"/>
          <w:lang w:val="en-US"/>
        </w:rPr>
        <w:t xml:space="preserve">in a composite laminated plate </w:t>
      </w:r>
      <w:r w:rsidR="003F133E">
        <w:rPr>
          <w:rFonts w:eastAsiaTheme="minorEastAsia"/>
          <w:lang w:val="en-US"/>
        </w:rPr>
        <w:t>will now be derived.</w:t>
      </w:r>
    </w:p>
    <w:p w14:paraId="15A27CA9" w14:textId="3DF1C8D3" w:rsidR="003F133E" w:rsidRDefault="003F133E" w:rsidP="00D945D3">
      <w:pPr>
        <w:rPr>
          <w:rFonts w:eastAsiaTheme="minorEastAsia"/>
          <w:lang w:val="en-US"/>
        </w:rPr>
      </w:pPr>
      <w:r>
        <w:rPr>
          <w:rFonts w:eastAsiaTheme="minorEastAsia"/>
          <w:lang w:val="en-US"/>
        </w:rPr>
        <w:t>We consider a composite laminated plate formed by p</w:t>
      </w:r>
      <w:r w:rsidR="00A9579D">
        <w:rPr>
          <w:rFonts w:eastAsiaTheme="minorEastAsia"/>
          <w:lang w:val="en-US"/>
        </w:rPr>
        <w:t>i</w:t>
      </w:r>
      <w:r>
        <w:rPr>
          <w:rFonts w:eastAsiaTheme="minorEastAsia"/>
          <w:lang w:val="en-US"/>
        </w:rPr>
        <w:t xml:space="preserve">ling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l</m:t>
            </m:r>
          </m:sub>
        </m:sSub>
      </m:oMath>
      <w:r w:rsidR="00A9579D">
        <w:rPr>
          <w:rFonts w:eastAsiaTheme="minorEastAsia"/>
          <w:lang w:val="en-US"/>
        </w:rPr>
        <w:t xml:space="preserve"> orthotropic layers called </w:t>
      </w:r>
      <w:r w:rsidR="00A32B45">
        <w:rPr>
          <w:rFonts w:eastAsiaTheme="minorEastAsia"/>
          <w:lang w:val="en-US"/>
        </w:rPr>
        <w:t>plies with</w:t>
      </w:r>
      <w:r w:rsidR="00BF633F">
        <w:rPr>
          <w:rFonts w:eastAsiaTheme="minorEastAsia"/>
          <w:lang w:val="en-US"/>
        </w:rPr>
        <w:t xml:space="preserve"> orthotropy axes L,T,z and isotropy in the L axis </w:t>
      </w:r>
      <w:r w:rsidR="00423AB7">
        <w:rPr>
          <w:rFonts w:eastAsiaTheme="minorEastAsia"/>
          <w:lang w:val="en-US"/>
        </w:rPr>
        <w:t xml:space="preserve">(the Tz plane). The L axis is parallel to the </w:t>
      </w:r>
      <w:r w:rsidR="00A32B45">
        <w:rPr>
          <w:rFonts w:eastAsiaTheme="minorEastAsia"/>
          <w:lang w:val="en-US"/>
        </w:rPr>
        <w:t>direction</w:t>
      </w:r>
      <w:r w:rsidR="001A5FC3">
        <w:rPr>
          <w:rFonts w:eastAsiaTheme="minorEastAsia"/>
          <w:lang w:val="en-US"/>
        </w:rPr>
        <w:t xml:space="preserve"> of the longitudinal </w:t>
      </w:r>
      <w:r w:rsidR="00A32B45">
        <w:rPr>
          <w:rFonts w:eastAsiaTheme="minorEastAsia"/>
          <w:lang w:val="en-US"/>
        </w:rPr>
        <w:t>fibers</w:t>
      </w:r>
      <w:r w:rsidR="001A5FC3">
        <w:rPr>
          <w:rFonts w:eastAsiaTheme="minorEastAsia"/>
          <w:lang w:val="en-US"/>
        </w:rPr>
        <w:t xml:space="preserve"> of the composite material</w:t>
      </w:r>
      <w:r w:rsidR="002849FA">
        <w:rPr>
          <w:rFonts w:eastAsiaTheme="minorEastAsia"/>
          <w:lang w:val="en-US"/>
        </w:rPr>
        <w:t>.</w:t>
      </w:r>
    </w:p>
    <w:p w14:paraId="4D404B1C" w14:textId="5E52B7C8" w:rsidR="002849FA" w:rsidRDefault="002849FA" w:rsidP="00D945D3">
      <w:pPr>
        <w:rPr>
          <w:rFonts w:eastAsiaTheme="minorEastAsia"/>
          <w:lang w:val="en-US"/>
        </w:rPr>
      </w:pPr>
      <w:r>
        <w:rPr>
          <w:rFonts w:eastAsiaTheme="minorEastAsia"/>
          <w:lang w:val="en-US"/>
        </w:rPr>
        <w:t>It will be</w:t>
      </w:r>
      <w:r w:rsidR="00D871BE">
        <w:rPr>
          <w:rFonts w:eastAsiaTheme="minorEastAsia"/>
          <w:lang w:val="en-US"/>
        </w:rPr>
        <w:t xml:space="preserve"> assumed that:</w:t>
      </w:r>
    </w:p>
    <w:p w14:paraId="0671EFE8" w14:textId="1F72D5C8" w:rsidR="00D871BE" w:rsidRDefault="00D871BE" w:rsidP="00D871BE">
      <w:pPr>
        <w:pStyle w:val="ListParagraph"/>
        <w:numPr>
          <w:ilvl w:val="0"/>
          <w:numId w:val="5"/>
        </w:numPr>
        <w:rPr>
          <w:rFonts w:eastAsiaTheme="minorEastAsia"/>
          <w:lang w:val="en-US"/>
        </w:rPr>
      </w:pPr>
      <w:r>
        <w:rPr>
          <w:rFonts w:eastAsiaTheme="minorEastAsia"/>
          <w:lang w:val="en-US"/>
        </w:rPr>
        <w:t xml:space="preserve">Each layer (k) is defined by the plane </w:t>
      </w:r>
      <m:oMath>
        <m:r>
          <w:rPr>
            <w:rFonts w:ascii="Cambria Math" w:eastAsiaTheme="minorEastAsia" w:hAnsi="Cambria Math"/>
            <w:lang w:val="en-US"/>
          </w:rPr>
          <m:t>z=</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k</m:t>
            </m:r>
          </m:sub>
        </m:sSub>
      </m:oMath>
      <w:r w:rsidR="00820166">
        <w:rPr>
          <w:rFonts w:eastAsiaTheme="minorEastAsia"/>
          <w:lang w:val="en-US"/>
        </w:rPr>
        <w:t xml:space="preserve"> and </w:t>
      </w:r>
      <m:oMath>
        <m:r>
          <w:rPr>
            <w:rFonts w:ascii="Cambria Math" w:eastAsiaTheme="minorEastAsia" w:hAnsi="Cambria Math"/>
            <w:lang w:val="en-US"/>
          </w:rPr>
          <m:t>z=</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k+1</m:t>
            </m:r>
          </m:sub>
        </m:sSub>
      </m:oMath>
      <w:r w:rsidR="00820166">
        <w:rPr>
          <w:rFonts w:eastAsiaTheme="minorEastAsia"/>
          <w:lang w:val="en-US"/>
        </w:rPr>
        <w:t xml:space="preserve"> with </w:t>
      </w:r>
      <m:oMath>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k</m:t>
            </m:r>
          </m:sub>
        </m:sSub>
        <m:r>
          <w:rPr>
            <w:rFonts w:ascii="Cambria Math" w:eastAsiaTheme="minorEastAsia" w:hAnsi="Cambria Math"/>
            <w:lang w:val="en-US"/>
          </w:rPr>
          <m:t>≤z≤</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k+1</m:t>
            </m:r>
          </m:sub>
        </m:sSub>
      </m:oMath>
    </w:p>
    <w:p w14:paraId="73E1453B" w14:textId="43BF186A" w:rsidR="0066180A" w:rsidRDefault="0066180A" w:rsidP="00D871BE">
      <w:pPr>
        <w:pStyle w:val="ListParagraph"/>
        <w:numPr>
          <w:ilvl w:val="0"/>
          <w:numId w:val="5"/>
        </w:numPr>
        <w:rPr>
          <w:rFonts w:eastAsiaTheme="minorEastAsia"/>
          <w:lang w:val="en-US"/>
        </w:rPr>
      </w:pPr>
      <w:r>
        <w:rPr>
          <w:rFonts w:eastAsiaTheme="minorEastAsia"/>
          <w:lang w:val="en-US"/>
        </w:rPr>
        <w:t xml:space="preserve">The Orthotropy axes L and T </w:t>
      </w:r>
      <w:r w:rsidR="00B15ED1">
        <w:rPr>
          <w:rFonts w:eastAsiaTheme="minorEastAsia"/>
          <w:lang w:val="en-US"/>
        </w:rPr>
        <w:t xml:space="preserve">can vary for each layer and are represented by angle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i</m:t>
            </m:r>
          </m:sub>
        </m:sSub>
      </m:oMath>
      <w:r w:rsidR="00CA1331">
        <w:rPr>
          <w:rFonts w:eastAsiaTheme="minorEastAsia"/>
          <w:lang w:val="en-US"/>
        </w:rPr>
        <w:t xml:space="preserve"> defined to be the angle between the </w:t>
      </w:r>
      <w:r w:rsidR="008C68C0">
        <w:rPr>
          <w:rFonts w:eastAsiaTheme="minorEastAsia"/>
          <w:lang w:val="en-US"/>
        </w:rPr>
        <w:t xml:space="preserve">global x axis and the </w:t>
      </w:r>
      <m:oMath>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i</m:t>
            </m:r>
          </m:sub>
        </m:sSub>
      </m:oMath>
      <w:r w:rsidR="008C68C0">
        <w:rPr>
          <w:rFonts w:eastAsiaTheme="minorEastAsia"/>
          <w:lang w:val="en-US"/>
        </w:rPr>
        <w:t xml:space="preserve"> axis of the i</w:t>
      </w:r>
      <w:r w:rsidR="00C51856">
        <w:rPr>
          <w:rFonts w:eastAsiaTheme="minorEastAsia"/>
          <w:lang w:val="en-US"/>
        </w:rPr>
        <w:t>t</w:t>
      </w:r>
      <w:r w:rsidR="008C68C0">
        <w:rPr>
          <w:rFonts w:eastAsiaTheme="minorEastAsia"/>
          <w:lang w:val="en-US"/>
        </w:rPr>
        <w:t xml:space="preserve">h </w:t>
      </w:r>
      <w:r w:rsidR="00C51856">
        <w:rPr>
          <w:rFonts w:eastAsiaTheme="minorEastAsia"/>
          <w:lang w:val="en-US"/>
        </w:rPr>
        <w:t>layer</w:t>
      </w:r>
    </w:p>
    <w:p w14:paraId="6385F80A" w14:textId="5BA42648" w:rsidR="00C51856" w:rsidRDefault="00C51856" w:rsidP="00D871BE">
      <w:pPr>
        <w:pStyle w:val="ListParagraph"/>
        <w:numPr>
          <w:ilvl w:val="0"/>
          <w:numId w:val="5"/>
        </w:numPr>
        <w:rPr>
          <w:rFonts w:eastAsiaTheme="minorEastAsia"/>
          <w:lang w:val="en-US"/>
        </w:rPr>
      </w:pPr>
      <w:r>
        <w:rPr>
          <w:rFonts w:eastAsiaTheme="minorEastAsia"/>
          <w:lang w:val="en-US"/>
        </w:rPr>
        <w:t xml:space="preserve">Each layer satisfies the plane stress assumption, namely </w:t>
      </w:r>
      <m:oMath>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z</m:t>
            </m:r>
          </m:sub>
        </m:sSub>
        <m:r>
          <w:rPr>
            <w:rFonts w:ascii="Cambria Math" w:eastAsiaTheme="minorEastAsia" w:hAnsi="Cambria Math"/>
            <w:lang w:val="en-US"/>
          </w:rPr>
          <m:t>=0</m:t>
        </m:r>
      </m:oMath>
      <w:r w:rsidR="00146457">
        <w:rPr>
          <w:rFonts w:eastAsiaTheme="minorEastAsia"/>
          <w:lang w:val="en-US"/>
        </w:rPr>
        <w:t xml:space="preserve"> and that the z axis is the </w:t>
      </w:r>
      <w:r w:rsidR="00AD64FC">
        <w:rPr>
          <w:rFonts w:eastAsiaTheme="minorEastAsia"/>
          <w:lang w:val="en-US"/>
        </w:rPr>
        <w:t xml:space="preserve">orthotropy </w:t>
      </w:r>
      <w:r w:rsidR="001E2567">
        <w:rPr>
          <w:rFonts w:eastAsiaTheme="minorEastAsia"/>
          <w:lang w:val="en-US"/>
        </w:rPr>
        <w:t>axis common for all layers</w:t>
      </w:r>
    </w:p>
    <w:p w14:paraId="5B643F00" w14:textId="19D93852" w:rsidR="001E2567" w:rsidRDefault="001E2567" w:rsidP="00D871BE">
      <w:pPr>
        <w:pStyle w:val="ListParagraph"/>
        <w:numPr>
          <w:ilvl w:val="0"/>
          <w:numId w:val="5"/>
        </w:numPr>
        <w:rPr>
          <w:rFonts w:eastAsiaTheme="minorEastAsia"/>
          <w:lang w:val="en-US"/>
        </w:rPr>
      </w:pPr>
      <w:r>
        <w:rPr>
          <w:rFonts w:eastAsiaTheme="minorEastAsia"/>
          <w:lang w:val="en-US"/>
        </w:rPr>
        <w:t xml:space="preserve">The displacement field is continuous between the layers and satisfies </w:t>
      </w:r>
      <w:r w:rsidR="001B6C63">
        <w:rPr>
          <w:rFonts w:eastAsiaTheme="minorEastAsia"/>
          <w:lang w:val="en-US"/>
        </w:rPr>
        <w:fldChar w:fldCharType="begin"/>
      </w:r>
      <w:r w:rsidR="001B6C63">
        <w:rPr>
          <w:rFonts w:eastAsiaTheme="minorEastAsia"/>
          <w:lang w:val="en-US"/>
        </w:rPr>
        <w:instrText xml:space="preserve"> REF eq3_1 \h </w:instrText>
      </w:r>
      <w:r w:rsidR="001B6C63">
        <w:rPr>
          <w:rFonts w:eastAsiaTheme="minorEastAsia"/>
          <w:lang w:val="en-US"/>
        </w:rPr>
      </w:r>
      <w:r w:rsidR="001B6C63">
        <w:rPr>
          <w:rFonts w:eastAsiaTheme="minorEastAsia"/>
          <w:lang w:val="en-US"/>
        </w:rPr>
        <w:fldChar w:fldCharType="separate"/>
      </w:r>
      <m:oMath>
        <m:r>
          <m:rPr>
            <m:sty m:val="p"/>
          </m:rPr>
          <w:rPr>
            <w:rFonts w:ascii="Cambria Math" w:hAnsi="Cambria Math"/>
            <w:noProof/>
            <w:lang w:val="en-US"/>
          </w:rPr>
          <m:t>2</m:t>
        </m:r>
        <m:r>
          <m:rPr>
            <m:sty m:val="p"/>
          </m:rPr>
          <w:rPr>
            <w:rFonts w:ascii="Cambria Math" w:hAnsi="Cambria Math"/>
            <w:lang w:val="en-US"/>
          </w:rPr>
          <m:t>.</m:t>
        </m:r>
        <m:r>
          <m:rPr>
            <m:sty m:val="p"/>
          </m:rPr>
          <w:rPr>
            <w:rFonts w:ascii="Cambria Math" w:hAnsi="Cambria Math"/>
            <w:noProof/>
            <w:lang w:val="en-US"/>
          </w:rPr>
          <m:t>1</m:t>
        </m:r>
      </m:oMath>
      <w:r w:rsidR="001B6C63">
        <w:rPr>
          <w:rFonts w:eastAsiaTheme="minorEastAsia"/>
          <w:lang w:val="en-US"/>
        </w:rPr>
        <w:fldChar w:fldCharType="end"/>
      </w:r>
    </w:p>
    <w:p w14:paraId="54385A1A" w14:textId="1D1819B4" w:rsidR="007D214E" w:rsidRDefault="007D214E" w:rsidP="007D214E">
      <w:pPr>
        <w:rPr>
          <w:rFonts w:eastAsiaTheme="minorEastAsia"/>
          <w:lang w:val="en-US"/>
        </w:rPr>
      </w:pPr>
    </w:p>
    <w:p w14:paraId="56532046" w14:textId="77777777" w:rsidR="00991341" w:rsidRDefault="00991341" w:rsidP="00991341">
      <w:pPr>
        <w:keepNext/>
      </w:pPr>
      <w:r>
        <w:rPr>
          <w:rFonts w:eastAsiaTheme="minorEastAsia"/>
          <w:noProof/>
          <w:lang w:val="en-US"/>
        </w:rPr>
        <w:drawing>
          <wp:inline distT="0" distB="0" distL="0" distR="0" wp14:anchorId="6EF2E949" wp14:editId="01967747">
            <wp:extent cx="5731510" cy="4356100"/>
            <wp:effectExtent l="0" t="0" r="2540" b="6350"/>
            <wp:docPr id="1700771953" name="composite layers definition.png"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1953" name="composite layers definition.png" descr="A diagram of a structure&#10;&#10;Description automatically generated"/>
                    <pic:cNvPicPr/>
                  </pic:nvPicPr>
                  <pic:blipFill>
                    <a:blip r:link="rId12"/>
                    <a:stretch>
                      <a:fillRect/>
                    </a:stretch>
                  </pic:blipFill>
                  <pic:spPr>
                    <a:xfrm>
                      <a:off x="0" y="0"/>
                      <a:ext cx="5731510" cy="4356100"/>
                    </a:xfrm>
                    <a:prstGeom prst="rect">
                      <a:avLst/>
                    </a:prstGeom>
                  </pic:spPr>
                </pic:pic>
              </a:graphicData>
            </a:graphic>
          </wp:inline>
        </w:drawing>
      </w:r>
    </w:p>
    <w:p w14:paraId="5A774FE4" w14:textId="16EFEE11" w:rsidR="004E4080" w:rsidRDefault="00991341" w:rsidP="00991341">
      <w:pPr>
        <w:pStyle w:val="Caption"/>
      </w:pPr>
      <w:bookmarkStart w:id="135" w:name="_Ref174130428"/>
      <w:bookmarkStart w:id="136" w:name="_Toc180011591"/>
      <w:r>
        <w:t xml:space="preserve">Figure </w:t>
      </w:r>
      <w:fldSimple w:instr=" STYLEREF 1 \s ">
        <w:r w:rsidR="00BC36D0">
          <w:rPr>
            <w:noProof/>
          </w:rPr>
          <w:t>2</w:t>
        </w:r>
      </w:fldSimple>
      <w:r w:rsidR="00FA237D">
        <w:noBreakHyphen/>
      </w:r>
      <w:fldSimple w:instr=" SEQ Figure \* ARABIC \s 1 ">
        <w:r w:rsidR="00BC36D0">
          <w:rPr>
            <w:noProof/>
          </w:rPr>
          <w:t>2</w:t>
        </w:r>
      </w:fldSimple>
      <w:bookmarkEnd w:id="135"/>
      <w:r w:rsidR="0096098D">
        <w:t xml:space="preserve"> </w:t>
      </w:r>
      <w:r>
        <w:t>Definition of layers in a composite laminated plate</w:t>
      </w:r>
      <w:r w:rsidR="0007089F">
        <w:t xml:space="preserve"> </w:t>
      </w:r>
      <w:sdt>
        <w:sdtPr>
          <w:id w:val="1465390925"/>
          <w:citation/>
        </w:sdtPr>
        <w:sdtContent>
          <w:r w:rsidR="00D565DB">
            <w:fldChar w:fldCharType="begin"/>
          </w:r>
          <w:r w:rsidR="00D565DB">
            <w:rPr>
              <w:lang w:val="en-US"/>
            </w:rPr>
            <w:instrText xml:space="preserve"> CITATION Oña13 \l 1033 </w:instrText>
          </w:r>
          <w:r w:rsidR="00D565DB">
            <w:fldChar w:fldCharType="separate"/>
          </w:r>
          <w:r w:rsidR="00BC36D0" w:rsidRPr="00BC36D0">
            <w:rPr>
              <w:noProof/>
              <w:lang w:val="en-US"/>
            </w:rPr>
            <w:t>[1]</w:t>
          </w:r>
          <w:r w:rsidR="00D565DB">
            <w:fldChar w:fldCharType="end"/>
          </w:r>
        </w:sdtContent>
      </w:sdt>
      <w:bookmarkEnd w:id="136"/>
    </w:p>
    <w:p w14:paraId="71656813" w14:textId="1EB0D776" w:rsidR="00526C37" w:rsidRDefault="00A10052" w:rsidP="00842189">
      <w:pPr>
        <w:rPr>
          <w:lang w:val="en-US"/>
        </w:rPr>
      </w:pPr>
      <w:r>
        <w:rPr>
          <w:lang w:val="en-US"/>
        </w:rPr>
        <w:t>The assumptions stated above allow us to express the re</w:t>
      </w:r>
      <w:r w:rsidR="00281330">
        <w:rPr>
          <w:lang w:val="en-US"/>
        </w:rPr>
        <w:t>lationship between the in-</w:t>
      </w:r>
      <w:r w:rsidR="00314B2E">
        <w:rPr>
          <w:lang w:val="en-US"/>
        </w:rPr>
        <w:t>plane stresses</w:t>
      </w:r>
      <w:r w:rsidR="00281330">
        <w:rPr>
          <w:lang w:val="en-US"/>
        </w:rPr>
        <w:t xml:space="preserve">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x</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y</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xy</m:t>
            </m:r>
          </m:sub>
        </m:sSub>
      </m:oMath>
      <w:r w:rsidR="00630619">
        <w:rPr>
          <w:rFonts w:eastAsiaTheme="minorEastAsia"/>
          <w:lang w:val="en-US"/>
        </w:rPr>
        <w:t xml:space="preserve"> and the transverse shear strains </w:t>
      </w:r>
      <m:oMath>
        <m:sSub>
          <m:sSubPr>
            <m:ctrlPr>
              <w:rPr>
                <w:rFonts w:ascii="Cambria Math" w:eastAsiaTheme="minorEastAsia" w:hAnsi="Cambria Math"/>
                <w:i/>
                <w:lang w:val="en-US"/>
              </w:rPr>
            </m:ctrlPr>
          </m:sSubPr>
          <m:e>
            <m:r>
              <w:rPr>
                <w:rFonts w:ascii="Cambria Math" w:eastAsiaTheme="minorEastAsia" w:hAnsi="Cambria Math"/>
                <w:lang w:val="en-US"/>
              </w:rPr>
              <m:t>τ</m:t>
            </m:r>
          </m:e>
          <m:sub>
            <m:r>
              <w:rPr>
                <w:rFonts w:ascii="Cambria Math" w:eastAsiaTheme="minorEastAsia" w:hAnsi="Cambria Math"/>
                <w:lang w:val="en-US"/>
              </w:rPr>
              <m:t>xz</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τ</m:t>
            </m:r>
          </m:e>
          <m:sub>
            <m:r>
              <w:rPr>
                <w:rFonts w:ascii="Cambria Math" w:eastAsiaTheme="minorEastAsia" w:hAnsi="Cambria Math"/>
                <w:lang w:val="en-US"/>
              </w:rPr>
              <m:t>yz</m:t>
            </m:r>
          </m:sub>
        </m:sSub>
      </m:oMath>
      <w:r w:rsidR="00842189">
        <w:rPr>
          <w:lang w:val="en-US"/>
        </w:rPr>
        <w:t xml:space="preserve"> with their corresponding strains for each la</w:t>
      </w:r>
      <w:r w:rsidR="00314B2E">
        <w:rPr>
          <w:lang w:val="en-US"/>
        </w:rPr>
        <w:t>yer</w:t>
      </w:r>
      <w:r w:rsidR="00842189">
        <w:rPr>
          <w:lang w:val="en-US"/>
        </w:rPr>
        <w:t xml:space="preserve"> k</w:t>
      </w:r>
      <w:r w:rsidR="00442366">
        <w:rPr>
          <w:lang w:val="en-US"/>
        </w:rPr>
        <w:t xml:space="preserve"> as follows:</w:t>
      </w:r>
    </w:p>
    <w:p w14:paraId="5CA3D489" w14:textId="7CB1A809" w:rsidR="00442366" w:rsidRPr="00185CBE" w:rsidRDefault="00442366" w:rsidP="00842189">
      <w:pPr>
        <w:rPr>
          <w:rFonts w:eastAsiaTheme="minorEastAsia"/>
          <w:i/>
          <w:lang w:val="en-US"/>
        </w:rPr>
      </w:pPr>
    </w:p>
    <w:p w14:paraId="67A8DD90" w14:textId="035E76F2" w:rsidR="00185CBE"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hAnsi="Cambria Math"/>
                  <w:lang w:val="en-US"/>
                </w:rPr>
                <m:t xml:space="preserve"> </m:t>
              </m:r>
              <m:sSub>
                <m:sSubPr>
                  <m:ctrlPr>
                    <w:rPr>
                      <w:rFonts w:ascii="Cambria Math" w:hAnsi="Cambria Math"/>
                      <w:b/>
                      <w:bCs/>
                      <w:i/>
                      <w:lang w:val="en-US"/>
                    </w:rPr>
                  </m:ctrlPr>
                </m:sSubPr>
                <m:e>
                  <m:r>
                    <m:rPr>
                      <m:sty m:val="bi"/>
                    </m:rPr>
                    <w:rPr>
                      <w:rFonts w:ascii="Cambria Math" w:hAnsi="Cambria Math"/>
                      <w:lang w:val="en-US"/>
                    </w:rPr>
                    <m:t>σ</m:t>
                  </m:r>
                </m:e>
                <m:sub>
                  <m:r>
                    <m:rPr>
                      <m:sty m:val="bi"/>
                    </m:rPr>
                    <w:rPr>
                      <w:rFonts w:ascii="Cambria Math" w:hAnsi="Cambria Math"/>
                      <w:lang w:val="en-US"/>
                    </w:rPr>
                    <m:t>p</m:t>
                  </m:r>
                </m:sub>
              </m:sSub>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x</m:t>
                            </m:r>
                          </m:sub>
                        </m:sSub>
                      </m:e>
                    </m:mr>
                    <m:mr>
                      <m:e>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y</m:t>
                            </m:r>
                          </m:sub>
                        </m:sSub>
                      </m:e>
                    </m:mr>
                    <m:mr>
                      <m:e>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xy</m:t>
                            </m:r>
                          </m:sub>
                        </m:sSub>
                      </m:e>
                    </m:mr>
                  </m:m>
                  <m:ctrlPr>
                    <w:rPr>
                      <w:rFonts w:ascii="Cambria Math" w:eastAsiaTheme="minorEastAsia" w:hAnsi="Cambria Math"/>
                      <w:i/>
                      <w:lang w:val="en-US"/>
                    </w:rPr>
                  </m:ctrlPr>
                </m:e>
              </m:d>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D</m:t>
                  </m:r>
                </m:e>
                <m:sub>
                  <m:r>
                    <m:rPr>
                      <m:sty m:val="bi"/>
                    </m:rPr>
                    <w:rPr>
                      <w:rFonts w:ascii="Cambria Math" w:eastAsiaTheme="minorEastAsia" w:hAnsi="Cambria Math"/>
                      <w:lang w:val="en-US"/>
                    </w:rPr>
                    <m:t>p</m:t>
                  </m:r>
                </m:sub>
              </m:sSub>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x</m:t>
                            </m:r>
                          </m:sub>
                        </m:sSub>
                      </m:e>
                    </m:mr>
                    <m:mr>
                      <m:e>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y</m:t>
                            </m:r>
                          </m:sub>
                        </m:sSub>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xy</m:t>
                            </m:r>
                          </m:sub>
                        </m:sSub>
                      </m:e>
                    </m:mr>
                  </m:m>
                  <m:ctrlPr>
                    <w:rPr>
                      <w:rFonts w:ascii="Cambria Math" w:eastAsiaTheme="minorEastAsia" w:hAnsi="Cambria Math"/>
                      <w:i/>
                      <w:lang w:val="en-US"/>
                    </w:rPr>
                  </m:ctrlPr>
                </m:e>
              </m:d>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D</m:t>
                  </m:r>
                  <m:ctrlPr>
                    <w:rPr>
                      <w:rFonts w:ascii="Cambria Math" w:eastAsiaTheme="minorEastAsia" w:hAnsi="Cambria Math"/>
                      <w:i/>
                      <w:lang w:val="en-US"/>
                    </w:rPr>
                  </m:ctrlPr>
                </m:e>
                <m:sub>
                  <m:r>
                    <m:rPr>
                      <m:sty m:val="bi"/>
                    </m:rPr>
                    <w:rPr>
                      <w:rFonts w:ascii="Cambria Math" w:eastAsiaTheme="minorEastAsia" w:hAnsi="Cambria Math"/>
                      <w:lang w:val="en-US"/>
                    </w:rPr>
                    <m:t>p</m:t>
                  </m:r>
                </m:sub>
              </m:sSub>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p</m:t>
                  </m:r>
                </m:sub>
              </m:sSub>
              <m:r>
                <w:rPr>
                  <w:rFonts w:ascii="Cambria Math" w:hAnsi="Cambria Math"/>
                  <w:lang w:val="en-US"/>
                </w:rPr>
                <m:t>#</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3</m:t>
                  </m:r>
                  <m:r>
                    <w:rPr>
                      <w:rFonts w:ascii="Cambria Math" w:hAnsi="Cambria Math"/>
                      <w:i/>
                      <w:lang w:val="en-US"/>
                    </w:rPr>
                    <w:fldChar w:fldCharType="end"/>
                  </m:r>
                </m:e>
              </m:d>
            </m:e>
          </m:eqArr>
        </m:oMath>
      </m:oMathPara>
    </w:p>
    <w:p w14:paraId="111EDA49" w14:textId="77777777" w:rsidR="00185CBE" w:rsidRPr="00901B80" w:rsidRDefault="00185CBE" w:rsidP="00842189">
      <w:pPr>
        <w:rPr>
          <w:i/>
          <w:lang w:val="el-GR"/>
        </w:rPr>
      </w:pPr>
    </w:p>
    <w:p w14:paraId="4D369271" w14:textId="0E57E47E" w:rsidR="005A448B"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hAnsi="Cambria Math"/>
                      <w:b/>
                      <w:bCs/>
                      <w:i/>
                      <w:lang w:val="en-US"/>
                    </w:rPr>
                  </m:ctrlPr>
                </m:sSubPr>
                <m:e>
                  <m:r>
                    <m:rPr>
                      <m:sty m:val="bi"/>
                    </m:rPr>
                    <w:rPr>
                      <w:rFonts w:ascii="Cambria Math" w:hAnsi="Cambria Math"/>
                      <w:lang w:val="en-US"/>
                    </w:rPr>
                    <m:t>σ</m:t>
                  </m:r>
                </m:e>
                <m:sub>
                  <m:r>
                    <m:rPr>
                      <m:sty m:val="bi"/>
                    </m:rPr>
                    <w:rPr>
                      <w:rFonts w:ascii="Cambria Math" w:hAnsi="Cambria Math"/>
                      <w:lang w:val="en-US"/>
                    </w:rPr>
                    <m:t>s</m:t>
                  </m:r>
                </m:sub>
              </m:sSub>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xz</m:t>
                            </m:r>
                          </m:sub>
                        </m:sSub>
                      </m:e>
                    </m:mr>
                    <m:mr>
                      <m:e>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yz</m:t>
                            </m:r>
                          </m:sub>
                        </m:sSub>
                      </m:e>
                    </m:mr>
                  </m:m>
                  <m:ctrlPr>
                    <w:rPr>
                      <w:rFonts w:ascii="Cambria Math" w:eastAsiaTheme="minorEastAsia" w:hAnsi="Cambria Math"/>
                      <w:i/>
                      <w:lang w:val="en-US"/>
                    </w:rPr>
                  </m:ctrlPr>
                </m:e>
              </m:d>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D</m:t>
                  </m:r>
                </m:e>
                <m:sub>
                  <m:r>
                    <m:rPr>
                      <m:sty m:val="bi"/>
                    </m:rPr>
                    <w:rPr>
                      <w:rFonts w:ascii="Cambria Math" w:eastAsiaTheme="minorEastAsia" w:hAnsi="Cambria Math"/>
                      <w:lang w:val="en-US"/>
                    </w:rPr>
                    <m:t>s</m:t>
                  </m:r>
                </m:sub>
              </m:sSub>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xz</m:t>
                            </m:r>
                          </m:sub>
                        </m:sSub>
                      </m:e>
                    </m:mr>
                    <m:mr>
                      <m:e>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yz</m:t>
                            </m:r>
                          </m:sub>
                        </m:sSub>
                      </m:e>
                    </m:mr>
                  </m:m>
                  <m:ctrlPr>
                    <w:rPr>
                      <w:rFonts w:ascii="Cambria Math" w:eastAsiaTheme="minorEastAsia" w:hAnsi="Cambria Math"/>
                      <w:i/>
                      <w:lang w:val="en-US"/>
                    </w:rPr>
                  </m:ctrlPr>
                </m:e>
              </m:d>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D</m:t>
                  </m:r>
                  <m:ctrlPr>
                    <w:rPr>
                      <w:rFonts w:ascii="Cambria Math" w:eastAsiaTheme="minorEastAsia" w:hAnsi="Cambria Math"/>
                      <w:i/>
                      <w:lang w:val="en-US"/>
                    </w:rPr>
                  </m:ctrlPr>
                </m:e>
                <m:sub>
                  <m:r>
                    <m:rPr>
                      <m:sty m:val="bi"/>
                    </m:rPr>
                    <w:rPr>
                      <w:rFonts w:ascii="Cambria Math" w:eastAsiaTheme="minorEastAsia" w:hAnsi="Cambria Math"/>
                      <w:lang w:val="en-US"/>
                    </w:rPr>
                    <m:t>s</m:t>
                  </m:r>
                </m:sub>
              </m:sSub>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s</m:t>
                  </m:r>
                </m:sub>
              </m:sSub>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4</m:t>
                  </m:r>
                  <m:r>
                    <w:rPr>
                      <w:rFonts w:ascii="Cambria Math" w:hAnsi="Cambria Math"/>
                      <w:i/>
                      <w:lang w:val="en-US"/>
                    </w:rPr>
                    <w:fldChar w:fldCharType="end"/>
                  </m:r>
                </m:e>
              </m:d>
            </m:e>
          </m:eqArr>
        </m:oMath>
      </m:oMathPara>
    </w:p>
    <w:p w14:paraId="77F4E9B5" w14:textId="7DCF4FB4" w:rsidR="00DF53A0" w:rsidRPr="00901B80" w:rsidRDefault="00DF53A0" w:rsidP="00DF53A0">
      <w:pPr>
        <w:rPr>
          <w:rFonts w:eastAsiaTheme="minorEastAsia"/>
          <w:lang w:val="en-US"/>
        </w:rPr>
      </w:pPr>
    </w:p>
    <w:p w14:paraId="15B374E4" w14:textId="43661BB7" w:rsidR="00901B80" w:rsidRDefault="00CE738C" w:rsidP="00DF53A0">
      <w:pPr>
        <w:rPr>
          <w:rFonts w:eastAsiaTheme="minorEastAsia"/>
          <w:lang w:val="en-US"/>
        </w:rPr>
      </w:pPr>
      <w:r>
        <w:rPr>
          <w:rFonts w:eastAsiaTheme="minorEastAsia"/>
          <w:lang w:val="en-US"/>
        </w:rPr>
        <w:t>And finally</w:t>
      </w:r>
    </w:p>
    <w:p w14:paraId="3D1CE9BD" w14:textId="7CFB0F86" w:rsidR="005A448B"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m:rPr>
                  <m:sty m:val="bi"/>
                </m:rPr>
                <w:rPr>
                  <w:rFonts w:ascii="Cambria Math" w:hAnsi="Cambria Math"/>
                  <w:lang w:val="en-US"/>
                </w:rPr>
                <m:t>σ=</m:t>
              </m:r>
              <m:d>
                <m:dPr>
                  <m:begChr m:val="["/>
                  <m:endChr m:val="]"/>
                  <m:ctrlPr>
                    <w:rPr>
                      <w:rFonts w:ascii="Cambria Math" w:hAnsi="Cambria Math"/>
                      <w:b/>
                      <w:bCs/>
                      <w:i/>
                      <w:lang w:val="en-US"/>
                    </w:rPr>
                  </m:ctrlPr>
                </m:dPr>
                <m:e>
                  <m:m>
                    <m:mPr>
                      <m:mcs>
                        <m:mc>
                          <m:mcPr>
                            <m:count m:val="1"/>
                            <m:mcJc m:val="center"/>
                          </m:mcPr>
                        </m:mc>
                      </m:mcs>
                      <m:ctrlPr>
                        <w:rPr>
                          <w:rFonts w:ascii="Cambria Math" w:hAnsi="Cambria Math"/>
                          <w:b/>
                          <w:bCs/>
                          <w:i/>
                          <w:lang w:val="en-US"/>
                        </w:rPr>
                      </m:ctrlPr>
                    </m:mPr>
                    <m:mr>
                      <m:e>
                        <m:sSub>
                          <m:sSubPr>
                            <m:ctrlPr>
                              <w:rPr>
                                <w:rFonts w:ascii="Cambria Math" w:hAnsi="Cambria Math"/>
                                <w:b/>
                                <w:bCs/>
                                <w:i/>
                                <w:lang w:val="en-US"/>
                              </w:rPr>
                            </m:ctrlPr>
                          </m:sSubPr>
                          <m:e>
                            <m:r>
                              <m:rPr>
                                <m:sty m:val="bi"/>
                              </m:rPr>
                              <w:rPr>
                                <w:rFonts w:ascii="Cambria Math" w:hAnsi="Cambria Math"/>
                                <w:lang w:val="en-US"/>
                              </w:rPr>
                              <m:t>σ</m:t>
                            </m:r>
                          </m:e>
                          <m:sub>
                            <m:r>
                              <m:rPr>
                                <m:sty m:val="bi"/>
                              </m:rPr>
                              <w:rPr>
                                <w:rFonts w:ascii="Cambria Math" w:hAnsi="Cambria Math"/>
                                <w:lang w:val="en-US"/>
                              </w:rPr>
                              <m:t>p</m:t>
                            </m:r>
                          </m:sub>
                        </m:sSub>
                      </m:e>
                    </m:mr>
                    <m:mr>
                      <m:e>
                        <m:sSub>
                          <m:sSubPr>
                            <m:ctrlPr>
                              <w:rPr>
                                <w:rFonts w:ascii="Cambria Math" w:hAnsi="Cambria Math"/>
                                <w:b/>
                                <w:bCs/>
                                <w:i/>
                                <w:lang w:val="en-US"/>
                              </w:rPr>
                            </m:ctrlPr>
                          </m:sSubPr>
                          <m:e>
                            <m:r>
                              <m:rPr>
                                <m:sty m:val="bi"/>
                              </m:rPr>
                              <w:rPr>
                                <w:rFonts w:ascii="Cambria Math" w:hAnsi="Cambria Math"/>
                                <w:lang w:val="en-US"/>
                              </w:rPr>
                              <m:t>σ</m:t>
                            </m:r>
                          </m:e>
                          <m:sub>
                            <m:r>
                              <m:rPr>
                                <m:sty m:val="bi"/>
                              </m:rPr>
                              <w:rPr>
                                <w:rFonts w:ascii="Cambria Math" w:hAnsi="Cambria Math"/>
                                <w:lang w:val="en-US"/>
                              </w:rPr>
                              <m:t>s</m:t>
                            </m:r>
                          </m:sub>
                        </m:sSub>
                      </m:e>
                    </m:mr>
                  </m:m>
                </m:e>
              </m:d>
              <m:r>
                <m:rPr>
                  <m:sty m:val="bi"/>
                </m:rPr>
                <w:rPr>
                  <w:rFonts w:ascii="Cambria Math" w:hAnsi="Cambria Math"/>
                  <w:lang w:val="en-US"/>
                </w:rPr>
                <m:t>=</m:t>
              </m:r>
              <m:d>
                <m:dPr>
                  <m:begChr m:val="["/>
                  <m:endChr m:val="]"/>
                  <m:ctrlPr>
                    <w:rPr>
                      <w:rFonts w:ascii="Cambria Math" w:hAnsi="Cambria Math"/>
                      <w:b/>
                      <w:bCs/>
                      <w:i/>
                      <w:lang w:val="en-US"/>
                    </w:rPr>
                  </m:ctrlPr>
                </m:dPr>
                <m:e>
                  <m:m>
                    <m:mPr>
                      <m:mcs>
                        <m:mc>
                          <m:mcPr>
                            <m:count m:val="2"/>
                            <m:mcJc m:val="center"/>
                          </m:mcPr>
                        </m:mc>
                      </m:mcs>
                      <m:ctrlPr>
                        <w:rPr>
                          <w:rFonts w:ascii="Cambria Math" w:hAnsi="Cambria Math"/>
                          <w:b/>
                          <w:bCs/>
                          <w:i/>
                          <w:lang w:val="en-US"/>
                        </w:rPr>
                      </m:ctrlPr>
                    </m:mPr>
                    <m:mr>
                      <m:e>
                        <m:sSub>
                          <m:sSubPr>
                            <m:ctrlPr>
                              <w:rPr>
                                <w:rFonts w:ascii="Cambria Math" w:hAnsi="Cambria Math"/>
                                <w:b/>
                                <w:bCs/>
                                <w:i/>
                                <w:lang w:val="en-US"/>
                              </w:rPr>
                            </m:ctrlPr>
                          </m:sSubPr>
                          <m:e>
                            <m:r>
                              <m:rPr>
                                <m:sty m:val="bi"/>
                              </m:rPr>
                              <w:rPr>
                                <w:rFonts w:ascii="Cambria Math" w:hAnsi="Cambria Math"/>
                                <w:lang w:val="en-US"/>
                              </w:rPr>
                              <m:t>D</m:t>
                            </m:r>
                          </m:e>
                          <m:sub>
                            <m:r>
                              <m:rPr>
                                <m:sty m:val="bi"/>
                              </m:rPr>
                              <w:rPr>
                                <w:rFonts w:ascii="Cambria Math" w:hAnsi="Cambria Math"/>
                                <w:lang w:val="en-US"/>
                              </w:rPr>
                              <m:t>p</m:t>
                            </m:r>
                          </m:sub>
                        </m:sSub>
                      </m:e>
                      <m:e>
                        <m:r>
                          <m:rPr>
                            <m:sty m:val="bi"/>
                          </m:rPr>
                          <w:rPr>
                            <w:rFonts w:ascii="Cambria Math" w:hAnsi="Cambria Math"/>
                            <w:lang w:val="en-US"/>
                          </w:rPr>
                          <m:t>0</m:t>
                        </m:r>
                      </m:e>
                    </m:mr>
                    <m:mr>
                      <m:e>
                        <m:r>
                          <m:rPr>
                            <m:sty m:val="bi"/>
                          </m:rPr>
                          <w:rPr>
                            <w:rFonts w:ascii="Cambria Math" w:hAnsi="Cambria Math"/>
                            <w:lang w:val="en-US"/>
                          </w:rPr>
                          <m:t>0</m:t>
                        </m:r>
                      </m:e>
                      <m:e>
                        <m:sSub>
                          <m:sSubPr>
                            <m:ctrlPr>
                              <w:rPr>
                                <w:rFonts w:ascii="Cambria Math" w:hAnsi="Cambria Math"/>
                                <w:b/>
                                <w:bCs/>
                                <w:i/>
                                <w:lang w:val="en-US"/>
                              </w:rPr>
                            </m:ctrlPr>
                          </m:sSubPr>
                          <m:e>
                            <m:r>
                              <m:rPr>
                                <m:sty m:val="bi"/>
                              </m:rPr>
                              <w:rPr>
                                <w:rFonts w:ascii="Cambria Math" w:hAnsi="Cambria Math"/>
                                <w:lang w:val="en-US"/>
                              </w:rPr>
                              <m:t>D</m:t>
                            </m:r>
                          </m:e>
                          <m:sub>
                            <m:r>
                              <m:rPr>
                                <m:sty m:val="bi"/>
                              </m:rPr>
                              <w:rPr>
                                <w:rFonts w:ascii="Cambria Math" w:hAnsi="Cambria Math"/>
                                <w:lang w:val="en-US"/>
                              </w:rPr>
                              <m:t>s</m:t>
                            </m:r>
                          </m:sub>
                        </m:sSub>
                      </m:e>
                    </m:mr>
                  </m:m>
                </m:e>
              </m:d>
              <m:r>
                <m:rPr>
                  <m:sty m:val="bi"/>
                </m:rPr>
                <w:rPr>
                  <w:rFonts w:ascii="Cambria Math" w:hAnsi="Cambria Math"/>
                  <w:lang w:val="en-US"/>
                </w:rPr>
                <m:t>⋅</m:t>
              </m:r>
              <m:d>
                <m:dPr>
                  <m:begChr m:val="["/>
                  <m:endChr m:val="]"/>
                  <m:ctrlPr>
                    <w:rPr>
                      <w:rFonts w:ascii="Cambria Math" w:hAnsi="Cambria Math"/>
                      <w:b/>
                      <w:bCs/>
                      <w:i/>
                      <w:lang w:val="en-US"/>
                    </w:rPr>
                  </m:ctrlPr>
                </m:dPr>
                <m:e>
                  <m:m>
                    <m:mPr>
                      <m:mcs>
                        <m:mc>
                          <m:mcPr>
                            <m:count m:val="1"/>
                            <m:mcJc m:val="center"/>
                          </m:mcPr>
                        </m:mc>
                      </m:mcs>
                      <m:ctrlPr>
                        <w:rPr>
                          <w:rFonts w:ascii="Cambria Math" w:hAnsi="Cambria Math"/>
                          <w:b/>
                          <w:bCs/>
                          <w:i/>
                          <w:lang w:val="en-US"/>
                        </w:rPr>
                      </m:ctrlPr>
                    </m:mPr>
                    <m:mr>
                      <m:e>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p</m:t>
                            </m:r>
                          </m:sub>
                        </m:sSub>
                      </m:e>
                    </m:mr>
                    <m:mr>
                      <m:e>
                        <m:sSub>
                          <m:sSubPr>
                            <m:ctrlPr>
                              <w:rPr>
                                <w:rFonts w:ascii="Cambria Math" w:hAnsi="Cambria Math"/>
                                <w:b/>
                                <w:bCs/>
                                <w:i/>
                                <w:lang w:val="en-US"/>
                              </w:rPr>
                            </m:ctrlPr>
                          </m:sSubPr>
                          <m:e>
                            <m:r>
                              <m:rPr>
                                <m:sty m:val="bi"/>
                              </m:rPr>
                              <w:rPr>
                                <w:rFonts w:ascii="Cambria Math" w:hAnsi="Cambria Math"/>
                                <w:lang w:val="en-US"/>
                              </w:rPr>
                              <m:t>ϵ</m:t>
                            </m:r>
                          </m:e>
                          <m:sub>
                            <m:r>
                              <m:rPr>
                                <m:sty m:val="bi"/>
                              </m:rPr>
                              <w:rPr>
                                <w:rFonts w:ascii="Cambria Math" w:hAnsi="Cambria Math"/>
                                <w:lang w:val="en-US"/>
                              </w:rPr>
                              <m:t>s</m:t>
                            </m:r>
                          </m:sub>
                        </m:sSub>
                      </m:e>
                    </m:mr>
                  </m:m>
                </m:e>
              </m:d>
              <m:r>
                <m:rPr>
                  <m:sty m:val="bi"/>
                </m:rPr>
                <w:rPr>
                  <w:rFonts w:ascii="Cambria Math" w:hAnsi="Cambria Math"/>
                  <w:lang w:val="en-US"/>
                </w:rPr>
                <m:t>=</m:t>
              </m:r>
              <m:r>
                <w:rPr>
                  <w:rFonts w:ascii="Cambria Math" w:hAnsi="Cambria Math"/>
                  <w:lang w:val="en-US"/>
                </w:rPr>
                <m:t>Dϵ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5</m:t>
                  </m:r>
                  <m:r>
                    <w:rPr>
                      <w:rFonts w:ascii="Cambria Math" w:hAnsi="Cambria Math"/>
                      <w:i/>
                      <w:lang w:val="en-US"/>
                    </w:rPr>
                    <w:fldChar w:fldCharType="end"/>
                  </m:r>
                </m:e>
              </m:d>
            </m:e>
          </m:eqArr>
        </m:oMath>
      </m:oMathPara>
    </w:p>
    <w:p w14:paraId="3C43FF71" w14:textId="0E4999FA" w:rsidR="00CE738C" w:rsidRPr="005A448B" w:rsidRDefault="00CE738C" w:rsidP="00DF53A0">
      <w:pPr>
        <w:rPr>
          <w:rFonts w:eastAsiaTheme="minorEastAsia"/>
          <w:lang w:val="en-US"/>
        </w:rPr>
      </w:pPr>
    </w:p>
    <w:p w14:paraId="17CB87DE" w14:textId="77777777" w:rsidR="005A448B" w:rsidRPr="00B674F2" w:rsidRDefault="005A448B" w:rsidP="00DF53A0">
      <w:pPr>
        <w:rPr>
          <w:rFonts w:eastAsiaTheme="minorEastAsia"/>
          <w:b/>
          <w:bCs/>
          <w:lang w:val="en-US"/>
        </w:rPr>
      </w:pPr>
    </w:p>
    <w:p w14:paraId="4F282873" w14:textId="53CF0337" w:rsidR="00DD4987" w:rsidRDefault="00B674F2" w:rsidP="00DF53A0">
      <w:pPr>
        <w:rPr>
          <w:rFonts w:eastAsiaTheme="minorEastAsia"/>
          <w:lang w:val="en-US"/>
        </w:rPr>
      </w:pPr>
      <w:r>
        <w:rPr>
          <w:rFonts w:eastAsiaTheme="minorEastAsia"/>
          <w:lang w:val="en-US"/>
        </w:rPr>
        <w:t xml:space="preserve">The constitutive matrices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p</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s</m:t>
            </m:r>
          </m:sub>
        </m:sSub>
      </m:oMath>
      <w:r w:rsidR="007B3A2B">
        <w:rPr>
          <w:rFonts w:eastAsiaTheme="minorEastAsia"/>
          <w:lang w:val="en-US"/>
        </w:rPr>
        <w:t xml:space="preserve"> are symmetrical and their terms are a function of the five independent material properties as well as the angle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oMath>
      <w:r w:rsidR="00012D9F">
        <w:rPr>
          <w:rFonts w:eastAsiaTheme="minorEastAsia"/>
          <w:lang w:val="en-US"/>
        </w:rPr>
        <w:t>.</w:t>
      </w:r>
      <w:r w:rsidR="00DD4987">
        <w:rPr>
          <w:rFonts w:eastAsiaTheme="minorEastAsia"/>
          <w:lang w:val="en-US"/>
        </w:rPr>
        <w:t xml:space="preserve"> The </w:t>
      </w:r>
      <w:r w:rsidR="001B51EA">
        <w:rPr>
          <w:rFonts w:eastAsiaTheme="minorEastAsia"/>
          <w:lang w:val="en-US"/>
        </w:rPr>
        <w:t>calculation</w:t>
      </w:r>
      <w:r w:rsidR="00DD4987">
        <w:rPr>
          <w:rFonts w:eastAsiaTheme="minorEastAsia"/>
          <w:lang w:val="en-US"/>
        </w:rPr>
        <w:t xml:space="preserve"> of the aforementioned matrices </w:t>
      </w:r>
      <w:r w:rsidR="00B203A2">
        <w:rPr>
          <w:rFonts w:eastAsiaTheme="minorEastAsia"/>
          <w:lang w:val="en-US"/>
        </w:rPr>
        <w:t xml:space="preserve">begins by expressing the stress – strain relationships </w:t>
      </w:r>
      <w:r w:rsidR="00EF596D">
        <w:rPr>
          <w:rFonts w:eastAsiaTheme="minorEastAsia"/>
          <w:lang w:val="en-US"/>
        </w:rPr>
        <w:t xml:space="preserve">in the </w:t>
      </w:r>
      <w:r w:rsidR="00E607C4">
        <w:rPr>
          <w:rFonts w:eastAsiaTheme="minorEastAsia"/>
          <w:lang w:val="en-US"/>
        </w:rPr>
        <w:t>orthotropy</w:t>
      </w:r>
      <w:r w:rsidR="007C664A">
        <w:rPr>
          <w:rFonts w:eastAsiaTheme="minorEastAsia"/>
          <w:lang w:val="en-US"/>
        </w:rPr>
        <w:t xml:space="preserve"> axes L, T, z</w:t>
      </w:r>
    </w:p>
    <w:p w14:paraId="5824D58E" w14:textId="079E6AD6" w:rsidR="007C664A" w:rsidRPr="00DB1F1C" w:rsidRDefault="007C664A" w:rsidP="00DF53A0">
      <w:pPr>
        <w:rPr>
          <w:rFonts w:eastAsiaTheme="minorEastAsia"/>
          <w:lang w:val="en-US"/>
        </w:rPr>
      </w:pPr>
    </w:p>
    <w:p w14:paraId="6A641FB5" w14:textId="4839E365" w:rsidR="00DB1F1C"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D</m:t>
                  </m:r>
                </m:e>
                <m:sub>
                  <m:r>
                    <m:rPr>
                      <m:sty m:val="bi"/>
                    </m:rP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D</m:t>
                  </m:r>
                </m:e>
                <m:sub>
                  <m:r>
                    <m:rPr>
                      <m:sty m:val="bi"/>
                    </m:rP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2</m:t>
                  </m:r>
                </m:sub>
              </m:sSub>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6</m:t>
                  </m:r>
                  <m:r>
                    <w:rPr>
                      <w:rFonts w:ascii="Cambria Math" w:hAnsi="Cambria Math"/>
                      <w:i/>
                      <w:lang w:val="en-US"/>
                    </w:rPr>
                    <w:fldChar w:fldCharType="end"/>
                  </m:r>
                </m:e>
              </m:d>
            </m:e>
          </m:eqArr>
        </m:oMath>
      </m:oMathPara>
    </w:p>
    <w:p w14:paraId="7A6406C1" w14:textId="77777777" w:rsidR="00DB1F1C" w:rsidRPr="00EC60D0" w:rsidRDefault="00DB1F1C" w:rsidP="00DF53A0">
      <w:pPr>
        <w:rPr>
          <w:rFonts w:eastAsiaTheme="minorEastAsia"/>
          <w:lang w:val="en-US"/>
        </w:rPr>
      </w:pPr>
    </w:p>
    <w:p w14:paraId="051F610C" w14:textId="1FDD2DDD" w:rsidR="00EC60D0" w:rsidRDefault="00EC60D0" w:rsidP="00DF53A0">
      <w:pPr>
        <w:rPr>
          <w:rFonts w:eastAsiaTheme="minorEastAsia"/>
          <w:lang w:val="en-US"/>
        </w:rPr>
      </w:pPr>
      <w:r>
        <w:rPr>
          <w:rFonts w:eastAsiaTheme="minorEastAsia"/>
          <w:lang w:val="en-US"/>
        </w:rPr>
        <w:t>Where:</w:t>
      </w:r>
    </w:p>
    <w:p w14:paraId="0D436BA7" w14:textId="3066B3E0" w:rsidR="00EC60D0" w:rsidRPr="0026504D" w:rsidRDefault="00000000" w:rsidP="00EC60D0">
      <w:pPr>
        <w:pStyle w:val="ListParagraph"/>
        <w:rPr>
          <w:rFonts w:eastAsiaTheme="minorEastAsia"/>
          <w:iCs/>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1</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rPr>
                        </m:ctrlPr>
                      </m:sSubPr>
                      <m:e>
                        <m:r>
                          <w:rPr>
                            <w:rFonts w:ascii="Cambria Math" w:eastAsiaTheme="minorEastAsia" w:hAnsi="Cambria Math"/>
                            <w:lang w:val="el-GR"/>
                          </w:rPr>
                          <m:t>σ</m:t>
                        </m:r>
                        <m:ctrlPr>
                          <w:rPr>
                            <w:rFonts w:ascii="Cambria Math" w:eastAsiaTheme="minorEastAsia" w:hAnsi="Cambria Math"/>
                            <w:i/>
                            <w:lang w:val="el-GR"/>
                          </w:rPr>
                        </m:ctrlPr>
                      </m:e>
                      <m:sub>
                        <m:r>
                          <w:rPr>
                            <w:rFonts w:ascii="Cambria Math" w:eastAsiaTheme="minorEastAsia" w:hAnsi="Cambria Math"/>
                            <w:lang w:val="en-US"/>
                          </w:rPr>
                          <m:t>L</m:t>
                        </m:r>
                      </m:sub>
                    </m:sSub>
                  </m:e>
                </m:mr>
                <m:m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T</m:t>
                        </m:r>
                      </m:sub>
                    </m:sSub>
                  </m:e>
                </m:mr>
                <m:mr>
                  <m:e>
                    <m:sSub>
                      <m:sSubPr>
                        <m:ctrlPr>
                          <w:rPr>
                            <w:rFonts w:ascii="Cambria Math" w:eastAsiaTheme="minorEastAsia" w:hAnsi="Cambria Math"/>
                            <w:i/>
                            <w:lang w:val="en-US"/>
                          </w:rPr>
                        </m:ctrlPr>
                      </m:sSubPr>
                      <m:e>
                        <m:r>
                          <w:rPr>
                            <w:rFonts w:ascii="Cambria Math" w:eastAsiaTheme="minorEastAsia" w:hAnsi="Cambria Math"/>
                            <w:lang w:val="en-US"/>
                          </w:rPr>
                          <m:t>τ</m:t>
                        </m:r>
                      </m:e>
                      <m:sub>
                        <m:r>
                          <w:rPr>
                            <w:rFonts w:ascii="Cambria Math" w:eastAsiaTheme="minorEastAsia" w:hAnsi="Cambria Math"/>
                            <w:lang w:val="en-US"/>
                          </w:rPr>
                          <m:t>LT</m:t>
                        </m:r>
                      </m:sub>
                    </m:sSub>
                  </m:e>
                </m:mr>
              </m:m>
            </m:e>
          </m:d>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1</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rPr>
                        </m:ctrlPr>
                      </m:sSubPr>
                      <m:e>
                        <m:r>
                          <w:rPr>
                            <w:rFonts w:ascii="Cambria Math" w:eastAsiaTheme="minorEastAsia" w:hAnsi="Cambria Math"/>
                            <w:lang w:val="el-GR"/>
                          </w:rPr>
                          <m:t>ϵ</m:t>
                        </m:r>
                        <m:ctrlPr>
                          <w:rPr>
                            <w:rFonts w:ascii="Cambria Math" w:eastAsiaTheme="minorEastAsia" w:hAnsi="Cambria Math"/>
                            <w:i/>
                            <w:lang w:val="el-GR"/>
                          </w:rPr>
                        </m:ctrlPr>
                      </m:e>
                      <m:sub>
                        <m:r>
                          <w:rPr>
                            <w:rFonts w:ascii="Cambria Math" w:eastAsiaTheme="minorEastAsia" w:hAnsi="Cambria Math"/>
                            <w:lang w:val="en-US"/>
                          </w:rPr>
                          <m:t>L</m:t>
                        </m:r>
                      </m:sub>
                    </m:sSub>
                  </m:e>
                </m:mr>
                <m:mr>
                  <m:e>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T</m:t>
                        </m:r>
                      </m:sub>
                    </m:sSub>
                  </m:e>
                </m:mr>
                <m:mr>
                  <m:e>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LT</m:t>
                        </m:r>
                      </m:sub>
                    </m:sSub>
                  </m:e>
                </m:mr>
              </m:m>
            </m:e>
          </m:d>
          <m:r>
            <w:rPr>
              <w:rFonts w:ascii="Cambria Math" w:eastAsiaTheme="minorEastAsia" w:hAnsi="Cambria Math"/>
              <w:lang w:val="en-US"/>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D</m:t>
              </m:r>
              <m:ctrlPr>
                <w:rPr>
                  <w:rFonts w:ascii="Cambria Math" w:eastAsiaTheme="minorEastAsia" w:hAnsi="Cambria Math"/>
                  <w:i/>
                  <w:lang w:val="en-US"/>
                </w:rPr>
              </m:ctrlPr>
            </m:e>
            <m:sub>
              <m:r>
                <m:rPr>
                  <m:sty m:val="bi"/>
                </m:rPr>
                <w:rPr>
                  <w:rFonts w:ascii="Cambria Math" w:eastAsiaTheme="minorEastAsia" w:hAnsi="Cambria Math"/>
                  <w:lang w:val="en-US"/>
                </w:rPr>
                <m:t>1</m:t>
              </m:r>
            </m:sub>
          </m:sSub>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m>
                <m:mPr>
                  <m:mcs>
                    <m:mc>
                      <m:mcPr>
                        <m:count m:val="3"/>
                        <m:mcJc m:val="center"/>
                      </m:mcPr>
                    </m:mc>
                  </m:mcs>
                  <m:ctrlPr>
                    <w:rPr>
                      <w:rFonts w:ascii="Cambria Math" w:eastAsiaTheme="minorEastAsia" w:hAnsi="Cambria Math"/>
                      <w:iCs/>
                      <w:lang w:val="en-US"/>
                    </w:rPr>
                  </m:ctrlPr>
                </m:mPr>
                <m:mr>
                  <m:e>
                    <m:sSub>
                      <m:sSubPr>
                        <m:ctrlPr>
                          <w:rPr>
                            <w:rFonts w:ascii="Cambria Math" w:eastAsiaTheme="minorEastAsia" w:hAnsi="Cambria Math"/>
                            <w:i/>
                            <w:iCs/>
                            <w:lang w:val="en-US"/>
                          </w:rPr>
                        </m:ctrlPr>
                      </m:sSubPr>
                      <m:e>
                        <m:r>
                          <w:rPr>
                            <w:rFonts w:ascii="Cambria Math" w:eastAsiaTheme="minorEastAsia" w:hAnsi="Cambria Math"/>
                            <w:lang w:val="en-US"/>
                          </w:rPr>
                          <m:t>D</m:t>
                        </m:r>
                      </m:e>
                      <m:sub>
                        <m:r>
                          <w:rPr>
                            <w:rFonts w:ascii="Cambria Math" w:eastAsiaTheme="minorEastAsia" w:hAnsi="Cambria Math"/>
                            <w:lang w:val="en-US"/>
                          </w:rPr>
                          <m:t>LL</m:t>
                        </m:r>
                      </m:sub>
                    </m:sSub>
                  </m:e>
                  <m:e>
                    <m:sSub>
                      <m:sSubPr>
                        <m:ctrlPr>
                          <w:rPr>
                            <w:rFonts w:ascii="Cambria Math" w:eastAsiaTheme="minorEastAsia" w:hAnsi="Cambria Math"/>
                            <w:i/>
                            <w:iCs/>
                            <w:lang w:val="en-US"/>
                          </w:rPr>
                        </m:ctrlPr>
                      </m:sSubPr>
                      <m:e>
                        <m:r>
                          <w:rPr>
                            <w:rFonts w:ascii="Cambria Math" w:eastAsiaTheme="minorEastAsia" w:hAnsi="Cambria Math"/>
                            <w:lang w:val="en-US"/>
                          </w:rPr>
                          <m:t>D</m:t>
                        </m:r>
                      </m:e>
                      <m:sub>
                        <m:r>
                          <w:rPr>
                            <w:rFonts w:ascii="Cambria Math" w:eastAsiaTheme="minorEastAsia" w:hAnsi="Cambria Math"/>
                            <w:lang w:val="en-US"/>
                          </w:rPr>
                          <m:t>LT</m:t>
                        </m:r>
                      </m:sub>
                    </m:sSub>
                  </m:e>
                  <m:e>
                    <m:r>
                      <w:rPr>
                        <w:rFonts w:ascii="Cambria Math" w:eastAsiaTheme="minorEastAsia" w:hAnsi="Cambria Math"/>
                        <w:lang w:val="en-US"/>
                      </w:rPr>
                      <m:t>0</m:t>
                    </m:r>
                  </m:e>
                </m:mr>
                <m:mr>
                  <m:e>
                    <m:r>
                      <w:rPr>
                        <w:rFonts w:ascii="Cambria Math" w:eastAsiaTheme="minorEastAsia" w:hAnsi="Cambria Math"/>
                        <w:lang w:val="en-US"/>
                      </w:rPr>
                      <m:t xml:space="preserve"> </m:t>
                    </m:r>
                  </m:e>
                  <m:e>
                    <m:sSub>
                      <m:sSubPr>
                        <m:ctrlPr>
                          <w:rPr>
                            <w:rFonts w:ascii="Cambria Math" w:eastAsiaTheme="minorEastAsia" w:hAnsi="Cambria Math"/>
                            <w:i/>
                            <w:iCs/>
                            <w:lang w:val="en-US"/>
                          </w:rPr>
                        </m:ctrlPr>
                      </m:sSubPr>
                      <m:e>
                        <m:r>
                          <w:rPr>
                            <w:rFonts w:ascii="Cambria Math" w:eastAsiaTheme="minorEastAsia" w:hAnsi="Cambria Math"/>
                            <w:lang w:val="en-US"/>
                          </w:rPr>
                          <m:t>D</m:t>
                        </m:r>
                      </m:e>
                      <m:sub>
                        <m:r>
                          <w:rPr>
                            <w:rFonts w:ascii="Cambria Math" w:eastAsiaTheme="minorEastAsia" w:hAnsi="Cambria Math"/>
                            <w:lang w:val="en-US"/>
                          </w:rPr>
                          <m:t>TT</m:t>
                        </m:r>
                      </m:sub>
                    </m:sSub>
                  </m:e>
                  <m:e>
                    <m:r>
                      <w:rPr>
                        <w:rFonts w:ascii="Cambria Math" w:eastAsiaTheme="minorEastAsia" w:hAnsi="Cambria Math"/>
                        <w:lang w:val="en-US"/>
                      </w:rPr>
                      <m:t>0</m:t>
                    </m:r>
                  </m:e>
                </m:mr>
                <m:mr>
                  <m:e>
                    <m:r>
                      <w:rPr>
                        <w:rFonts w:ascii="Cambria Math" w:eastAsiaTheme="minorEastAsia" w:hAnsi="Cambria Math"/>
                        <w:lang w:val="en-US"/>
                      </w:rPr>
                      <m:t>Sym</m:t>
                    </m:r>
                  </m:e>
                  <m:e>
                    <m:r>
                      <w:rPr>
                        <w:rFonts w:ascii="Cambria Math" w:eastAsiaTheme="minorEastAsia" w:hAnsi="Cambria Math"/>
                        <w:lang w:val="en-US"/>
                      </w:rPr>
                      <m:t xml:space="preserve"> </m:t>
                    </m:r>
                  </m:e>
                  <m:e>
                    <m:sSub>
                      <m:sSubPr>
                        <m:ctrlPr>
                          <w:rPr>
                            <w:rFonts w:ascii="Cambria Math" w:eastAsiaTheme="minorEastAsia" w:hAnsi="Cambria Math"/>
                            <w:i/>
                            <w:iCs/>
                            <w:lang w:val="en-US"/>
                          </w:rPr>
                        </m:ctrlPr>
                      </m:sSubPr>
                      <m:e>
                        <m:r>
                          <w:rPr>
                            <w:rFonts w:ascii="Cambria Math" w:eastAsiaTheme="minorEastAsia" w:hAnsi="Cambria Math"/>
                            <w:lang w:val="en-US"/>
                          </w:rPr>
                          <m:t>G</m:t>
                        </m:r>
                      </m:e>
                      <m:sub>
                        <m:r>
                          <w:rPr>
                            <w:rFonts w:ascii="Cambria Math" w:eastAsiaTheme="minorEastAsia" w:hAnsi="Cambria Math"/>
                            <w:lang w:val="en-US"/>
                          </w:rPr>
                          <m:t>LT</m:t>
                        </m:r>
                      </m:sub>
                    </m:sSub>
                  </m:e>
                </m:mr>
              </m:m>
              <m:ctrlPr>
                <w:rPr>
                  <w:rFonts w:ascii="Cambria Math" w:eastAsiaTheme="minorEastAsia" w:hAnsi="Cambria Math"/>
                  <w:i/>
                  <w:iCs/>
                  <w:lang w:val="en-US"/>
                </w:rPr>
              </m:ctrlPr>
            </m:e>
          </m:d>
        </m:oMath>
      </m:oMathPara>
    </w:p>
    <w:p w14:paraId="6522DE16" w14:textId="5A5DAA6D" w:rsidR="00773838" w:rsidRPr="009152BE" w:rsidRDefault="00000000" w:rsidP="00EC60D0">
      <w:pPr>
        <w:pStyle w:val="ListParagraph"/>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2</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τ</m:t>
                        </m:r>
                      </m:e>
                      <m:sub>
                        <m:r>
                          <w:rPr>
                            <w:rFonts w:ascii="Cambria Math" w:eastAsiaTheme="minorEastAsia" w:hAnsi="Cambria Math"/>
                            <w:lang w:val="en-US"/>
                          </w:rPr>
                          <m:t>Lz</m:t>
                        </m:r>
                      </m:sub>
                    </m:sSub>
                  </m:e>
                </m:mr>
                <m:mr>
                  <m:e>
                    <m:sSub>
                      <m:sSubPr>
                        <m:ctrlPr>
                          <w:rPr>
                            <w:rFonts w:ascii="Cambria Math" w:eastAsiaTheme="minorEastAsia" w:hAnsi="Cambria Math"/>
                            <w:i/>
                            <w:lang w:val="en-US"/>
                          </w:rPr>
                        </m:ctrlPr>
                      </m:sSubPr>
                      <m:e>
                        <m:r>
                          <w:rPr>
                            <w:rFonts w:ascii="Cambria Math" w:eastAsiaTheme="minorEastAsia" w:hAnsi="Cambria Math"/>
                            <w:lang w:val="en-US"/>
                          </w:rPr>
                          <m:t>τ</m:t>
                        </m:r>
                      </m:e>
                      <m:sub>
                        <m:r>
                          <w:rPr>
                            <w:rFonts w:ascii="Cambria Math" w:eastAsiaTheme="minorEastAsia" w:hAnsi="Cambria Math"/>
                            <w:lang w:val="en-US"/>
                          </w:rPr>
                          <m:t>Tz</m:t>
                        </m:r>
                      </m:sub>
                    </m:sSub>
                  </m:e>
                </m:mr>
              </m:m>
            </m:e>
          </m:d>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2</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Lz</m:t>
                        </m:r>
                      </m:sub>
                    </m:sSub>
                  </m:e>
                </m:mr>
                <m:mr>
                  <m:e>
                    <m:sSub>
                      <m:sSubPr>
                        <m:ctrlPr>
                          <w:rPr>
                            <w:rFonts w:ascii="Cambria Math" w:eastAsiaTheme="minorEastAsia" w:hAnsi="Cambria Math"/>
                            <w:i/>
                            <w:lang w:val="en-US"/>
                          </w:rPr>
                        </m:ctrlPr>
                      </m:sSubPr>
                      <m:e>
                        <m:r>
                          <w:rPr>
                            <w:rFonts w:ascii="Cambria Math" w:eastAsiaTheme="minorEastAsia" w:hAnsi="Cambria Math"/>
                            <w:lang w:val="en-US"/>
                          </w:rPr>
                          <m:t>γ</m:t>
                        </m:r>
                      </m:e>
                      <m:sub>
                        <m:r>
                          <w:rPr>
                            <w:rFonts w:ascii="Cambria Math" w:eastAsiaTheme="minorEastAsia" w:hAnsi="Cambria Math"/>
                            <w:lang w:val="en-US"/>
                          </w:rPr>
                          <m:t>Tz</m:t>
                        </m:r>
                      </m:sub>
                    </m:sSub>
                  </m:e>
                </m:mr>
              </m:m>
            </m:e>
          </m:d>
          <m:r>
            <w:rPr>
              <w:rFonts w:ascii="Cambria Math" w:eastAsiaTheme="minorEastAsia" w:hAnsi="Cambria Math"/>
              <w:lang w:val="en-US"/>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D</m:t>
              </m:r>
              <m:ctrlPr>
                <w:rPr>
                  <w:rFonts w:ascii="Cambria Math" w:eastAsiaTheme="minorEastAsia" w:hAnsi="Cambria Math"/>
                  <w:i/>
                  <w:lang w:val="en-US"/>
                </w:rPr>
              </m:ctrlPr>
            </m:e>
            <m:sub>
              <m:r>
                <m:rPr>
                  <m:sty m:val="bi"/>
                </m:rPr>
                <w:rPr>
                  <w:rFonts w:ascii="Cambria Math" w:eastAsiaTheme="minorEastAsia" w:hAnsi="Cambria Math"/>
                  <w:lang w:val="en-US"/>
                </w:rPr>
                <m:t>2</m:t>
              </m:r>
            </m:sub>
          </m:sSub>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m>
                <m:mPr>
                  <m:mcs>
                    <m:mc>
                      <m:mcPr>
                        <m:count m:val="2"/>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Lz</m:t>
                        </m:r>
                      </m:sub>
                    </m:sSub>
                  </m:e>
                  <m:e>
                    <m:r>
                      <w:rPr>
                        <w:rFonts w:ascii="Cambria Math" w:eastAsiaTheme="minorEastAsia" w:hAnsi="Cambria Math"/>
                        <w:lang w:val="en-US"/>
                      </w:rPr>
                      <m:t>0</m:t>
                    </m:r>
                  </m:e>
                </m:mr>
                <m:mr>
                  <m:e>
                    <m:r>
                      <w:rPr>
                        <w:rFonts w:ascii="Cambria Math" w:eastAsiaTheme="minorEastAsia" w:hAnsi="Cambria Math"/>
                        <w:lang w:val="en-US"/>
                      </w:rPr>
                      <m:t>0</m:t>
                    </m:r>
                  </m:e>
                  <m:e>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Tz</m:t>
                        </m:r>
                      </m:sub>
                    </m:sSub>
                  </m:e>
                </m:mr>
              </m:m>
              <m:ctrlPr>
                <w:rPr>
                  <w:rFonts w:ascii="Cambria Math" w:eastAsiaTheme="minorEastAsia" w:hAnsi="Cambria Math"/>
                  <w:i/>
                  <w:lang w:val="en-US"/>
                </w:rPr>
              </m:ctrlPr>
            </m:e>
          </m:d>
        </m:oMath>
      </m:oMathPara>
    </w:p>
    <w:p w14:paraId="0D5216D6" w14:textId="1C3ED6B4" w:rsidR="009152BE" w:rsidRPr="00FB5655" w:rsidRDefault="00000000" w:rsidP="00EC60D0">
      <w:pPr>
        <w:pStyle w:val="ListParagraph"/>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LL</m:t>
              </m:r>
            </m:sub>
          </m:sSub>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L</m:t>
                  </m:r>
                </m:sub>
              </m:sSub>
            </m:num>
            <m:den>
              <m:r>
                <w:rPr>
                  <w:rFonts w:ascii="Cambria Math" w:eastAsiaTheme="minorEastAsia" w:hAnsi="Cambria Math"/>
                  <w:lang w:val="en-US"/>
                </w:rPr>
                <m:t>a</m:t>
              </m:r>
            </m:den>
          </m:f>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TT</m:t>
              </m:r>
            </m:sub>
          </m:sSub>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T</m:t>
                  </m:r>
                </m:sub>
              </m:sSub>
            </m:num>
            <m:den>
              <m:r>
                <w:rPr>
                  <w:rFonts w:ascii="Cambria Math" w:eastAsiaTheme="minorEastAsia" w:hAnsi="Cambria Math"/>
                  <w:lang w:val="en-US"/>
                </w:rPr>
                <m:t>a</m:t>
              </m:r>
            </m:den>
          </m:f>
          <m:r>
            <w:rPr>
              <w:rFonts w:ascii="Cambria Math" w:eastAsiaTheme="minorEastAsia" w:hAnsi="Cambria Math"/>
              <w:lang w:val="en-US"/>
            </w:rPr>
            <m:t>,  a=1-</m:t>
          </m:r>
          <m:sSub>
            <m:sSubPr>
              <m:ctrlPr>
                <w:rPr>
                  <w:rFonts w:ascii="Cambria Math" w:eastAsiaTheme="minorEastAsia" w:hAnsi="Cambria Math"/>
                  <w:i/>
                  <w:lang w:val="en-US"/>
                </w:rPr>
              </m:ctrlPr>
            </m:sSubPr>
            <m:e>
              <m:r>
                <w:rPr>
                  <w:rFonts w:ascii="Cambria Math" w:eastAsiaTheme="minorEastAsia" w:hAnsi="Cambria Math"/>
                  <w:lang w:val="en-US"/>
                </w:rPr>
                <m:t>ν</m:t>
              </m:r>
            </m:e>
            <m:sub>
              <m:r>
                <w:rPr>
                  <w:rFonts w:ascii="Cambria Math" w:eastAsiaTheme="minorEastAsia" w:hAnsi="Cambria Math"/>
                  <w:lang w:val="en-US"/>
                </w:rPr>
                <m:t>LT</m:t>
              </m:r>
            </m:sub>
          </m:sSub>
          <m:sSub>
            <m:sSubPr>
              <m:ctrlPr>
                <w:rPr>
                  <w:rFonts w:ascii="Cambria Math" w:eastAsiaTheme="minorEastAsia" w:hAnsi="Cambria Math"/>
                  <w:i/>
                  <w:lang w:val="en-US"/>
                </w:rPr>
              </m:ctrlPr>
            </m:sSubPr>
            <m:e>
              <m:r>
                <w:rPr>
                  <w:rFonts w:ascii="Cambria Math" w:eastAsiaTheme="minorEastAsia" w:hAnsi="Cambria Math"/>
                  <w:lang w:val="en-US"/>
                </w:rPr>
                <m:t>ν</m:t>
              </m:r>
            </m:e>
            <m:sub>
              <m:r>
                <w:rPr>
                  <w:rFonts w:ascii="Cambria Math" w:eastAsiaTheme="minorEastAsia" w:hAnsi="Cambria Math"/>
                  <w:lang w:val="en-US"/>
                </w:rPr>
                <m:t>TL</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LT</m:t>
              </m:r>
            </m:sub>
          </m:sSub>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T</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ν</m:t>
                  </m:r>
                </m:e>
                <m:sub>
                  <m:r>
                    <w:rPr>
                      <w:rFonts w:ascii="Cambria Math" w:eastAsiaTheme="minorEastAsia" w:hAnsi="Cambria Math"/>
                      <w:lang w:val="en-US"/>
                    </w:rPr>
                    <m:t>LT</m:t>
                  </m:r>
                </m:sub>
              </m:sSub>
            </m:num>
            <m:den>
              <m:r>
                <w:rPr>
                  <w:rFonts w:ascii="Cambria Math" w:eastAsiaTheme="minorEastAsia" w:hAnsi="Cambria Math"/>
                  <w:lang w:val="en-US"/>
                </w:rPr>
                <m:t>a</m:t>
              </m:r>
            </m:den>
          </m:f>
        </m:oMath>
      </m:oMathPara>
    </w:p>
    <w:p w14:paraId="207675E7" w14:textId="1357E0D7" w:rsidR="00FB5655" w:rsidRDefault="00FB5655" w:rsidP="00FB5655">
      <w:pPr>
        <w:rPr>
          <w:rFonts w:eastAsiaTheme="minorEastAsia"/>
          <w:lang w:val="en-US"/>
        </w:rPr>
      </w:pPr>
      <w:r>
        <w:rPr>
          <w:rFonts w:eastAsiaTheme="minorEastAsia"/>
          <w:lang w:val="en-US"/>
        </w:rPr>
        <w:t>The most commonly used five independent material parameters are:</w:t>
      </w:r>
    </w:p>
    <w:p w14:paraId="1A437AFF" w14:textId="1D5E0F45" w:rsidR="00FB5655" w:rsidRPr="00826EBC" w:rsidRDefault="00000000" w:rsidP="00FB5655">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L</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T</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ν</m:t>
              </m:r>
            </m:e>
            <m:sub>
              <m:r>
                <w:rPr>
                  <w:rFonts w:ascii="Cambria Math" w:eastAsiaTheme="minorEastAsia" w:hAnsi="Cambria Math"/>
                  <w:lang w:val="en-US"/>
                </w:rPr>
                <m:t>LT</m:t>
              </m:r>
            </m:sub>
          </m:sSub>
          <m:d>
            <m:dPr>
              <m:ctrlPr>
                <w:rPr>
                  <w:rFonts w:ascii="Cambria Math" w:eastAsiaTheme="minorEastAsia" w:hAnsi="Cambria Math"/>
                  <w:i/>
                  <w:lang w:val="en-US"/>
                </w:rPr>
              </m:ctrlPr>
            </m:dPr>
            <m:e>
              <m:r>
                <w:rPr>
                  <w:rFonts w:ascii="Cambria Math" w:eastAsiaTheme="minorEastAsia" w:hAnsi="Cambria Math"/>
                  <w:lang w:val="en-US"/>
                </w:rPr>
                <m:t xml:space="preserve">or </m:t>
              </m:r>
              <m:sSub>
                <m:sSubPr>
                  <m:ctrlPr>
                    <w:rPr>
                      <w:rFonts w:ascii="Cambria Math" w:eastAsiaTheme="minorEastAsia" w:hAnsi="Cambria Math"/>
                      <w:i/>
                      <w:lang w:val="en-US"/>
                    </w:rPr>
                  </m:ctrlPr>
                </m:sSubPr>
                <m:e>
                  <m:r>
                    <w:rPr>
                      <w:rFonts w:ascii="Cambria Math" w:eastAsiaTheme="minorEastAsia" w:hAnsi="Cambria Math"/>
                      <w:lang w:val="en-US"/>
                    </w:rPr>
                    <m:t>ν</m:t>
                  </m:r>
                </m:e>
                <m:sub>
                  <m:r>
                    <w:rPr>
                      <w:rFonts w:ascii="Cambria Math" w:eastAsiaTheme="minorEastAsia" w:hAnsi="Cambria Math"/>
                      <w:lang w:val="en-US"/>
                    </w:rPr>
                    <m:t>TL</m:t>
                  </m:r>
                </m:sub>
              </m:sSub>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T</m:t>
                      </m:r>
                    </m:sub>
                  </m:sSub>
                </m:num>
                <m:den>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L</m:t>
                      </m:r>
                    </m:sub>
                  </m:sSub>
                </m:den>
              </m:f>
              <m:sSub>
                <m:sSubPr>
                  <m:ctrlPr>
                    <w:rPr>
                      <w:rFonts w:ascii="Cambria Math" w:eastAsiaTheme="minorEastAsia" w:hAnsi="Cambria Math"/>
                      <w:i/>
                      <w:lang w:val="en-US"/>
                    </w:rPr>
                  </m:ctrlPr>
                </m:sSubPr>
                <m:e>
                  <m:r>
                    <w:rPr>
                      <w:rFonts w:ascii="Cambria Math" w:eastAsiaTheme="minorEastAsia" w:hAnsi="Cambria Math"/>
                      <w:lang w:val="en-US"/>
                    </w:rPr>
                    <m:t>ν</m:t>
                  </m:r>
                </m:e>
                <m:sub>
                  <m:r>
                    <w:rPr>
                      <w:rFonts w:ascii="Cambria Math" w:eastAsiaTheme="minorEastAsia" w:hAnsi="Cambria Math"/>
                      <w:lang w:val="en-US"/>
                    </w:rPr>
                    <m:t>LT</m:t>
                  </m:r>
                </m:sub>
              </m:sSub>
            </m:e>
          </m:d>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Lz</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LT</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Tz</m:t>
              </m:r>
            </m:sub>
          </m:sSub>
        </m:oMath>
      </m:oMathPara>
    </w:p>
    <w:p w14:paraId="2F088439" w14:textId="4DC8FAD3" w:rsidR="00826EBC" w:rsidRDefault="005C7730" w:rsidP="00FB5655">
      <w:pPr>
        <w:rPr>
          <w:rFonts w:eastAsiaTheme="minorEastAsia"/>
          <w:lang w:val="en-US"/>
        </w:rPr>
      </w:pPr>
      <w:r>
        <w:rPr>
          <w:rFonts w:eastAsiaTheme="minorEastAsia"/>
          <w:lang w:val="en-US"/>
        </w:rPr>
        <w:t>Finally,</w:t>
      </w:r>
      <w:r w:rsidR="00826EBC">
        <w:rPr>
          <w:rFonts w:eastAsiaTheme="minorEastAsia"/>
          <w:lang w:val="en-US"/>
        </w:rPr>
        <w:t xml:space="preserve"> the relationship between matrices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 xml:space="preserve"> D</m:t>
            </m:r>
          </m:e>
          <m:sub>
            <m:r>
              <w:rPr>
                <w:rFonts w:ascii="Cambria Math" w:eastAsiaTheme="minorEastAsia" w:hAnsi="Cambria Math"/>
                <w:lang w:val="en-US"/>
              </w:rPr>
              <m:t>2</m:t>
            </m:r>
          </m:sub>
        </m:sSub>
      </m:oMath>
      <w:r w:rsidR="00826EBC">
        <w:rPr>
          <w:rFonts w:eastAsiaTheme="minorEastAsia"/>
          <w:lang w:val="en-US"/>
        </w:rPr>
        <w:t xml:space="preserve"> </w:t>
      </w:r>
      <w:r w:rsidR="00C57C97">
        <w:rPr>
          <w:rFonts w:eastAsiaTheme="minorEastAsia"/>
          <w:lang w:val="en-US"/>
        </w:rPr>
        <w:t xml:space="preserve">and </w:t>
      </w:r>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p</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s</m:t>
            </m:r>
          </m:sub>
        </m:sSub>
      </m:oMath>
      <w:r w:rsidR="00C57C97">
        <w:rPr>
          <w:rFonts w:eastAsiaTheme="minorEastAsia"/>
          <w:lang w:val="en-US"/>
        </w:rPr>
        <w:t xml:space="preserve"> can be expressed </w:t>
      </w:r>
      <w:r w:rsidR="008207CA">
        <w:rPr>
          <w:rFonts w:eastAsiaTheme="minorEastAsia"/>
          <w:lang w:val="en-US"/>
        </w:rPr>
        <w:t xml:space="preserve">as a simple matrix product with transformation matrices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1</m:t>
            </m:r>
          </m:sub>
        </m:sSub>
        <m:r>
          <w:rPr>
            <w:rFonts w:ascii="Cambria Math" w:eastAsiaTheme="minorEastAsia" w:hAnsi="Cambria Math"/>
            <w:lang w:val="en-US"/>
          </w:rPr>
          <m:t xml:space="preserve"> and </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2</m:t>
            </m:r>
          </m:sub>
        </m:sSub>
      </m:oMath>
      <w:r w:rsidR="008207CA">
        <w:rPr>
          <w:rFonts w:eastAsiaTheme="minorEastAsia"/>
          <w:lang w:val="en-US"/>
        </w:rPr>
        <w:t xml:space="preserve"> as follows</w:t>
      </w:r>
    </w:p>
    <w:p w14:paraId="5BFBC3E8" w14:textId="19010F0D" w:rsidR="008207CA" w:rsidRPr="002E0BC9" w:rsidRDefault="00000000" w:rsidP="00FB5655">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p</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T</m:t>
              </m:r>
            </m:e>
            <m:sub>
              <m:r>
                <w:rPr>
                  <w:rFonts w:ascii="Cambria Math" w:eastAsiaTheme="minorEastAsia" w:hAnsi="Cambria Math"/>
                  <w:lang w:val="en-US"/>
                </w:rPr>
                <m:t>1</m:t>
              </m:r>
            </m:sub>
            <m:sup>
              <m:r>
                <w:rPr>
                  <w:rFonts w:ascii="Cambria Math" w:eastAsiaTheme="minorEastAsia" w:hAnsi="Cambria Math"/>
                  <w:lang w:val="en-US"/>
                </w:rPr>
                <m:t>T</m:t>
              </m:r>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s</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T</m:t>
              </m:r>
            </m:e>
            <m:sub>
              <m:r>
                <w:rPr>
                  <w:rFonts w:ascii="Cambria Math" w:eastAsiaTheme="minorEastAsia" w:hAnsi="Cambria Math"/>
                  <w:lang w:val="en-US"/>
                </w:rPr>
                <m:t>2</m:t>
              </m:r>
            </m:sub>
            <m:sup>
              <m:r>
                <w:rPr>
                  <w:rFonts w:ascii="Cambria Math" w:eastAsiaTheme="minorEastAsia" w:hAnsi="Cambria Math"/>
                  <w:lang w:val="en-US"/>
                </w:rPr>
                <m:t>T</m:t>
              </m:r>
            </m:sup>
          </m:sSubSup>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D</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2</m:t>
              </m:r>
            </m:sub>
          </m:sSub>
        </m:oMath>
      </m:oMathPara>
    </w:p>
    <w:p w14:paraId="2F6EF28C" w14:textId="17C8D301" w:rsidR="002E0BC9" w:rsidRDefault="002E0BC9" w:rsidP="00FB5655">
      <w:pPr>
        <w:rPr>
          <w:rFonts w:eastAsiaTheme="minorEastAsia"/>
          <w:lang w:val="en-US"/>
        </w:rPr>
      </w:pPr>
      <w:r>
        <w:rPr>
          <w:rFonts w:eastAsiaTheme="minorEastAsia"/>
          <w:lang w:val="en-US"/>
        </w:rPr>
        <w:t>Where</w:t>
      </w:r>
      <w:r w:rsidR="0006617B">
        <w:rPr>
          <w:rFonts w:eastAsiaTheme="minorEastAsia"/>
          <w:lang w:val="en-US"/>
        </w:rPr>
        <w:t>:</w:t>
      </w:r>
    </w:p>
    <w:p w14:paraId="7EFE29CD" w14:textId="72770E0F" w:rsidR="0006617B" w:rsidRPr="00366E77" w:rsidRDefault="00000000" w:rsidP="00FB5655">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1</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3"/>
                        <m:mcJc m:val="center"/>
                      </m:mcPr>
                    </m:mc>
                  </m:mcs>
                  <m:ctrlPr>
                    <w:rPr>
                      <w:rFonts w:ascii="Cambria Math" w:eastAsiaTheme="minorEastAsia" w:hAnsi="Cambria Math"/>
                      <w:i/>
                      <w:lang w:val="en-US"/>
                    </w:rPr>
                  </m:ctrlPr>
                </m:mPr>
                <m:mr>
                  <m:e>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sup>
                        </m:sSup>
                      </m:fName>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e>
                        </m:d>
                      </m:e>
                    </m:func>
                  </m:e>
                  <m:e>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sin</m:t>
                            </m:r>
                            <m:ctrlPr>
                              <w:rPr>
                                <w:rFonts w:ascii="Cambria Math" w:eastAsiaTheme="minorEastAsia" w:hAnsi="Cambria Math"/>
                                <w:lang w:val="en-US"/>
                              </w:rPr>
                            </m:ctrlPr>
                          </m:e>
                          <m:sup>
                            <m:r>
                              <w:rPr>
                                <w:rFonts w:ascii="Cambria Math" w:eastAsiaTheme="minorEastAsia" w:hAnsi="Cambria Math"/>
                                <w:lang w:val="en-US"/>
                              </w:rPr>
                              <m:t>2</m:t>
                            </m:r>
                          </m:sup>
                        </m:sSup>
                      </m:fName>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e>
                        </m:d>
                      </m:e>
                    </m:func>
                  </m:e>
                  <m:e>
                    <m:func>
                      <m:funcPr>
                        <m:ctrlPr>
                          <w:rPr>
                            <w:rFonts w:ascii="Cambria Math" w:eastAsiaTheme="minorEastAsia" w:hAnsi="Cambria Math"/>
                            <w:i/>
                            <w:lang w:val="en-US"/>
                          </w:rPr>
                        </m:ctrlPr>
                      </m:funcPr>
                      <m:fName>
                        <m:r>
                          <w:rPr>
                            <w:rFonts w:ascii="Cambria Math" w:eastAsiaTheme="minorEastAsia" w:hAnsi="Cambria Math"/>
                            <w:lang w:val="en-US"/>
                          </w:rPr>
                          <m:t>cos</m:t>
                        </m:r>
                      </m:fName>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e>
                        </m:d>
                      </m:e>
                    </m:func>
                    <m:r>
                      <m:rPr>
                        <m:sty m:val="p"/>
                      </m:rPr>
                      <w:rPr>
                        <w:rFonts w:ascii="Cambria Math" w:eastAsiaTheme="minorEastAsia" w:hAnsi="Cambria Math"/>
                        <w:lang w:val="en-US"/>
                      </w:rPr>
                      <m:t>sin⁡</m:t>
                    </m:r>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r>
                      <w:rPr>
                        <w:rFonts w:ascii="Cambria Math" w:eastAsiaTheme="minorEastAsia" w:hAnsi="Cambria Math"/>
                        <w:lang w:val="en-US"/>
                      </w:rPr>
                      <m:t>)</m:t>
                    </m:r>
                  </m:e>
                </m:mr>
                <m:mr>
                  <m:e>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sin</m:t>
                            </m:r>
                            <m:ctrlPr>
                              <w:rPr>
                                <w:rFonts w:ascii="Cambria Math" w:eastAsiaTheme="minorEastAsia" w:hAnsi="Cambria Math"/>
                                <w:lang w:val="en-US"/>
                              </w:rPr>
                            </m:ctrlPr>
                          </m:e>
                          <m:sup>
                            <m:r>
                              <w:rPr>
                                <w:rFonts w:ascii="Cambria Math" w:eastAsiaTheme="minorEastAsia" w:hAnsi="Cambria Math"/>
                                <w:lang w:val="en-US"/>
                              </w:rPr>
                              <m:t>2</m:t>
                            </m:r>
                          </m:sup>
                        </m:sSup>
                      </m:fName>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e>
                        </m:d>
                      </m:e>
                    </m:func>
                  </m:e>
                  <m:e>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sup>
                        </m:sSup>
                      </m:fName>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e>
                        </m:d>
                      </m:e>
                    </m:func>
                  </m:e>
                  <m:e>
                    <m:r>
                      <w:rPr>
                        <w:rFonts w:ascii="Cambria Math" w:eastAsiaTheme="minorEastAsia" w:hAnsi="Cambria Math"/>
                        <w:lang w:val="en-US"/>
                      </w:rPr>
                      <m:t>-</m:t>
                    </m:r>
                    <m:func>
                      <m:funcPr>
                        <m:ctrlPr>
                          <w:rPr>
                            <w:rFonts w:ascii="Cambria Math" w:eastAsiaTheme="minorEastAsia" w:hAnsi="Cambria Math"/>
                            <w:i/>
                            <w:lang w:val="en-US"/>
                          </w:rPr>
                        </m:ctrlPr>
                      </m:funcPr>
                      <m:fName>
                        <m:r>
                          <w:rPr>
                            <w:rFonts w:ascii="Cambria Math" w:eastAsiaTheme="minorEastAsia" w:hAnsi="Cambria Math"/>
                            <w:lang w:val="en-US"/>
                          </w:rPr>
                          <m:t>cos</m:t>
                        </m:r>
                      </m:fName>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e>
                        </m:d>
                      </m:e>
                    </m:func>
                    <m:r>
                      <m:rPr>
                        <m:sty m:val="p"/>
                      </m:rPr>
                      <w:rPr>
                        <w:rFonts w:ascii="Cambria Math" w:eastAsiaTheme="minorEastAsia" w:hAnsi="Cambria Math"/>
                        <w:lang w:val="en-US"/>
                      </w:rPr>
                      <m:t>sin⁡</m:t>
                    </m:r>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r>
                      <w:rPr>
                        <w:rFonts w:ascii="Cambria Math" w:eastAsiaTheme="minorEastAsia" w:hAnsi="Cambria Math"/>
                        <w:lang w:val="en-US"/>
                      </w:rPr>
                      <m:t>)</m:t>
                    </m:r>
                  </m:e>
                </m:mr>
                <m:mr>
                  <m:e>
                    <m:r>
                      <w:rPr>
                        <w:rFonts w:ascii="Cambria Math" w:eastAsiaTheme="minorEastAsia" w:hAnsi="Cambria Math"/>
                        <w:lang w:val="en-US"/>
                      </w:rPr>
                      <m:t>-</m:t>
                    </m:r>
                    <m:func>
                      <m:funcPr>
                        <m:ctrlPr>
                          <w:rPr>
                            <w:rFonts w:ascii="Cambria Math" w:eastAsiaTheme="minorEastAsia" w:hAnsi="Cambria Math"/>
                            <w:i/>
                            <w:lang w:val="en-US"/>
                          </w:rPr>
                        </m:ctrlPr>
                      </m:funcPr>
                      <m:fName>
                        <m:r>
                          <w:rPr>
                            <w:rFonts w:ascii="Cambria Math" w:eastAsiaTheme="minorEastAsia" w:hAnsi="Cambria Math"/>
                            <w:lang w:val="en-US"/>
                          </w:rPr>
                          <m:t>2cos</m:t>
                        </m:r>
                      </m:fName>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e>
                        </m:d>
                        <m:func>
                          <m:funcPr>
                            <m:ctrlPr>
                              <w:rPr>
                                <w:rFonts w:ascii="Cambria Math" w:eastAsiaTheme="minorEastAsia" w:hAnsi="Cambria Math"/>
                                <w:i/>
                                <w:lang w:val="en-US"/>
                              </w:rPr>
                            </m:ctrlPr>
                          </m:funcPr>
                          <m:fName>
                            <m:r>
                              <w:rPr>
                                <w:rFonts w:ascii="Cambria Math" w:eastAsiaTheme="minorEastAsia" w:hAnsi="Cambria Math"/>
                                <w:lang w:val="en-US"/>
                              </w:rPr>
                              <m:t>sin</m:t>
                            </m:r>
                          </m:fName>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e>
                            </m:d>
                          </m:e>
                        </m:func>
                      </m:e>
                    </m:func>
                  </m:e>
                  <m:e>
                    <m:func>
                      <m:funcPr>
                        <m:ctrlPr>
                          <w:rPr>
                            <w:rFonts w:ascii="Cambria Math" w:eastAsiaTheme="minorEastAsia" w:hAnsi="Cambria Math"/>
                            <w:i/>
                            <w:lang w:val="en-US"/>
                          </w:rPr>
                        </m:ctrlPr>
                      </m:funcPr>
                      <m:fName>
                        <m:r>
                          <w:rPr>
                            <w:rFonts w:ascii="Cambria Math" w:eastAsiaTheme="minorEastAsia" w:hAnsi="Cambria Math"/>
                            <w:lang w:val="en-US"/>
                          </w:rPr>
                          <m:t>2cos</m:t>
                        </m:r>
                      </m:fName>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e>
                        </m:d>
                        <m:func>
                          <m:funcPr>
                            <m:ctrlPr>
                              <w:rPr>
                                <w:rFonts w:ascii="Cambria Math" w:eastAsiaTheme="minorEastAsia" w:hAnsi="Cambria Math"/>
                                <w:i/>
                                <w:lang w:val="en-US"/>
                              </w:rPr>
                            </m:ctrlPr>
                          </m:funcPr>
                          <m:fName>
                            <m:r>
                              <w:rPr>
                                <w:rFonts w:ascii="Cambria Math" w:eastAsiaTheme="minorEastAsia" w:hAnsi="Cambria Math"/>
                                <w:lang w:val="en-US"/>
                              </w:rPr>
                              <m:t>sin</m:t>
                            </m:r>
                          </m:fName>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e>
                            </m:d>
                          </m:e>
                        </m:func>
                      </m:e>
                    </m:func>
                  </m:e>
                  <m:e>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cos</m:t>
                            </m:r>
                            <m:ctrlPr>
                              <w:rPr>
                                <w:rFonts w:ascii="Cambria Math" w:eastAsiaTheme="minorEastAsia" w:hAnsi="Cambria Math"/>
                                <w:lang w:val="en-US"/>
                              </w:rPr>
                            </m:ctrlPr>
                          </m:e>
                          <m:sup>
                            <m:r>
                              <w:rPr>
                                <w:rFonts w:ascii="Cambria Math" w:eastAsiaTheme="minorEastAsia" w:hAnsi="Cambria Math"/>
                                <w:lang w:val="en-US"/>
                              </w:rPr>
                              <m:t>2</m:t>
                            </m:r>
                          </m:sup>
                        </m:sSup>
                      </m:fName>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e>
                        </m:d>
                      </m:e>
                    </m:func>
                    <m:r>
                      <w:rPr>
                        <w:rFonts w:ascii="Cambria Math" w:eastAsiaTheme="minorEastAsia" w:hAnsi="Cambria Math"/>
                        <w:lang w:val="en-US"/>
                      </w:rPr>
                      <m:t>-</m:t>
                    </m:r>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sin</m:t>
                            </m:r>
                            <m:ctrlPr>
                              <w:rPr>
                                <w:rFonts w:ascii="Cambria Math" w:eastAsiaTheme="minorEastAsia" w:hAnsi="Cambria Math"/>
                                <w:lang w:val="en-US"/>
                              </w:rPr>
                            </m:ctrlPr>
                          </m:e>
                          <m:sup>
                            <m:r>
                              <w:rPr>
                                <w:rFonts w:ascii="Cambria Math" w:eastAsiaTheme="minorEastAsia" w:hAnsi="Cambria Math"/>
                                <w:lang w:val="en-US"/>
                              </w:rPr>
                              <m:t>2</m:t>
                            </m:r>
                          </m:sup>
                        </m:sSup>
                      </m:fName>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e>
                        </m:d>
                      </m:e>
                    </m:func>
                  </m:e>
                </m:mr>
              </m:m>
            </m:e>
          </m:d>
        </m:oMath>
      </m:oMathPara>
    </w:p>
    <w:p w14:paraId="58DDBB79" w14:textId="36D73FD6" w:rsidR="00366E77" w:rsidRPr="00973401" w:rsidRDefault="00000000" w:rsidP="00FB5655">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2</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2"/>
                        <m:mcJc m:val="center"/>
                      </m:mcPr>
                    </m:mc>
                  </m:mcs>
                  <m:ctrlPr>
                    <w:rPr>
                      <w:rFonts w:ascii="Cambria Math" w:eastAsiaTheme="minorEastAsia" w:hAnsi="Cambria Math"/>
                      <w:i/>
                      <w:lang w:val="en-US"/>
                    </w:rPr>
                  </m:ctrlPr>
                </m:mPr>
                <m:mr>
                  <m:e>
                    <m:func>
                      <m:funcPr>
                        <m:ctrlPr>
                          <w:rPr>
                            <w:rFonts w:ascii="Cambria Math" w:eastAsiaTheme="minorEastAsia" w:hAnsi="Cambria Math"/>
                            <w:i/>
                            <w:lang w:val="en-US"/>
                          </w:rPr>
                        </m:ctrlPr>
                      </m:funcPr>
                      <m:fName>
                        <m:r>
                          <w:rPr>
                            <w:rFonts w:ascii="Cambria Math" w:eastAsiaTheme="minorEastAsia" w:hAnsi="Cambria Math"/>
                            <w:lang w:val="en-US"/>
                          </w:rPr>
                          <m:t>cos</m:t>
                        </m:r>
                      </m:fName>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e>
                        </m:d>
                      </m:e>
                    </m:func>
                  </m:e>
                  <m:e>
                    <m:func>
                      <m:funcPr>
                        <m:ctrlPr>
                          <w:rPr>
                            <w:rFonts w:ascii="Cambria Math" w:eastAsiaTheme="minorEastAsia" w:hAnsi="Cambria Math"/>
                            <w:i/>
                            <w:lang w:val="en-US"/>
                          </w:rPr>
                        </m:ctrlPr>
                      </m:funcPr>
                      <m:fName>
                        <m:r>
                          <w:rPr>
                            <w:rFonts w:ascii="Cambria Math" w:eastAsiaTheme="minorEastAsia" w:hAnsi="Cambria Math"/>
                            <w:lang w:val="en-US"/>
                          </w:rPr>
                          <m:t>sin</m:t>
                        </m:r>
                      </m:fName>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e>
                        </m:d>
                      </m:e>
                    </m:func>
                  </m:e>
                </m:mr>
                <m:mr>
                  <m:e>
                    <m:r>
                      <w:rPr>
                        <w:rFonts w:ascii="Cambria Math" w:eastAsiaTheme="minorEastAsia" w:hAnsi="Cambria Math"/>
                        <w:lang w:val="en-US"/>
                      </w:rPr>
                      <m:t>-</m:t>
                    </m:r>
                    <m:func>
                      <m:funcPr>
                        <m:ctrlPr>
                          <w:rPr>
                            <w:rFonts w:ascii="Cambria Math" w:eastAsiaTheme="minorEastAsia" w:hAnsi="Cambria Math"/>
                            <w:i/>
                            <w:lang w:val="en-US"/>
                          </w:rPr>
                        </m:ctrlPr>
                      </m:funcPr>
                      <m:fName>
                        <m:r>
                          <w:rPr>
                            <w:rFonts w:ascii="Cambria Math" w:eastAsiaTheme="minorEastAsia" w:hAnsi="Cambria Math"/>
                            <w:lang w:val="en-US"/>
                          </w:rPr>
                          <m:t>sin</m:t>
                        </m:r>
                      </m:fName>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e>
                        </m:d>
                      </m:e>
                    </m:func>
                  </m:e>
                  <m:e>
                    <m:func>
                      <m:funcPr>
                        <m:ctrlPr>
                          <w:rPr>
                            <w:rFonts w:ascii="Cambria Math" w:eastAsiaTheme="minorEastAsia" w:hAnsi="Cambria Math"/>
                            <w:i/>
                            <w:lang w:val="en-US"/>
                          </w:rPr>
                        </m:ctrlPr>
                      </m:funcPr>
                      <m:fName>
                        <m:r>
                          <w:rPr>
                            <w:rFonts w:ascii="Cambria Math" w:eastAsiaTheme="minorEastAsia" w:hAnsi="Cambria Math"/>
                            <w:lang w:val="en-US"/>
                          </w:rPr>
                          <m:t>cos</m:t>
                        </m:r>
                      </m:fName>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k</m:t>
                                </m:r>
                              </m:sub>
                            </m:sSub>
                          </m:e>
                        </m:d>
                      </m:e>
                    </m:func>
                  </m:e>
                </m:mr>
              </m:m>
            </m:e>
          </m:d>
        </m:oMath>
      </m:oMathPara>
    </w:p>
    <w:p w14:paraId="1853E73A" w14:textId="0A2CCFEF" w:rsidR="005577F9" w:rsidRDefault="006A5A0E" w:rsidP="005577F9">
      <w:pPr>
        <w:pStyle w:val="Heading3"/>
        <w:rPr>
          <w:rFonts w:eastAsiaTheme="minorEastAsia"/>
          <w:lang w:val="en-US"/>
        </w:rPr>
      </w:pPr>
      <w:bookmarkStart w:id="137" w:name="_Toc180011534"/>
      <w:r>
        <w:rPr>
          <w:rFonts w:eastAsiaTheme="minorEastAsia"/>
          <w:lang w:val="en-US"/>
        </w:rPr>
        <w:t xml:space="preserve">Generalized </w:t>
      </w:r>
      <w:r w:rsidR="00165CCA">
        <w:rPr>
          <w:rFonts w:eastAsiaTheme="minorEastAsia"/>
          <w:lang w:val="en-US"/>
        </w:rPr>
        <w:t xml:space="preserve">Constitutive </w:t>
      </w:r>
      <w:r>
        <w:rPr>
          <w:rFonts w:eastAsiaTheme="minorEastAsia"/>
          <w:lang w:val="en-US"/>
        </w:rPr>
        <w:t>M</w:t>
      </w:r>
      <w:r w:rsidR="00165CCA">
        <w:rPr>
          <w:rFonts w:eastAsiaTheme="minorEastAsia"/>
          <w:lang w:val="en-US"/>
        </w:rPr>
        <w:t>atri</w:t>
      </w:r>
      <w:r>
        <w:rPr>
          <w:rFonts w:eastAsiaTheme="minorEastAsia"/>
          <w:lang w:val="en-US"/>
        </w:rPr>
        <w:t>x</w:t>
      </w:r>
      <w:bookmarkEnd w:id="137"/>
    </w:p>
    <w:p w14:paraId="6C358EB0" w14:textId="7CE92C42" w:rsidR="00AC22B1" w:rsidRPr="00222E9B" w:rsidRDefault="00000000" w:rsidP="00FB5655">
      <w:pPr>
        <w:rPr>
          <w:rFonts w:eastAsiaTheme="minorEastAsia"/>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σ</m:t>
                  </m:r>
                </m:e>
              </m:acc>
            </m:e>
            <m:sub>
              <m:r>
                <w:rPr>
                  <w:rFonts w:ascii="Cambria Math" w:eastAsiaTheme="minorEastAsia" w:hAnsi="Cambria Math"/>
                  <w:lang w:val="en-US"/>
                </w:rPr>
                <m:t>m</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x</m:t>
                        </m:r>
                      </m:sub>
                    </m:sSub>
                  </m:e>
                </m:mr>
                <m:mr>
                  <m:e>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y</m:t>
                        </m:r>
                      </m:sub>
                    </m:sSub>
                  </m:e>
                </m:mr>
                <m:mr>
                  <m:e>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xy</m:t>
                        </m:r>
                      </m:sub>
                    </m:sSub>
                  </m:e>
                </m:mr>
              </m:m>
            </m:e>
          </m:d>
          <m:r>
            <w:rPr>
              <w:rFonts w:ascii="Cambria Math" w:eastAsiaTheme="minorEastAsia" w:hAnsi="Cambria Math"/>
              <w:lang w:val="en-US"/>
            </w:rPr>
            <m:t>=</m:t>
          </m:r>
          <m:nary>
            <m:naryPr>
              <m:limLoc m:val="subSup"/>
              <m:ctrlPr>
                <w:rPr>
                  <w:rFonts w:ascii="Cambria Math" w:eastAsiaTheme="minorEastAsia" w:hAnsi="Cambria Math"/>
                  <w:i/>
                  <w:lang w:val="en-US"/>
                </w:rPr>
              </m:ctrlPr>
            </m:naryPr>
            <m: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t</m:t>
                  </m:r>
                </m:num>
                <m:den>
                  <m:r>
                    <w:rPr>
                      <w:rFonts w:ascii="Cambria Math" w:eastAsiaTheme="minorEastAsia" w:hAnsi="Cambria Math"/>
                      <w:lang w:val="en-US"/>
                    </w:rPr>
                    <m:t>2</m:t>
                  </m:r>
                </m:den>
              </m:f>
            </m:sub>
            <m:sup>
              <m:f>
                <m:fPr>
                  <m:ctrlPr>
                    <w:rPr>
                      <w:rFonts w:ascii="Cambria Math" w:eastAsiaTheme="minorEastAsia" w:hAnsi="Cambria Math"/>
                      <w:i/>
                      <w:lang w:val="en-US"/>
                    </w:rPr>
                  </m:ctrlPr>
                </m:fPr>
                <m:num>
                  <m:r>
                    <w:rPr>
                      <w:rFonts w:ascii="Cambria Math" w:eastAsiaTheme="minorEastAsia" w:hAnsi="Cambria Math"/>
                      <w:lang w:val="en-US"/>
                    </w:rPr>
                    <m:t>t</m:t>
                  </m:r>
                </m:num>
                <m:den>
                  <m:r>
                    <w:rPr>
                      <w:rFonts w:ascii="Cambria Math" w:eastAsiaTheme="minorEastAsia" w:hAnsi="Cambria Math"/>
                      <w:lang w:val="en-US"/>
                    </w:rPr>
                    <m:t>2</m:t>
                  </m:r>
                </m:den>
              </m:f>
            </m:sup>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p</m:t>
                  </m:r>
                </m:sub>
              </m:sSub>
              <m:r>
                <w:rPr>
                  <w:rFonts w:ascii="Cambria Math" w:eastAsiaTheme="minorEastAsia" w:hAnsi="Cambria Math"/>
                  <w:lang w:val="en-US"/>
                </w:rPr>
                <m:t>dz</m:t>
              </m:r>
            </m:e>
          </m:nary>
          <m:r>
            <w:rPr>
              <w:rFonts w:ascii="Cambria Math" w:eastAsiaTheme="minorEastAsia" w:hAnsi="Cambria Math"/>
              <w:lang w:val="en-US"/>
            </w:rPr>
            <m:t>,  membrane forces</m:t>
          </m:r>
        </m:oMath>
      </m:oMathPara>
    </w:p>
    <w:p w14:paraId="517D76E5" w14:textId="02BC31DE" w:rsidR="00222E9B" w:rsidRPr="00A2087E" w:rsidRDefault="00000000" w:rsidP="00222E9B">
      <w:pPr>
        <w:rPr>
          <w:rFonts w:eastAsiaTheme="minorEastAsia"/>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σ</m:t>
                  </m:r>
                </m:e>
              </m:acc>
            </m:e>
            <m:sub>
              <m:r>
                <w:rPr>
                  <w:rFonts w:ascii="Cambria Math" w:eastAsiaTheme="minorEastAsia" w:hAnsi="Cambria Math"/>
                  <w:lang w:val="en-US"/>
                </w:rPr>
                <m:t>b</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M</m:t>
                    </m:r>
                  </m:e>
                </m:mr>
                <m:mr>
                  <m:e>
                    <m:r>
                      <w:rPr>
                        <w:rFonts w:ascii="Cambria Math" w:eastAsiaTheme="minorEastAsia" w:hAnsi="Cambria Math"/>
                        <w:lang w:val="en-US"/>
                      </w:rPr>
                      <m:t>M</m:t>
                    </m:r>
                  </m:e>
                </m:mr>
                <m:mr>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xy</m:t>
                        </m:r>
                      </m:sub>
                    </m:sSub>
                  </m:e>
                </m:mr>
              </m:m>
            </m:e>
          </m:d>
          <m:r>
            <w:rPr>
              <w:rFonts w:ascii="Cambria Math" w:eastAsiaTheme="minorEastAsia" w:hAnsi="Cambria Math"/>
              <w:lang w:val="en-US"/>
            </w:rPr>
            <m:t>=-</m:t>
          </m:r>
          <m:nary>
            <m:naryPr>
              <m:limLoc m:val="subSup"/>
              <m:ctrlPr>
                <w:rPr>
                  <w:rFonts w:ascii="Cambria Math" w:eastAsiaTheme="minorEastAsia" w:hAnsi="Cambria Math"/>
                  <w:i/>
                  <w:lang w:val="en-US"/>
                </w:rPr>
              </m:ctrlPr>
            </m:naryPr>
            <m: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t</m:t>
                  </m:r>
                </m:num>
                <m:den>
                  <m:r>
                    <w:rPr>
                      <w:rFonts w:ascii="Cambria Math" w:eastAsiaTheme="minorEastAsia" w:hAnsi="Cambria Math"/>
                      <w:lang w:val="en-US"/>
                    </w:rPr>
                    <m:t>2</m:t>
                  </m:r>
                </m:den>
              </m:f>
            </m:sub>
            <m:sup>
              <m:f>
                <m:fPr>
                  <m:ctrlPr>
                    <w:rPr>
                      <w:rFonts w:ascii="Cambria Math" w:eastAsiaTheme="minorEastAsia" w:hAnsi="Cambria Math"/>
                      <w:i/>
                      <w:lang w:val="en-US"/>
                    </w:rPr>
                  </m:ctrlPr>
                </m:fPr>
                <m:num>
                  <m:r>
                    <w:rPr>
                      <w:rFonts w:ascii="Cambria Math" w:eastAsiaTheme="minorEastAsia" w:hAnsi="Cambria Math"/>
                      <w:lang w:val="en-US"/>
                    </w:rPr>
                    <m:t>t</m:t>
                  </m:r>
                </m:num>
                <m:den>
                  <m:r>
                    <w:rPr>
                      <w:rFonts w:ascii="Cambria Math" w:eastAsiaTheme="minorEastAsia" w:hAnsi="Cambria Math"/>
                      <w:lang w:val="en-US"/>
                    </w:rPr>
                    <m:t>2</m:t>
                  </m:r>
                </m:den>
              </m:f>
            </m:sup>
            <m:e>
              <m:r>
                <w:rPr>
                  <w:rFonts w:ascii="Cambria Math" w:eastAsiaTheme="minorEastAsia" w:hAnsi="Cambria Math"/>
                  <w:lang w:val="en-US"/>
                </w:rPr>
                <m:t>z</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p</m:t>
                  </m:r>
                </m:sub>
              </m:sSub>
              <m:r>
                <w:rPr>
                  <w:rFonts w:ascii="Cambria Math" w:eastAsiaTheme="minorEastAsia" w:hAnsi="Cambria Math"/>
                  <w:lang w:val="en-US"/>
                </w:rPr>
                <m:t>dz</m:t>
              </m:r>
            </m:e>
          </m:nary>
          <m:r>
            <w:rPr>
              <w:rFonts w:ascii="Cambria Math" w:eastAsiaTheme="minorEastAsia" w:hAnsi="Cambria Math"/>
              <w:lang w:val="en-US"/>
            </w:rPr>
            <m:t>,  Bending moments</m:t>
          </m:r>
        </m:oMath>
      </m:oMathPara>
    </w:p>
    <w:p w14:paraId="58ED4357" w14:textId="33DF15D0" w:rsidR="00A2087E" w:rsidRPr="00F85060" w:rsidRDefault="00000000" w:rsidP="00A2087E">
      <w:pPr>
        <w:rPr>
          <w:rFonts w:eastAsiaTheme="minorEastAsia"/>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σ</m:t>
                  </m:r>
                </m:e>
              </m:acc>
            </m:e>
            <m:sub>
              <m:r>
                <w:rPr>
                  <w:rFonts w:ascii="Cambria Math" w:eastAsiaTheme="minorEastAsia" w:hAnsi="Cambria Math"/>
                  <w:lang w:val="en-US"/>
                </w:rPr>
                <m:t>s</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Q</m:t>
                    </m:r>
                  </m:e>
                </m:mr>
                <m:mr>
                  <m:e>
                    <m:r>
                      <w:rPr>
                        <w:rFonts w:ascii="Cambria Math" w:eastAsiaTheme="minorEastAsia" w:hAnsi="Cambria Math"/>
                        <w:lang w:val="en-US"/>
                      </w:rPr>
                      <m:t>Q</m:t>
                    </m:r>
                  </m:e>
                </m:mr>
              </m:m>
            </m:e>
          </m:d>
          <m:r>
            <w:rPr>
              <w:rFonts w:ascii="Cambria Math" w:eastAsiaTheme="minorEastAsia" w:hAnsi="Cambria Math"/>
              <w:lang w:val="en-US"/>
            </w:rPr>
            <m:t>=</m:t>
          </m:r>
          <m:nary>
            <m:naryPr>
              <m:limLoc m:val="subSup"/>
              <m:ctrlPr>
                <w:rPr>
                  <w:rFonts w:ascii="Cambria Math" w:eastAsiaTheme="minorEastAsia" w:hAnsi="Cambria Math"/>
                  <w:i/>
                  <w:lang w:val="en-US"/>
                </w:rPr>
              </m:ctrlPr>
            </m:naryPr>
            <m: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t</m:t>
                  </m:r>
                </m:num>
                <m:den>
                  <m:r>
                    <w:rPr>
                      <w:rFonts w:ascii="Cambria Math" w:eastAsiaTheme="minorEastAsia" w:hAnsi="Cambria Math"/>
                      <w:lang w:val="en-US"/>
                    </w:rPr>
                    <m:t>2</m:t>
                  </m:r>
                </m:den>
              </m:f>
            </m:sub>
            <m:sup>
              <m:f>
                <m:fPr>
                  <m:ctrlPr>
                    <w:rPr>
                      <w:rFonts w:ascii="Cambria Math" w:eastAsiaTheme="minorEastAsia" w:hAnsi="Cambria Math"/>
                      <w:i/>
                      <w:lang w:val="en-US"/>
                    </w:rPr>
                  </m:ctrlPr>
                </m:fPr>
                <m:num>
                  <m:r>
                    <w:rPr>
                      <w:rFonts w:ascii="Cambria Math" w:eastAsiaTheme="minorEastAsia" w:hAnsi="Cambria Math"/>
                      <w:lang w:val="en-US"/>
                    </w:rPr>
                    <m:t>t</m:t>
                  </m:r>
                </m:num>
                <m:den>
                  <m:r>
                    <w:rPr>
                      <w:rFonts w:ascii="Cambria Math" w:eastAsiaTheme="minorEastAsia" w:hAnsi="Cambria Math"/>
                      <w:lang w:val="en-US"/>
                    </w:rPr>
                    <m:t>2</m:t>
                  </m:r>
                </m:den>
              </m:f>
            </m:sup>
            <m:e>
              <m:r>
                <w:rPr>
                  <w:rFonts w:ascii="Cambria Math" w:eastAsiaTheme="minorEastAsia" w:hAnsi="Cambria Math"/>
                  <w:lang w:val="en-US"/>
                </w:rPr>
                <m:t>z</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σ</m:t>
                  </m:r>
                </m:e>
                <m:sub>
                  <m:r>
                    <m:rPr>
                      <m:sty m:val="bi"/>
                    </m:rPr>
                    <w:rPr>
                      <w:rFonts w:ascii="Cambria Math" w:eastAsiaTheme="minorEastAsia" w:hAnsi="Cambria Math"/>
                      <w:lang w:val="en-US"/>
                    </w:rPr>
                    <m:t>s</m:t>
                  </m:r>
                </m:sub>
              </m:sSub>
              <m:r>
                <w:rPr>
                  <w:rFonts w:ascii="Cambria Math" w:eastAsiaTheme="minorEastAsia" w:hAnsi="Cambria Math"/>
                  <w:lang w:val="en-US"/>
                </w:rPr>
                <m:t>dz</m:t>
              </m:r>
            </m:e>
          </m:nary>
          <m:r>
            <w:rPr>
              <w:rFonts w:ascii="Cambria Math" w:eastAsiaTheme="minorEastAsia" w:hAnsi="Cambria Math"/>
              <w:lang w:val="en-US"/>
            </w:rPr>
            <m:t>,  transverse shear forces</m:t>
          </m:r>
        </m:oMath>
      </m:oMathPara>
    </w:p>
    <w:p w14:paraId="43CCF742" w14:textId="686B64CB" w:rsidR="00F85060" w:rsidRPr="00E06BDA" w:rsidRDefault="00000000" w:rsidP="00A2087E">
      <w:pPr>
        <w:rPr>
          <w:rFonts w:eastAsiaTheme="minorEastAsia"/>
          <w:lang w:val="en-US"/>
        </w:rPr>
      </w:pPr>
      <m:oMathPara>
        <m:oMath>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σ</m:t>
                        </m:r>
                      </m:e>
                    </m:acc>
                  </m:e>
                  <m:sub>
                    <m:r>
                      <w:rPr>
                        <w:rFonts w:ascii="Cambria Math" w:eastAsiaTheme="minorEastAsia" w:hAnsi="Cambria Math"/>
                        <w:lang w:val="en-US"/>
                      </w:rPr>
                      <m:t>m</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D</m:t>
                        </m:r>
                      </m:e>
                    </m:acc>
                  </m:e>
                  <m:sub>
                    <m:r>
                      <w:rPr>
                        <w:rFonts w:ascii="Cambria Math" w:eastAsiaTheme="minorEastAsia" w:hAnsi="Cambria Math"/>
                        <w:lang w:val="en-US"/>
                      </w:rPr>
                      <m:t>m</m:t>
                    </m:r>
                  </m:sub>
                </m:sSub>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ϵ</m:t>
                        </m:r>
                      </m:e>
                    </m:acc>
                  </m:e>
                  <m:sub>
                    <m:r>
                      <w:rPr>
                        <w:rFonts w:ascii="Cambria Math" w:eastAsiaTheme="minorEastAsia" w:hAnsi="Cambria Math"/>
                        <w:lang w:val="en-US"/>
                      </w:rPr>
                      <m:t>m</m:t>
                    </m:r>
                  </m:sub>
                </m:sSub>
                <m:r>
                  <w:rPr>
                    <w:rFonts w:ascii="Cambria Math" w:eastAsiaTheme="minorEastAsia" w:hAnsi="Cambria Math"/>
                    <w:lang w:val="en-US"/>
                  </w:rPr>
                  <m:t>+</m:t>
                </m:r>
                <m:sSub>
                  <m:sSubPr>
                    <m:ctrlPr>
                      <w:rPr>
                        <w:rFonts w:ascii="Cambria Math" w:eastAsiaTheme="minorEastAsia" w:hAnsi="Cambria Math"/>
                        <w:b/>
                        <w:bCs/>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D</m:t>
                        </m:r>
                      </m:e>
                    </m:acc>
                    <m:ctrlPr>
                      <w:rPr>
                        <w:rFonts w:ascii="Cambria Math" w:eastAsiaTheme="minorEastAsia" w:hAnsi="Cambria Math"/>
                        <w:i/>
                        <w:lang w:val="en-US"/>
                      </w:rPr>
                    </m:ctrlPr>
                  </m:e>
                  <m:sub>
                    <m:r>
                      <w:rPr>
                        <w:rFonts w:ascii="Cambria Math" w:eastAsiaTheme="minorEastAsia" w:hAnsi="Cambria Math"/>
                        <w:lang w:val="en-US"/>
                      </w:rPr>
                      <m:t>mb</m:t>
                    </m:r>
                  </m:sub>
                </m:sSub>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ϵ</m:t>
                        </m:r>
                      </m:e>
                    </m:acc>
                  </m:e>
                  <m:sub>
                    <m:r>
                      <w:rPr>
                        <w:rFonts w:ascii="Cambria Math" w:eastAsiaTheme="minorEastAsia" w:hAnsi="Cambria Math"/>
                        <w:lang w:val="en-US"/>
                      </w:rPr>
                      <m:t>b</m:t>
                    </m:r>
                  </m:sub>
                </m:sSub>
              </m:e>
            </m:mr>
            <m:mr>
              <m:e>
                <m:sSub>
                  <m:sSubPr>
                    <m:ctrlPr>
                      <w:rPr>
                        <w:rFonts w:ascii="Cambria Math" w:eastAsiaTheme="minorEastAsia" w:hAnsi="Cambria Math"/>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σ</m:t>
                        </m:r>
                      </m:e>
                    </m:acc>
                  </m:e>
                  <m:sub>
                    <m:r>
                      <w:rPr>
                        <w:rFonts w:ascii="Cambria Math" w:eastAsiaTheme="minorEastAsia" w:hAnsi="Cambria Math"/>
                        <w:lang w:val="en-US"/>
                      </w:rPr>
                      <m:t>b</m:t>
                    </m:r>
                  </m:sub>
                </m:sSub>
                <m:r>
                  <w:rPr>
                    <w:rFonts w:ascii="Cambria Math" w:eastAsiaTheme="minorEastAsia" w:hAnsi="Cambria Math"/>
                    <w:lang w:val="en-US"/>
                  </w:rPr>
                  <m:t>=</m:t>
                </m:r>
                <m:sSub>
                  <m:sSubPr>
                    <m:ctrlPr>
                      <w:rPr>
                        <w:rFonts w:ascii="Cambria Math" w:eastAsiaTheme="minorEastAsia" w:hAnsi="Cambria Math"/>
                        <w:b/>
                        <w:bCs/>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D</m:t>
                        </m:r>
                      </m:e>
                    </m:acc>
                    <m:ctrlPr>
                      <w:rPr>
                        <w:rFonts w:ascii="Cambria Math" w:eastAsiaTheme="minorEastAsia" w:hAnsi="Cambria Math"/>
                        <w:i/>
                        <w:lang w:val="en-US"/>
                      </w:rPr>
                    </m:ctrlPr>
                  </m:e>
                  <m:sub>
                    <m:r>
                      <w:rPr>
                        <w:rFonts w:ascii="Cambria Math" w:eastAsiaTheme="minorEastAsia" w:hAnsi="Cambria Math"/>
                        <w:lang w:val="en-US"/>
                      </w:rPr>
                      <m:t>mb</m:t>
                    </m:r>
                  </m:sub>
                </m:sSub>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ϵ</m:t>
                        </m:r>
                      </m:e>
                    </m:acc>
                  </m:e>
                  <m:sub>
                    <m:r>
                      <w:rPr>
                        <w:rFonts w:ascii="Cambria Math" w:eastAsiaTheme="minorEastAsia" w:hAnsi="Cambria Math"/>
                        <w:lang w:val="en-US"/>
                      </w:rPr>
                      <m:t>m</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D</m:t>
                        </m:r>
                      </m:e>
                    </m:acc>
                  </m:e>
                  <m:sub>
                    <m:r>
                      <w:rPr>
                        <w:rFonts w:ascii="Cambria Math" w:eastAsiaTheme="minorEastAsia" w:hAnsi="Cambria Math"/>
                        <w:lang w:val="en-US"/>
                      </w:rPr>
                      <m:t>b</m:t>
                    </m:r>
                  </m:sub>
                </m:sSub>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ϵ</m:t>
                        </m:r>
                      </m:e>
                    </m:acc>
                  </m:e>
                  <m:sub>
                    <m:r>
                      <w:rPr>
                        <w:rFonts w:ascii="Cambria Math" w:eastAsiaTheme="minorEastAsia" w:hAnsi="Cambria Math"/>
                        <w:lang w:val="en-US"/>
                      </w:rPr>
                      <m:t>b</m:t>
                    </m:r>
                  </m:sub>
                </m:sSub>
              </m:e>
            </m:mr>
            <m:mr>
              <m:e>
                <m:sSub>
                  <m:sSubPr>
                    <m:ctrlPr>
                      <w:rPr>
                        <w:rFonts w:ascii="Cambria Math" w:eastAsiaTheme="minorEastAsia" w:hAnsi="Cambria Math"/>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σ</m:t>
                        </m:r>
                      </m:e>
                    </m:acc>
                  </m:e>
                  <m:sub>
                    <m:r>
                      <w:rPr>
                        <w:rFonts w:ascii="Cambria Math" w:eastAsiaTheme="minorEastAsia" w:hAnsi="Cambria Math"/>
                        <w:lang w:val="en-US"/>
                      </w:rPr>
                      <m:t>s</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D</m:t>
                        </m:r>
                      </m:e>
                    </m:acc>
                  </m:e>
                  <m:sub>
                    <m:r>
                      <w:rPr>
                        <w:rFonts w:ascii="Cambria Math" w:eastAsiaTheme="minorEastAsia" w:hAnsi="Cambria Math"/>
                        <w:lang w:val="en-US"/>
                      </w:rPr>
                      <m:t>s</m:t>
                    </m:r>
                  </m:sub>
                </m:sSub>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ϵ</m:t>
                        </m:r>
                      </m:e>
                    </m:acc>
                  </m:e>
                  <m:sub>
                    <m:r>
                      <w:rPr>
                        <w:rFonts w:ascii="Cambria Math" w:eastAsiaTheme="minorEastAsia" w:hAnsi="Cambria Math"/>
                        <w:lang w:val="en-US"/>
                      </w:rPr>
                      <m:t>s</m:t>
                    </m:r>
                  </m:sub>
                </m:sSub>
              </m:e>
            </m:mr>
          </m:m>
        </m:oMath>
      </m:oMathPara>
    </w:p>
    <w:p w14:paraId="7D386157" w14:textId="3F3D2F7E" w:rsidR="00E06BDA" w:rsidRDefault="00646B71" w:rsidP="00A2087E">
      <w:pPr>
        <w:rPr>
          <w:rFonts w:eastAsiaTheme="minorEastAsia"/>
          <w:lang w:val="en-US"/>
        </w:rPr>
      </w:pPr>
      <w:r>
        <w:rPr>
          <w:rFonts w:eastAsiaTheme="minorEastAsia"/>
          <w:lang w:val="en-US"/>
        </w:rPr>
        <w:t xml:space="preserve">Where: </w:t>
      </w:r>
    </w:p>
    <w:p w14:paraId="6F5950AE" w14:textId="22643002" w:rsidR="00646B71" w:rsidRPr="00C8399A" w:rsidRDefault="00646B71" w:rsidP="00A2087E">
      <w:pPr>
        <w:rPr>
          <w:rFonts w:eastAsiaTheme="minorEastAsia"/>
          <w:lang w:val="en-US"/>
        </w:rPr>
      </w:pPr>
    </w:p>
    <w:p w14:paraId="3AE71B85" w14:textId="6EB24E82" w:rsidR="00C8399A"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m:rPr>
                          <m:sty m:val="bi"/>
                        </m:rPr>
                        <w:rPr>
                          <w:rFonts w:ascii="Cambria Math" w:eastAsiaTheme="minorEastAsia" w:hAnsi="Cambria Math"/>
                          <w:lang w:val="en-US"/>
                        </w:rPr>
                        <m:t>D</m:t>
                      </m:r>
                    </m:e>
                  </m:acc>
                </m:e>
                <m:sub>
                  <m:r>
                    <w:rPr>
                      <w:rFonts w:ascii="Cambria Math" w:eastAsiaTheme="minorEastAsia" w:hAnsi="Cambria Math"/>
                      <w:lang w:val="en-US"/>
                    </w:rPr>
                    <m:t>m</m:t>
                  </m:r>
                </m:sub>
              </m:sSub>
              <m:r>
                <w:rPr>
                  <w:rFonts w:ascii="Cambria Math" w:eastAsiaTheme="minorEastAsia" w:hAnsi="Cambria Math"/>
                  <w:lang w:val="en-US"/>
                </w:rPr>
                <m:t>=</m:t>
              </m:r>
              <m:nary>
                <m:naryPr>
                  <m:limLoc m:val="subSup"/>
                  <m:ctrlPr>
                    <w:rPr>
                      <w:rFonts w:ascii="Cambria Math" w:eastAsiaTheme="minorEastAsia" w:hAnsi="Cambria Math"/>
                      <w:i/>
                      <w:lang w:val="en-US"/>
                    </w:rPr>
                  </m:ctrlPr>
                </m:naryPr>
                <m:sub>
                  <m:r>
                    <w:rPr>
                      <w:rFonts w:ascii="Cambria Math" w:eastAsiaTheme="minorEastAsia" w:hAnsi="Cambria Math"/>
                      <w:lang w:val="en-US"/>
                    </w:rPr>
                    <m:t>-t/2</m:t>
                  </m:r>
                </m:sub>
                <m:sup>
                  <m:r>
                    <w:rPr>
                      <w:rFonts w:ascii="Cambria Math" w:eastAsiaTheme="minorEastAsia" w:hAnsi="Cambria Math"/>
                      <w:lang w:val="en-US"/>
                    </w:rPr>
                    <m:t>t/2</m:t>
                  </m:r>
                </m:sup>
                <m:e>
                  <m:sSub>
                    <m:sSubPr>
                      <m:ctrlPr>
                        <w:rPr>
                          <w:rFonts w:ascii="Cambria Math" w:eastAsiaTheme="minorEastAsia" w:hAnsi="Cambria Math"/>
                          <w:i/>
                          <w:lang w:val="en-US"/>
                        </w:rPr>
                      </m:ctrlPr>
                    </m:sSubPr>
                    <m:e>
                      <m:r>
                        <m:rPr>
                          <m:sty m:val="bi"/>
                        </m:rPr>
                        <w:rPr>
                          <w:rFonts w:ascii="Cambria Math" w:eastAsiaTheme="minorEastAsia" w:hAnsi="Cambria Math"/>
                          <w:lang w:val="en-US"/>
                        </w:rPr>
                        <m:t>D</m:t>
                      </m:r>
                    </m:e>
                    <m:sub>
                      <m:r>
                        <w:rPr>
                          <w:rFonts w:ascii="Cambria Math" w:eastAsiaTheme="minorEastAsia" w:hAnsi="Cambria Math"/>
                          <w:lang w:val="en-US"/>
                        </w:rPr>
                        <m:t>p</m:t>
                      </m:r>
                    </m:sub>
                  </m:sSub>
                  <m:r>
                    <w:rPr>
                      <w:rFonts w:ascii="Cambria Math" w:eastAsiaTheme="minorEastAsia" w:hAnsi="Cambria Math"/>
                      <w:lang w:val="en-US"/>
                    </w:rPr>
                    <m:t>dz</m:t>
                  </m:r>
                </m:e>
              </m:nary>
              <m:r>
                <w:rPr>
                  <w:rFonts w:ascii="Cambria Math" w:hAnsi="Cambria Math"/>
                  <w:lang w:val="en-US"/>
                </w:rPr>
                <m:t xml:space="preserve"> #</m:t>
              </m:r>
              <m:d>
                <m:dPr>
                  <m:ctrlPr>
                    <w:rPr>
                      <w:rFonts w:ascii="Cambria Math" w:hAnsi="Cambria Math"/>
                      <w:i/>
                      <w:lang w:val="en-US"/>
                    </w:rPr>
                  </m:ctrlPr>
                </m:dPr>
                <m:e>
                  <w:bookmarkStart w:id="138" w:name="Dm"/>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7</m:t>
                  </m:r>
                  <m:r>
                    <w:rPr>
                      <w:rFonts w:ascii="Cambria Math" w:hAnsi="Cambria Math"/>
                      <w:i/>
                      <w:lang w:val="en-US"/>
                    </w:rPr>
                    <w:fldChar w:fldCharType="end"/>
                  </m:r>
                  <w:bookmarkEnd w:id="138"/>
                </m:e>
              </m:d>
            </m:e>
          </m:eqArr>
        </m:oMath>
      </m:oMathPara>
    </w:p>
    <w:p w14:paraId="44D1738E" w14:textId="61874CF8" w:rsidR="009505D7"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m:rPr>
                          <m:sty m:val="bi"/>
                        </m:rPr>
                        <w:rPr>
                          <w:rFonts w:ascii="Cambria Math" w:eastAsiaTheme="minorEastAsia" w:hAnsi="Cambria Math"/>
                          <w:lang w:val="en-US"/>
                        </w:rPr>
                        <m:t>D</m:t>
                      </m:r>
                    </m:e>
                  </m:acc>
                </m:e>
                <m:sub>
                  <m:r>
                    <w:rPr>
                      <w:rFonts w:ascii="Cambria Math" w:eastAsiaTheme="minorEastAsia" w:hAnsi="Cambria Math"/>
                      <w:lang w:val="en-US"/>
                    </w:rPr>
                    <m:t>mb</m:t>
                  </m:r>
                </m:sub>
              </m:sSub>
              <m:r>
                <w:rPr>
                  <w:rFonts w:ascii="Cambria Math" w:eastAsiaTheme="minorEastAsia" w:hAnsi="Cambria Math"/>
                  <w:lang w:val="en-US"/>
                </w:rPr>
                <m:t>=</m:t>
              </m:r>
              <m:nary>
                <m:naryPr>
                  <m:limLoc m:val="subSup"/>
                  <m:ctrlPr>
                    <w:rPr>
                      <w:rFonts w:ascii="Cambria Math" w:eastAsiaTheme="minorEastAsia" w:hAnsi="Cambria Math"/>
                      <w:i/>
                      <w:lang w:val="en-US"/>
                    </w:rPr>
                  </m:ctrlPr>
                </m:naryPr>
                <m:sub>
                  <m:r>
                    <w:rPr>
                      <w:rFonts w:ascii="Cambria Math" w:eastAsiaTheme="minorEastAsia" w:hAnsi="Cambria Math"/>
                      <w:lang w:val="en-US"/>
                    </w:rPr>
                    <m:t>-t/2</m:t>
                  </m:r>
                </m:sub>
                <m:sup>
                  <m:r>
                    <w:rPr>
                      <w:rFonts w:ascii="Cambria Math" w:eastAsiaTheme="minorEastAsia" w:hAnsi="Cambria Math"/>
                      <w:lang w:val="en-US"/>
                    </w:rPr>
                    <m:t>t/2</m:t>
                  </m:r>
                </m:sup>
                <m:e>
                  <m:r>
                    <w:rPr>
                      <w:rFonts w:ascii="Cambria Math" w:eastAsiaTheme="minorEastAsia" w:hAnsi="Cambria Math"/>
                      <w:lang w:val="en-US"/>
                    </w:rPr>
                    <m:t>z</m:t>
                  </m:r>
                  <m:sSub>
                    <m:sSubPr>
                      <m:ctrlPr>
                        <w:rPr>
                          <w:rFonts w:ascii="Cambria Math" w:eastAsiaTheme="minorEastAsia" w:hAnsi="Cambria Math"/>
                          <w:i/>
                          <w:lang w:val="en-US"/>
                        </w:rPr>
                      </m:ctrlPr>
                    </m:sSubPr>
                    <m:e>
                      <m:r>
                        <m:rPr>
                          <m:sty m:val="bi"/>
                        </m:rPr>
                        <w:rPr>
                          <w:rFonts w:ascii="Cambria Math" w:eastAsiaTheme="minorEastAsia" w:hAnsi="Cambria Math"/>
                          <w:lang w:val="en-US"/>
                        </w:rPr>
                        <m:t>D</m:t>
                      </m:r>
                    </m:e>
                    <m:sub>
                      <m:r>
                        <w:rPr>
                          <w:rFonts w:ascii="Cambria Math" w:eastAsiaTheme="minorEastAsia" w:hAnsi="Cambria Math"/>
                          <w:lang w:val="en-US"/>
                        </w:rPr>
                        <m:t>p</m:t>
                      </m:r>
                    </m:sub>
                  </m:sSub>
                  <m:r>
                    <w:rPr>
                      <w:rFonts w:ascii="Cambria Math" w:eastAsiaTheme="minorEastAsia" w:hAnsi="Cambria Math"/>
                      <w:lang w:val="en-US"/>
                    </w:rPr>
                    <m:t>dz</m:t>
                  </m:r>
                </m:e>
              </m:nary>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8</m:t>
                  </m:r>
                  <m:r>
                    <w:rPr>
                      <w:rFonts w:ascii="Cambria Math" w:hAnsi="Cambria Math"/>
                      <w:i/>
                      <w:lang w:val="en-US"/>
                    </w:rPr>
                    <w:fldChar w:fldCharType="end"/>
                  </m:r>
                </m:e>
              </m:d>
            </m:e>
          </m:eqArr>
        </m:oMath>
      </m:oMathPara>
    </w:p>
    <w:p w14:paraId="75A48CAF" w14:textId="067EF3BC" w:rsidR="00F13BE8" w:rsidRPr="00E91DA5" w:rsidRDefault="00000000" w:rsidP="00F13BE8">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m:rPr>
                          <m:sty m:val="bi"/>
                        </m:rPr>
                        <w:rPr>
                          <w:rFonts w:ascii="Cambria Math" w:eastAsiaTheme="minorEastAsia" w:hAnsi="Cambria Math"/>
                          <w:lang w:val="en-US"/>
                        </w:rPr>
                        <m:t>D</m:t>
                      </m:r>
                    </m:e>
                  </m:acc>
                </m:e>
                <m:sub>
                  <m:r>
                    <w:rPr>
                      <w:rFonts w:ascii="Cambria Math" w:eastAsiaTheme="minorEastAsia" w:hAnsi="Cambria Math"/>
                      <w:lang w:val="en-US"/>
                    </w:rPr>
                    <m:t>b</m:t>
                  </m:r>
                </m:sub>
              </m:sSub>
              <m:r>
                <w:rPr>
                  <w:rFonts w:ascii="Cambria Math" w:eastAsiaTheme="minorEastAsia" w:hAnsi="Cambria Math"/>
                  <w:lang w:val="en-US"/>
                </w:rPr>
                <m:t>=</m:t>
              </m:r>
              <m:nary>
                <m:naryPr>
                  <m:limLoc m:val="subSup"/>
                  <m:ctrlPr>
                    <w:rPr>
                      <w:rFonts w:ascii="Cambria Math" w:eastAsiaTheme="minorEastAsia" w:hAnsi="Cambria Math"/>
                      <w:i/>
                      <w:lang w:val="en-US"/>
                    </w:rPr>
                  </m:ctrlPr>
                </m:naryPr>
                <m:sub>
                  <m:r>
                    <w:rPr>
                      <w:rFonts w:ascii="Cambria Math" w:eastAsiaTheme="minorEastAsia" w:hAnsi="Cambria Math"/>
                      <w:lang w:val="en-US"/>
                    </w:rPr>
                    <m:t>-t/2</m:t>
                  </m:r>
                </m:sub>
                <m:sup>
                  <m:r>
                    <w:rPr>
                      <w:rFonts w:ascii="Cambria Math" w:eastAsiaTheme="minorEastAsia" w:hAnsi="Cambria Math"/>
                      <w:lang w:val="en-US"/>
                    </w:rPr>
                    <m:t>t/2</m:t>
                  </m:r>
                </m:sup>
                <m:e>
                  <m:sSup>
                    <m:sSupPr>
                      <m:ctrlPr>
                        <w:rPr>
                          <w:rFonts w:ascii="Cambria Math" w:eastAsiaTheme="minorEastAsia" w:hAnsi="Cambria Math"/>
                          <w:i/>
                          <w:lang w:val="en-US"/>
                        </w:rPr>
                      </m:ctrlPr>
                    </m:sSupPr>
                    <m:e>
                      <m:r>
                        <w:rPr>
                          <w:rFonts w:ascii="Cambria Math" w:eastAsiaTheme="minorEastAsia" w:hAnsi="Cambria Math"/>
                          <w:lang w:val="en-US"/>
                        </w:rPr>
                        <m:t>z</m:t>
                      </m:r>
                    </m:e>
                    <m:sup>
                      <m:r>
                        <w:rPr>
                          <w:rFonts w:ascii="Cambria Math" w:eastAsiaTheme="minorEastAsia" w:hAnsi="Cambria Math"/>
                          <w:lang w:val="en-US"/>
                        </w:rPr>
                        <m:t>2</m:t>
                      </m:r>
                    </m:sup>
                  </m:sSup>
                  <m:sSub>
                    <m:sSubPr>
                      <m:ctrlPr>
                        <w:rPr>
                          <w:rFonts w:ascii="Cambria Math" w:eastAsiaTheme="minorEastAsia" w:hAnsi="Cambria Math"/>
                          <w:i/>
                          <w:lang w:val="en-US"/>
                        </w:rPr>
                      </m:ctrlPr>
                    </m:sSubPr>
                    <m:e>
                      <m:r>
                        <m:rPr>
                          <m:sty m:val="bi"/>
                        </m:rPr>
                        <w:rPr>
                          <w:rFonts w:ascii="Cambria Math" w:eastAsiaTheme="minorEastAsia" w:hAnsi="Cambria Math"/>
                          <w:lang w:val="en-US"/>
                        </w:rPr>
                        <m:t>D</m:t>
                      </m:r>
                    </m:e>
                    <m:sub>
                      <m:r>
                        <w:rPr>
                          <w:rFonts w:ascii="Cambria Math" w:eastAsiaTheme="minorEastAsia" w:hAnsi="Cambria Math"/>
                          <w:lang w:val="en-US"/>
                        </w:rPr>
                        <m:t>p</m:t>
                      </m:r>
                    </m:sub>
                  </m:sSub>
                  <m:r>
                    <w:rPr>
                      <w:rFonts w:ascii="Cambria Math" w:eastAsiaTheme="minorEastAsia" w:hAnsi="Cambria Math"/>
                      <w:lang w:val="en-US"/>
                    </w:rPr>
                    <m:t>dz</m:t>
                  </m:r>
                </m:e>
              </m:nary>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9</m:t>
                  </m:r>
                  <m:r>
                    <w:rPr>
                      <w:rFonts w:ascii="Cambria Math" w:hAnsi="Cambria Math"/>
                      <w:i/>
                      <w:lang w:val="en-US"/>
                    </w:rPr>
                    <w:fldChar w:fldCharType="end"/>
                  </m:r>
                </m:e>
              </m:d>
            </m:e>
          </m:eqArr>
        </m:oMath>
      </m:oMathPara>
    </w:p>
    <w:p w14:paraId="4FC44915" w14:textId="409A7DA2" w:rsidR="007513A7" w:rsidRPr="007513A7" w:rsidRDefault="00000000" w:rsidP="00F13BE8">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hAnsi="Cambria Math"/>
                  <w:lang w:val="en-US"/>
                </w:rPr>
                <m:t xml:space="preserve"> </m:t>
              </m:r>
              <m:sSub>
                <m:sSubPr>
                  <m:ctrlPr>
                    <w:rPr>
                      <w:rFonts w:ascii="Cambria Math" w:eastAsiaTheme="minorEastAsia" w:hAnsi="Cambria Math"/>
                      <w:b/>
                      <w:bCs/>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D</m:t>
                      </m:r>
                    </m:e>
                  </m:acc>
                </m:e>
                <m:sub>
                  <m:r>
                    <m:rPr>
                      <m:sty m:val="bi"/>
                    </m:rPr>
                    <w:rPr>
                      <w:rFonts w:ascii="Cambria Math" w:eastAsiaTheme="minorEastAsia" w:hAnsi="Cambria Math"/>
                      <w:lang w:val="en-US"/>
                    </w:rPr>
                    <m:t>s</m:t>
                  </m:r>
                </m:sub>
              </m:sSub>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m>
                    <m:mPr>
                      <m:mcs>
                        <m:mc>
                          <m:mcPr>
                            <m:count m:val="2"/>
                            <m:mcJc m:val="center"/>
                          </m:mcPr>
                        </m:mc>
                      </m:mcs>
                      <m:ctrlPr>
                        <w:rPr>
                          <w:rFonts w:ascii="Cambria Math" w:eastAsiaTheme="minorEastAsia" w:hAnsi="Cambria Math"/>
                          <w:b/>
                          <w:bCs/>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11</m:t>
                            </m:r>
                          </m:sub>
                        </m:sSub>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D</m:t>
                                </m:r>
                              </m:e>
                            </m:acc>
                          </m:e>
                          <m:sub>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11</m:t>
                                </m:r>
                              </m:sub>
                            </m:sSub>
                          </m:sub>
                        </m:sSub>
                      </m:e>
                      <m:e>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12</m:t>
                            </m:r>
                          </m:sub>
                        </m:sSub>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D</m:t>
                                </m:r>
                              </m:e>
                            </m:acc>
                          </m:e>
                          <m:sub>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12</m:t>
                                </m:r>
                              </m:sub>
                            </m:sSub>
                          </m:sub>
                        </m:sSub>
                      </m:e>
                    </m:mr>
                    <m:mr>
                      <m:e>
                        <m:r>
                          <w:rPr>
                            <w:rFonts w:ascii="Cambria Math" w:eastAsiaTheme="minorEastAsia" w:hAnsi="Cambria Math"/>
                            <w:lang w:val="en-US"/>
                          </w:rPr>
                          <m:t>Sym</m:t>
                        </m:r>
                      </m:e>
                      <m:e>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22</m:t>
                            </m:r>
                          </m:sub>
                        </m:sSub>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D</m:t>
                                </m:r>
                              </m:e>
                            </m:acc>
                          </m:e>
                          <m:sub>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22</m:t>
                                </m:r>
                              </m:sub>
                            </m:sSub>
                          </m:sub>
                        </m:sSub>
                      </m:e>
                    </m:mr>
                  </m:m>
                </m:e>
              </m:d>
              <m:r>
                <m:rPr>
                  <m:sty m:val="bi"/>
                </m:rPr>
                <w:rPr>
                  <w:rFonts w:ascii="Cambria Math" w:eastAsiaTheme="minorEastAsia" w:hAnsi="Cambria Math"/>
                  <w:lang w:val="en-US"/>
                </w:rPr>
                <m:t xml:space="preserve">, </m:t>
              </m:r>
              <m:r>
                <w:rPr>
                  <w:rFonts w:ascii="Cambria Math" w:eastAsiaTheme="minorEastAsia" w:hAnsi="Cambria Math"/>
                  <w:lang w:val="en-US"/>
                </w:rPr>
                <m:t xml:space="preserve"> with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D</m:t>
                      </m:r>
                    </m:e>
                  </m:acc>
                </m:e>
                <m:sub>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ij</m:t>
                      </m:r>
                    </m:sub>
                  </m:sSub>
                </m:sub>
              </m:sSub>
              <m:r>
                <w:rPr>
                  <w:rFonts w:ascii="Cambria Math" w:eastAsiaTheme="minorEastAsia" w:hAnsi="Cambria Math"/>
                  <w:lang w:val="en-US"/>
                </w:rPr>
                <m:t>=</m:t>
              </m:r>
              <m:nary>
                <m:naryPr>
                  <m:limLoc m:val="subSup"/>
                  <m:ctrlPr>
                    <w:rPr>
                      <w:rFonts w:ascii="Cambria Math" w:eastAsiaTheme="minorEastAsia" w:hAnsi="Cambria Math"/>
                      <w:i/>
                      <w:lang w:val="en-US"/>
                    </w:rPr>
                  </m:ctrlPr>
                </m:naryPr>
                <m: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t</m:t>
                      </m:r>
                    </m:num>
                    <m:den>
                      <m:r>
                        <w:rPr>
                          <w:rFonts w:ascii="Cambria Math" w:eastAsiaTheme="minorEastAsia" w:hAnsi="Cambria Math"/>
                          <w:lang w:val="en-US"/>
                        </w:rPr>
                        <m:t>2</m:t>
                      </m:r>
                    </m:den>
                  </m:f>
                </m:sub>
                <m:sup>
                  <m:f>
                    <m:fPr>
                      <m:ctrlPr>
                        <w:rPr>
                          <w:rFonts w:ascii="Cambria Math" w:eastAsiaTheme="minorEastAsia" w:hAnsi="Cambria Math"/>
                          <w:i/>
                          <w:lang w:val="en-US"/>
                        </w:rPr>
                      </m:ctrlPr>
                    </m:fPr>
                    <m:num>
                      <m:r>
                        <w:rPr>
                          <w:rFonts w:ascii="Cambria Math" w:eastAsiaTheme="minorEastAsia" w:hAnsi="Cambria Math"/>
                          <w:lang w:val="en-US"/>
                        </w:rPr>
                        <m:t>t</m:t>
                      </m:r>
                    </m:num>
                    <m:den>
                      <m:r>
                        <w:rPr>
                          <w:rFonts w:ascii="Cambria Math" w:eastAsiaTheme="minorEastAsia" w:hAnsi="Cambria Math"/>
                          <w:lang w:val="en-US"/>
                        </w:rPr>
                        <m:t>2</m:t>
                      </m:r>
                    </m:den>
                  </m:f>
                </m:sup>
                <m:e>
                  <m:sSub>
                    <m:sSubPr>
                      <m:ctrlPr>
                        <w:rPr>
                          <w:rFonts w:ascii="Cambria Math" w:eastAsiaTheme="minorEastAsia" w:hAnsi="Cambria Math"/>
                          <w:i/>
                          <w:lang w:val="en-US"/>
                        </w:rPr>
                      </m:ctrlPr>
                    </m:sSubPr>
                    <m:e>
                      <m:r>
                        <w:rPr>
                          <w:rFonts w:ascii="Cambria Math" w:eastAsiaTheme="minorEastAsia" w:hAnsi="Cambria Math"/>
                          <w:lang w:val="en-US"/>
                        </w:rPr>
                        <m:t>D</m:t>
                      </m:r>
                    </m:e>
                    <m:sub>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ij</m:t>
                          </m:r>
                        </m:sub>
                      </m:sSub>
                    </m:sub>
                  </m:sSub>
                  <m:r>
                    <w:rPr>
                      <w:rFonts w:ascii="Cambria Math" w:eastAsiaTheme="minorEastAsia" w:hAnsi="Cambria Math"/>
                      <w:lang w:val="en-US"/>
                    </w:rPr>
                    <m:t>dz</m:t>
                  </m:r>
                </m:e>
              </m:nary>
              <m:r>
                <w:rPr>
                  <w:rFonts w:ascii="Cambria Math" w:hAnsi="Cambria Math"/>
                  <w:lang w:val="en-US"/>
                </w:rPr>
                <m:t>#</m:t>
              </m:r>
              <m:d>
                <m:dPr>
                  <m:ctrlPr>
                    <w:rPr>
                      <w:rFonts w:ascii="Cambria Math" w:hAnsi="Cambria Math"/>
                      <w:i/>
                      <w:lang w:val="en-US"/>
                    </w:rPr>
                  </m:ctrlPr>
                </m:dPr>
                <m:e>
                  <w:bookmarkStart w:id="139" w:name="Shear_correction"/>
                  <w:bookmarkStart w:id="140" w:name="Ds"/>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10</m:t>
                  </m:r>
                  <m:r>
                    <w:rPr>
                      <w:rFonts w:ascii="Cambria Math" w:hAnsi="Cambria Math"/>
                      <w:i/>
                      <w:lang w:val="en-US"/>
                    </w:rPr>
                    <w:fldChar w:fldCharType="end"/>
                  </m:r>
                  <w:bookmarkEnd w:id="139"/>
                  <w:bookmarkEnd w:id="140"/>
                </m:e>
              </m:d>
            </m:e>
          </m:eqArr>
        </m:oMath>
      </m:oMathPara>
    </w:p>
    <w:p w14:paraId="0012A792" w14:textId="07D7AA79" w:rsidR="007513A7" w:rsidRDefault="007513A7" w:rsidP="007513A7">
      <w:pPr>
        <w:rPr>
          <w:lang w:val="en-US"/>
        </w:rPr>
      </w:pPr>
      <w:r>
        <w:rPr>
          <w:lang w:val="en-US"/>
        </w:rPr>
        <w:t xml:space="preserve">In equation </w:t>
      </w:r>
      <w:r w:rsidR="003621CF">
        <w:rPr>
          <w:lang w:val="en-US"/>
        </w:rPr>
        <w:fldChar w:fldCharType="begin"/>
      </w:r>
      <w:r w:rsidR="003621CF">
        <w:rPr>
          <w:lang w:val="en-US"/>
        </w:rPr>
        <w:instrText xml:space="preserve"> REF Shear_correction \h </w:instrText>
      </w:r>
      <w:r w:rsidR="003621CF">
        <w:rPr>
          <w:lang w:val="en-US"/>
        </w:rPr>
      </w:r>
      <w:r w:rsidR="003621CF">
        <w:rPr>
          <w:lang w:val="en-US"/>
        </w:rPr>
        <w:fldChar w:fldCharType="separate"/>
      </w:r>
      <m:oMath>
        <m:r>
          <m:rPr>
            <m:sty m:val="p"/>
          </m:rPr>
          <w:rPr>
            <w:rFonts w:ascii="Cambria Math" w:hAnsi="Cambria Math"/>
            <w:noProof/>
            <w:lang w:val="en-US"/>
          </w:rPr>
          <m:t>2</m:t>
        </m:r>
        <m:r>
          <m:rPr>
            <m:sty m:val="p"/>
          </m:rPr>
          <w:rPr>
            <w:rFonts w:ascii="Cambria Math" w:hAnsi="Cambria Math"/>
            <w:lang w:val="en-US"/>
          </w:rPr>
          <m:t>.</m:t>
        </m:r>
        <m:r>
          <m:rPr>
            <m:sty m:val="p"/>
          </m:rPr>
          <w:rPr>
            <w:rFonts w:ascii="Cambria Math" w:hAnsi="Cambria Math"/>
            <w:noProof/>
            <w:lang w:val="en-US"/>
          </w:rPr>
          <m:t>10</m:t>
        </m:r>
      </m:oMath>
      <w:r w:rsidR="003621CF">
        <w:rPr>
          <w:lang w:val="en-US"/>
        </w:rPr>
        <w:fldChar w:fldCharType="end"/>
      </w:r>
      <w:r w:rsidR="003621CF">
        <w:rPr>
          <w:lang w:val="en-US"/>
        </w:rPr>
        <w:t xml:space="preserve"> the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ij</m:t>
            </m:r>
          </m:sub>
        </m:sSub>
      </m:oMath>
      <w:r w:rsidR="006307B9">
        <w:rPr>
          <w:rFonts w:eastAsiaTheme="minorEastAsia"/>
          <w:lang w:val="en-US"/>
        </w:rPr>
        <w:t xml:space="preserve"> terms are called the shear correction factors</w:t>
      </w:r>
    </w:p>
    <w:p w14:paraId="07C3EA48" w14:textId="3A57A140" w:rsidR="008F04FA" w:rsidRDefault="004D73F3" w:rsidP="00F13BE8">
      <w:pPr>
        <w:rPr>
          <w:rFonts w:eastAsiaTheme="minorEastAsia"/>
          <w:lang w:val="en-US"/>
        </w:rPr>
      </w:pPr>
      <w:r>
        <w:rPr>
          <w:rFonts w:eastAsiaTheme="minorEastAsia"/>
          <w:lang w:val="en-US"/>
        </w:rPr>
        <w:t xml:space="preserve">The integrals in the equations above can be expressed as a finite sum when the composite laminate plate consists of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l</m:t>
            </m:r>
          </m:sub>
        </m:sSub>
      </m:oMath>
      <w:r w:rsidR="00BC0421">
        <w:rPr>
          <w:rFonts w:eastAsiaTheme="minorEastAsia"/>
          <w:lang w:val="en-US"/>
        </w:rPr>
        <w:t xml:space="preserve"> orthotropic layers</w:t>
      </w:r>
      <w:r w:rsidR="006307B9">
        <w:rPr>
          <w:rFonts w:eastAsiaTheme="minorEastAsia"/>
          <w:lang w:val="en-US"/>
        </w:rPr>
        <w:t xml:space="preserve">. </w:t>
      </w:r>
      <w:r w:rsidR="00EE36BA">
        <w:rPr>
          <w:rFonts w:eastAsiaTheme="minorEastAsia"/>
          <w:lang w:val="en-US"/>
        </w:rPr>
        <w:t xml:space="preserve">For composite plates where x and y are orthotropy axes for all the layers </w:t>
      </w:r>
      <w:r w:rsidR="00D113C3">
        <w:rPr>
          <w:rFonts w:eastAsiaTheme="minorEastAsia"/>
          <w:lang w:val="en-US"/>
        </w:rPr>
        <w:t xml:space="preserve">the </w:t>
      </w:r>
      <m:oMath>
        <m:sSub>
          <m:sSubPr>
            <m:ctrlPr>
              <w:rPr>
                <w:rFonts w:ascii="Cambria Math" w:eastAsiaTheme="minorEastAsia" w:hAnsi="Cambria Math"/>
                <w:b/>
                <w:bCs/>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D</m:t>
                </m:r>
              </m:e>
            </m:acc>
          </m:e>
          <m:sub>
            <m:r>
              <m:rPr>
                <m:sty m:val="bi"/>
              </m:rPr>
              <w:rPr>
                <w:rFonts w:ascii="Cambria Math" w:eastAsiaTheme="minorEastAsia" w:hAnsi="Cambria Math"/>
                <w:lang w:val="en-US"/>
              </w:rPr>
              <m:t>s</m:t>
            </m:r>
          </m:sub>
        </m:sSub>
      </m:oMath>
      <w:r w:rsidR="00D113C3">
        <w:rPr>
          <w:rFonts w:eastAsiaTheme="minorEastAsia"/>
          <w:b/>
          <w:bCs/>
          <w:lang w:val="en-US"/>
        </w:rPr>
        <w:t xml:space="preserve"> </w:t>
      </w:r>
      <w:r w:rsidR="00D113C3">
        <w:rPr>
          <w:rFonts w:eastAsiaTheme="minorEastAsia"/>
          <w:lang w:val="en-US"/>
        </w:rPr>
        <w:t xml:space="preserve">,matrix is diagonal </w:t>
      </w:r>
      <w:r w:rsidR="0084789E">
        <w:rPr>
          <w:rFonts w:eastAsiaTheme="minorEastAsia"/>
          <w:lang w:val="en-US"/>
        </w:rPr>
        <w:t xml:space="preserve">and only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11</m:t>
            </m:r>
          </m:sub>
        </m:sSub>
      </m:oMath>
      <w:r w:rsidR="0084789E">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22</m:t>
            </m:r>
          </m:sub>
        </m:sSub>
      </m:oMath>
      <w:r w:rsidR="0084789E">
        <w:rPr>
          <w:rFonts w:eastAsiaTheme="minorEastAsia"/>
          <w:lang w:val="en-US"/>
        </w:rPr>
        <w:t xml:space="preserve"> need to be computed.</w:t>
      </w:r>
    </w:p>
    <w:p w14:paraId="4BBFB3F3" w14:textId="21FA65D8" w:rsidR="0084789E" w:rsidRDefault="0084789E" w:rsidP="00F13BE8">
      <w:pPr>
        <w:rPr>
          <w:rFonts w:eastAsiaTheme="minorEastAsia"/>
          <w:lang w:val="en-US"/>
        </w:rPr>
      </w:pPr>
      <w:r>
        <w:rPr>
          <w:rFonts w:eastAsiaTheme="minorEastAsia"/>
          <w:lang w:val="en-US"/>
        </w:rPr>
        <w:t xml:space="preserve">The simplest method of </w:t>
      </w:r>
      <w:r w:rsidR="00A45BA6">
        <w:rPr>
          <w:rFonts w:eastAsiaTheme="minorEastAsia"/>
          <w:lang w:val="en-US"/>
        </w:rPr>
        <w:t>computing</w:t>
      </w:r>
      <w:r>
        <w:rPr>
          <w:rFonts w:eastAsiaTheme="minorEastAsia"/>
          <w:lang w:val="en-US"/>
        </w:rPr>
        <w:t xml:space="preserve"> the shear stress factors is by assuming cylindrical bending. This means </w:t>
      </w:r>
      <w:r w:rsidR="00D82BEE">
        <w:rPr>
          <w:rFonts w:eastAsiaTheme="minorEastAsia"/>
          <w:lang w:val="en-US"/>
        </w:rPr>
        <w:t>that</w:t>
      </w:r>
    </w:p>
    <w:p w14:paraId="36ABB3E3" w14:textId="27146AF2" w:rsidR="00D82BEE"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x</m:t>
                      </m:r>
                    </m:sub>
                  </m:sSub>
                </m:num>
                <m:den>
                  <m:r>
                    <w:rPr>
                      <w:rFonts w:ascii="Cambria Math" w:hAnsi="Cambria Math"/>
                      <w:lang w:val="en-US"/>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xz</m:t>
                      </m:r>
                    </m:sub>
                  </m:sSub>
                </m:num>
                <m:den>
                  <m:r>
                    <w:rPr>
                      <w:rFonts w:ascii="Cambria Math" w:hAnsi="Cambria Math"/>
                      <w:lang w:val="en-US"/>
                    </w:rPr>
                    <m:t>∂z</m:t>
                  </m:r>
                </m:den>
              </m:f>
              <m:r>
                <w:rPr>
                  <w:rFonts w:ascii="Cambria Math" w:hAnsi="Cambria Math"/>
                  <w:lang w:val="en-US"/>
                </w:rPr>
                <m:t>=0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11</m:t>
                  </m:r>
                  <m:r>
                    <w:rPr>
                      <w:rFonts w:ascii="Cambria Math" w:hAnsi="Cambria Math"/>
                      <w:i/>
                      <w:lang w:val="en-US"/>
                    </w:rPr>
                    <w:fldChar w:fldCharType="end"/>
                  </m:r>
                </m:e>
              </m:d>
            </m:e>
          </m:eqArr>
        </m:oMath>
      </m:oMathPara>
    </w:p>
    <w:p w14:paraId="5A7749E7" w14:textId="2B6F7B67" w:rsidR="001516E9"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y</m:t>
                      </m:r>
                    </m:sub>
                  </m:sSub>
                </m:num>
                <m:den>
                  <m:r>
                    <w:rPr>
                      <w:rFonts w:ascii="Cambria Math" w:hAnsi="Cambria Math"/>
                      <w:lang w:val="en-US"/>
                    </w:rPr>
                    <m:t>∂y</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τ</m:t>
                      </m:r>
                    </m:e>
                    <m:sub>
                      <m:r>
                        <w:rPr>
                          <w:rFonts w:ascii="Cambria Math" w:hAnsi="Cambria Math"/>
                          <w:lang w:val="en-US"/>
                        </w:rPr>
                        <m:t>yz</m:t>
                      </m:r>
                    </m:sub>
                  </m:sSub>
                </m:num>
                <m:den>
                  <m:r>
                    <w:rPr>
                      <w:rFonts w:ascii="Cambria Math" w:hAnsi="Cambria Math"/>
                      <w:lang w:val="en-US"/>
                    </w:rPr>
                    <m:t>∂z</m:t>
                  </m:r>
                </m:den>
              </m:f>
              <m:r>
                <w:rPr>
                  <w:rFonts w:ascii="Cambria Math" w:hAnsi="Cambria Math"/>
                  <w:lang w:val="en-US"/>
                </w:rPr>
                <m:t>=0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12</m:t>
                  </m:r>
                  <m:r>
                    <w:rPr>
                      <w:rFonts w:ascii="Cambria Math" w:hAnsi="Cambria Math"/>
                      <w:i/>
                      <w:lang w:val="en-US"/>
                    </w:rPr>
                    <w:fldChar w:fldCharType="end"/>
                  </m:r>
                </m:e>
              </m:d>
            </m:e>
          </m:eqArr>
        </m:oMath>
      </m:oMathPara>
    </w:p>
    <w:p w14:paraId="5BCBDB5F" w14:textId="50CBE3F8" w:rsidR="00D82BEE" w:rsidRDefault="00431E4E" w:rsidP="00F13BE8">
      <w:pPr>
        <w:rPr>
          <w:rFonts w:eastAsiaTheme="minorEastAsia"/>
          <w:lang w:val="en-US"/>
        </w:rPr>
      </w:pPr>
      <w:r>
        <w:rPr>
          <w:rFonts w:eastAsiaTheme="minorEastAsia"/>
          <w:lang w:val="en-US"/>
        </w:rPr>
        <w:t xml:space="preserve">Further assuming </w:t>
      </w:r>
      <w:r w:rsidR="00B0331E">
        <w:rPr>
          <w:rFonts w:eastAsiaTheme="minorEastAsia"/>
          <w:lang w:val="en-US"/>
        </w:rPr>
        <w:t xml:space="preserve">a constant distribution of the transverse shear stress in </w:t>
      </w:r>
      <w:r w:rsidR="00C23DAF">
        <w:rPr>
          <w:rFonts w:eastAsiaTheme="minorEastAsia"/>
          <w:lang w:val="en-US"/>
        </w:rPr>
        <w:t>the thickness direction and</w:t>
      </w:r>
      <w:r w:rsidR="00B0331E">
        <w:rPr>
          <w:rFonts w:eastAsiaTheme="minorEastAsia"/>
          <w:lang w:val="en-US"/>
        </w:rPr>
        <w:t xml:space="preserve"> </w:t>
      </w:r>
      <w:r w:rsidR="001516E9">
        <w:rPr>
          <w:rFonts w:eastAsiaTheme="minorEastAsia"/>
          <w:lang w:val="en-US"/>
        </w:rPr>
        <w:t xml:space="preserve">after </w:t>
      </w:r>
      <w:r w:rsidR="0073457C">
        <w:rPr>
          <w:rFonts w:eastAsiaTheme="minorEastAsia"/>
          <w:lang w:val="en-US"/>
        </w:rPr>
        <w:t xml:space="preserve">some manipulation </w:t>
      </w:r>
      <w:r w:rsidR="00C23DAF">
        <w:rPr>
          <w:rFonts w:eastAsiaTheme="minorEastAsia"/>
          <w:lang w:val="en-US"/>
        </w:rPr>
        <w:t>it is finally deduced</w:t>
      </w:r>
    </w:p>
    <w:p w14:paraId="6F5F1E2D" w14:textId="0E7E6C28" w:rsidR="00C21B06"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11</m:t>
                  </m:r>
                </m:sub>
              </m:sSub>
              <m:r>
                <w:rPr>
                  <w:rFonts w:ascii="Cambria Math" w:hAnsi="Cambria Math"/>
                  <w:lang w:val="en-US"/>
                </w:rPr>
                <m:t>=</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D</m:t>
                      </m:r>
                    </m:e>
                  </m:acc>
                </m:e>
                <m: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11</m:t>
                      </m:r>
                    </m:sub>
                  </m:sSub>
                </m:sub>
                <m:sup>
                  <m:r>
                    <w:rPr>
                      <w:rFonts w:ascii="Cambria Math" w:hAnsi="Cambria Math"/>
                      <w:lang w:val="en-US"/>
                    </w:rPr>
                    <m:t>2</m:t>
                  </m:r>
                </m:sup>
              </m:sSubSup>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G</m:t>
                              </m:r>
                            </m:e>
                          </m:acc>
                        </m:e>
                        <m:sub>
                          <m:r>
                            <w:rPr>
                              <w:rFonts w:ascii="Cambria Math" w:hAnsi="Cambria Math"/>
                              <w:lang w:val="en-US"/>
                            </w:rPr>
                            <m:t>xz</m:t>
                          </m:r>
                        </m:sub>
                      </m:sSub>
                      <m:nary>
                        <m:naryPr>
                          <m:ctrlPr>
                            <w:rPr>
                              <w:rFonts w:ascii="Cambria Math" w:hAnsi="Cambria Math"/>
                              <w:i/>
                              <w:lang w:val="en-US"/>
                            </w:rPr>
                          </m:ctrlPr>
                        </m:naryPr>
                        <m:sub>
                          <m:r>
                            <w:rPr>
                              <w:rFonts w:ascii="Cambria Math" w:hAnsi="Cambria Math"/>
                              <w:lang w:val="en-US"/>
                            </w:rPr>
                            <m:t>-t</m:t>
                          </m:r>
                          <m:r>
                            <m:rPr>
                              <m:lit/>
                            </m:rPr>
                            <w:rPr>
                              <w:rFonts w:ascii="Cambria Math" w:hAnsi="Cambria Math"/>
                              <w:lang w:val="en-US"/>
                            </w:rPr>
                            <m:t>/</m:t>
                          </m:r>
                          <m:r>
                            <w:rPr>
                              <w:rFonts w:ascii="Cambria Math" w:hAnsi="Cambria Math"/>
                              <w:lang w:val="en-US"/>
                            </w:rPr>
                            <m:t>2</m:t>
                          </m:r>
                        </m:sub>
                        <m:sup>
                          <m:r>
                            <w:rPr>
                              <w:rFonts w:ascii="Cambria Math" w:hAnsi="Cambria Math"/>
                              <w:lang w:val="en-US"/>
                            </w:rPr>
                            <m:t>t</m:t>
                          </m:r>
                          <m:r>
                            <m:rPr>
                              <m:lit/>
                            </m:rPr>
                            <w:rPr>
                              <w:rFonts w:ascii="Cambria Math" w:hAnsi="Cambria Math"/>
                              <w:lang w:val="en-US"/>
                            </w:rPr>
                            <m:t>/</m:t>
                          </m:r>
                          <m:r>
                            <w:rPr>
                              <w:rFonts w:ascii="Cambria Math" w:hAnsi="Cambria Math"/>
                              <w:lang w:val="en-US"/>
                            </w:rPr>
                            <m:t>2</m:t>
                          </m:r>
                        </m:sup>
                        <m:e>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1</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z</m:t>
                                  </m:r>
                                </m:e>
                              </m:d>
                            </m:num>
                            <m:den>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xz</m:t>
                                  </m:r>
                                </m:sub>
                              </m:sSub>
                            </m:den>
                          </m:f>
                          <m:r>
                            <w:rPr>
                              <w:rFonts w:ascii="Cambria Math" w:hAnsi="Cambria Math"/>
                              <w:lang w:val="en-US"/>
                            </w:rPr>
                            <m:t>dz</m:t>
                          </m:r>
                        </m:e>
                      </m:nary>
                    </m:e>
                  </m:d>
                </m:e>
                <m:sup>
                  <m:r>
                    <w:rPr>
                      <w:rFonts w:ascii="Cambria Math" w:hAnsi="Cambria Math"/>
                      <w:lang w:val="en-US"/>
                    </w:rPr>
                    <m:t>-1</m:t>
                  </m:r>
                </m:sup>
              </m:sSup>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13</m:t>
                  </m:r>
                  <m:r>
                    <w:rPr>
                      <w:rFonts w:ascii="Cambria Math" w:hAnsi="Cambria Math"/>
                      <w:i/>
                      <w:lang w:val="en-US"/>
                    </w:rPr>
                    <w:fldChar w:fldCharType="end"/>
                  </m:r>
                </m:e>
              </m:d>
            </m:e>
          </m:eqArr>
        </m:oMath>
      </m:oMathPara>
    </w:p>
    <w:p w14:paraId="26A8BF5A" w14:textId="5F498033" w:rsidR="00DF6344"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22</m:t>
                  </m:r>
                </m:sub>
              </m:sSub>
              <m:r>
                <w:rPr>
                  <w:rFonts w:ascii="Cambria Math" w:hAnsi="Cambria Math"/>
                  <w:lang w:val="en-US"/>
                </w:rPr>
                <m:t>=</m:t>
              </m:r>
              <m:sSubSup>
                <m:sSubSupPr>
                  <m:ctrlPr>
                    <w:rPr>
                      <w:rFonts w:ascii="Cambria Math" w:hAnsi="Cambria Math"/>
                      <w:i/>
                      <w:lang w:val="en-US"/>
                    </w:rPr>
                  </m:ctrlPr>
                </m:sSubSupPr>
                <m:e>
                  <m:acc>
                    <m:accPr>
                      <m:ctrlPr>
                        <w:rPr>
                          <w:rFonts w:ascii="Cambria Math" w:hAnsi="Cambria Math"/>
                          <w:i/>
                          <w:lang w:val="en-US"/>
                        </w:rPr>
                      </m:ctrlPr>
                    </m:accPr>
                    <m:e>
                      <m:r>
                        <w:rPr>
                          <w:rFonts w:ascii="Cambria Math" w:hAnsi="Cambria Math"/>
                          <w:lang w:val="en-US"/>
                        </w:rPr>
                        <m:t>D</m:t>
                      </m:r>
                    </m:e>
                  </m:acc>
                </m:e>
                <m:sub>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22</m:t>
                      </m:r>
                    </m:sub>
                  </m:sSub>
                </m:sub>
                <m:sup>
                  <m:r>
                    <w:rPr>
                      <w:rFonts w:ascii="Cambria Math" w:hAnsi="Cambria Math"/>
                      <w:lang w:val="en-US"/>
                    </w:rPr>
                    <m:t>2</m:t>
                  </m:r>
                </m:sup>
              </m:sSubSup>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G</m:t>
                              </m:r>
                            </m:e>
                          </m:acc>
                        </m:e>
                        <m:sub>
                          <m:r>
                            <w:rPr>
                              <w:rFonts w:ascii="Cambria Math" w:hAnsi="Cambria Math"/>
                              <w:lang w:val="en-US"/>
                            </w:rPr>
                            <m:t>yz</m:t>
                          </m:r>
                        </m:sub>
                      </m:sSub>
                      <m:nary>
                        <m:naryPr>
                          <m:ctrlPr>
                            <w:rPr>
                              <w:rFonts w:ascii="Cambria Math" w:hAnsi="Cambria Math"/>
                              <w:i/>
                              <w:lang w:val="en-US"/>
                            </w:rPr>
                          </m:ctrlPr>
                        </m:naryPr>
                        <m:sub>
                          <m:r>
                            <w:rPr>
                              <w:rFonts w:ascii="Cambria Math" w:hAnsi="Cambria Math"/>
                              <w:lang w:val="en-US"/>
                            </w:rPr>
                            <m:t>-t</m:t>
                          </m:r>
                          <m:r>
                            <m:rPr>
                              <m:lit/>
                            </m:rPr>
                            <w:rPr>
                              <w:rFonts w:ascii="Cambria Math" w:hAnsi="Cambria Math"/>
                              <w:lang w:val="en-US"/>
                            </w:rPr>
                            <m:t>/</m:t>
                          </m:r>
                          <m:r>
                            <w:rPr>
                              <w:rFonts w:ascii="Cambria Math" w:hAnsi="Cambria Math"/>
                              <w:lang w:val="en-US"/>
                            </w:rPr>
                            <m:t>2</m:t>
                          </m:r>
                        </m:sub>
                        <m:sup>
                          <m:r>
                            <w:rPr>
                              <w:rFonts w:ascii="Cambria Math" w:hAnsi="Cambria Math"/>
                              <w:lang w:val="en-US"/>
                            </w:rPr>
                            <m:t>t</m:t>
                          </m:r>
                          <m:r>
                            <m:rPr>
                              <m:lit/>
                            </m:rPr>
                            <w:rPr>
                              <w:rFonts w:ascii="Cambria Math" w:hAnsi="Cambria Math"/>
                              <w:lang w:val="en-US"/>
                            </w:rPr>
                            <m:t>/</m:t>
                          </m:r>
                          <m:r>
                            <w:rPr>
                              <w:rFonts w:ascii="Cambria Math" w:hAnsi="Cambria Math"/>
                              <w:lang w:val="en-US"/>
                            </w:rPr>
                            <m:t>2</m:t>
                          </m:r>
                        </m:sup>
                        <m:e>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2</m:t>
                                  </m:r>
                                </m:sub>
                                <m:sup>
                                  <m:r>
                                    <w:rPr>
                                      <w:rFonts w:ascii="Cambria Math" w:hAnsi="Cambria Math"/>
                                      <w:lang w:val="en-US"/>
                                    </w:rPr>
                                    <m:t>2</m:t>
                                  </m:r>
                                </m:sup>
                              </m:sSubSup>
                              <m:d>
                                <m:dPr>
                                  <m:ctrlPr>
                                    <w:rPr>
                                      <w:rFonts w:ascii="Cambria Math" w:hAnsi="Cambria Math"/>
                                      <w:i/>
                                      <w:lang w:val="en-US"/>
                                    </w:rPr>
                                  </m:ctrlPr>
                                </m:dPr>
                                <m:e>
                                  <m:r>
                                    <w:rPr>
                                      <w:rFonts w:ascii="Cambria Math" w:hAnsi="Cambria Math"/>
                                      <w:lang w:val="en-US"/>
                                    </w:rPr>
                                    <m:t>z</m:t>
                                  </m:r>
                                </m:e>
                              </m:d>
                            </m:num>
                            <m:den>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yz</m:t>
                                  </m:r>
                                </m:sub>
                              </m:sSub>
                            </m:den>
                          </m:f>
                          <m:r>
                            <w:rPr>
                              <w:rFonts w:ascii="Cambria Math" w:hAnsi="Cambria Math"/>
                              <w:lang w:val="en-US"/>
                            </w:rPr>
                            <m:t>dz</m:t>
                          </m:r>
                        </m:e>
                      </m:nary>
                    </m:e>
                  </m:d>
                </m:e>
                <m:sup>
                  <m:r>
                    <w:rPr>
                      <w:rFonts w:ascii="Cambria Math" w:hAnsi="Cambria Math"/>
                      <w:lang w:val="en-US"/>
                    </w:rPr>
                    <m:t>-1</m:t>
                  </m:r>
                </m:sup>
              </m:sSup>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14</m:t>
                  </m:r>
                  <m:r>
                    <w:rPr>
                      <w:rFonts w:ascii="Cambria Math" w:hAnsi="Cambria Math"/>
                      <w:i/>
                      <w:lang w:val="en-US"/>
                    </w:rPr>
                    <w:fldChar w:fldCharType="end"/>
                  </m:r>
                </m:e>
              </m:d>
            </m:e>
          </m:eqArr>
        </m:oMath>
      </m:oMathPara>
    </w:p>
    <w:p w14:paraId="3B4C3914" w14:textId="73C74545" w:rsidR="00C23DAF" w:rsidRDefault="00B75CE0" w:rsidP="00F13BE8">
      <w:pPr>
        <w:rPr>
          <w:rFonts w:eastAsiaTheme="minorEastAsia"/>
          <w:lang w:val="en-US"/>
        </w:rPr>
      </w:pPr>
      <w:r>
        <w:rPr>
          <w:rFonts w:eastAsiaTheme="minorEastAsia"/>
          <w:lang w:val="en-US"/>
        </w:rPr>
        <w:t>Where:</w:t>
      </w:r>
    </w:p>
    <w:p w14:paraId="6A326D31" w14:textId="5D83746F" w:rsidR="00B75CE0" w:rsidRPr="00B75CE0" w:rsidRDefault="00000000" w:rsidP="00B75CE0">
      <w:pPr>
        <w:pStyle w:val="ListParagraph"/>
        <w:numPr>
          <w:ilvl w:val="0"/>
          <w:numId w:val="19"/>
        </w:num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z</m:t>
                </m:r>
              </m:e>
            </m:d>
          </m:sub>
        </m:sSub>
        <m:r>
          <w:rPr>
            <w:rFonts w:ascii="Cambria Math" w:eastAsiaTheme="minorEastAsia" w:hAnsi="Cambria Math"/>
            <w:lang w:val="en-US"/>
          </w:rPr>
          <m:t>=</m:t>
        </m:r>
        <m:nary>
          <m:naryPr>
            <m:ctrlPr>
              <w:rPr>
                <w:rFonts w:ascii="Cambria Math" w:eastAsiaTheme="minorEastAsia" w:hAnsi="Cambria Math"/>
                <w:i/>
                <w:lang w:val="en-US"/>
              </w:rPr>
            </m:ctrlPr>
          </m:naryPr>
          <m:sub>
            <m:r>
              <w:rPr>
                <w:rFonts w:ascii="Cambria Math" w:eastAsiaTheme="minorEastAsia" w:hAnsi="Cambria Math"/>
                <w:lang w:val="en-US"/>
              </w:rPr>
              <m:t>-t</m:t>
            </m:r>
            <m:r>
              <m:rPr>
                <m:lit/>
              </m:rPr>
              <w:rPr>
                <w:rFonts w:ascii="Cambria Math" w:eastAsiaTheme="minorEastAsia" w:hAnsi="Cambria Math"/>
                <w:lang w:val="en-US"/>
              </w:rPr>
              <m:t>/</m:t>
            </m:r>
            <m:r>
              <w:rPr>
                <w:rFonts w:ascii="Cambria Math" w:eastAsiaTheme="minorEastAsia" w:hAnsi="Cambria Math"/>
                <w:lang w:val="en-US"/>
              </w:rPr>
              <m:t>2</m:t>
            </m:r>
          </m:sub>
          <m:sup>
            <m:r>
              <w:rPr>
                <w:rFonts w:ascii="Cambria Math" w:eastAsiaTheme="minorEastAsia" w:hAnsi="Cambria Math"/>
                <w:lang w:val="en-US"/>
              </w:rPr>
              <m:t>z</m:t>
            </m:r>
          </m:sup>
          <m:e>
            <m:r>
              <w:rPr>
                <w:rFonts w:ascii="Cambria Math" w:eastAsiaTheme="minorEastAsia" w:hAnsi="Cambria Math"/>
                <w:lang w:val="en-US"/>
              </w:rPr>
              <m:t>z</m:t>
            </m:r>
            <m:sSub>
              <m:sSubPr>
                <m:ctrlPr>
                  <w:rPr>
                    <w:rFonts w:ascii="Cambria Math" w:eastAsiaTheme="minorEastAsia" w:hAnsi="Cambria Math"/>
                    <w:i/>
                    <w:lang w:val="en-US"/>
                  </w:rPr>
                </m:ctrlPr>
              </m:sSubPr>
              <m:e>
                <m:r>
                  <w:rPr>
                    <w:rFonts w:ascii="Cambria Math" w:eastAsiaTheme="minorEastAsia" w:hAnsi="Cambria Math"/>
                    <w:lang w:val="en-US"/>
                  </w:rPr>
                  <m:t>D</m:t>
                </m:r>
              </m:e>
              <m:sub>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11</m:t>
                    </m:r>
                  </m:sub>
                </m:sSub>
              </m:sub>
            </m:sSub>
            <m:r>
              <w:rPr>
                <w:rFonts w:ascii="Cambria Math" w:eastAsiaTheme="minorEastAsia" w:hAnsi="Cambria Math"/>
                <w:lang w:val="en-US"/>
              </w:rPr>
              <m:t>dz</m:t>
            </m:r>
          </m:e>
        </m:nary>
      </m:oMath>
    </w:p>
    <w:p w14:paraId="44BC5223" w14:textId="58A32B94" w:rsidR="00EB536D" w:rsidRDefault="00000000" w:rsidP="00956D0B">
      <w:pPr>
        <w:pStyle w:val="ListParagraph"/>
        <w:numPr>
          <w:ilvl w:val="0"/>
          <w:numId w:val="19"/>
        </w:num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2</m:t>
            </m:r>
            <m:d>
              <m:dPr>
                <m:ctrlPr>
                  <w:rPr>
                    <w:rFonts w:ascii="Cambria Math" w:eastAsiaTheme="minorEastAsia" w:hAnsi="Cambria Math"/>
                    <w:i/>
                    <w:lang w:val="en-US"/>
                  </w:rPr>
                </m:ctrlPr>
              </m:dPr>
              <m:e>
                <m:r>
                  <w:rPr>
                    <w:rFonts w:ascii="Cambria Math" w:eastAsiaTheme="minorEastAsia" w:hAnsi="Cambria Math"/>
                    <w:lang w:val="en-US"/>
                  </w:rPr>
                  <m:t>z</m:t>
                </m:r>
              </m:e>
            </m:d>
          </m:sub>
        </m:sSub>
        <m:r>
          <w:rPr>
            <w:rFonts w:ascii="Cambria Math" w:eastAsiaTheme="minorEastAsia" w:hAnsi="Cambria Math"/>
            <w:lang w:val="en-US"/>
          </w:rPr>
          <m:t>=</m:t>
        </m:r>
        <m:nary>
          <m:naryPr>
            <m:ctrlPr>
              <w:rPr>
                <w:rFonts w:ascii="Cambria Math" w:eastAsiaTheme="minorEastAsia" w:hAnsi="Cambria Math"/>
                <w:i/>
                <w:lang w:val="en-US"/>
              </w:rPr>
            </m:ctrlPr>
          </m:naryPr>
          <m:sub>
            <m:r>
              <w:rPr>
                <w:rFonts w:ascii="Cambria Math" w:eastAsiaTheme="minorEastAsia" w:hAnsi="Cambria Math"/>
                <w:lang w:val="en-US"/>
              </w:rPr>
              <m:t>-t</m:t>
            </m:r>
            <m:r>
              <m:rPr>
                <m:lit/>
              </m:rPr>
              <w:rPr>
                <w:rFonts w:ascii="Cambria Math" w:eastAsiaTheme="minorEastAsia" w:hAnsi="Cambria Math"/>
                <w:lang w:val="en-US"/>
              </w:rPr>
              <m:t>/</m:t>
            </m:r>
            <m:r>
              <w:rPr>
                <w:rFonts w:ascii="Cambria Math" w:eastAsiaTheme="minorEastAsia" w:hAnsi="Cambria Math"/>
                <w:lang w:val="en-US"/>
              </w:rPr>
              <m:t>2</m:t>
            </m:r>
          </m:sub>
          <m:sup>
            <m:r>
              <w:rPr>
                <w:rFonts w:ascii="Cambria Math" w:eastAsiaTheme="minorEastAsia" w:hAnsi="Cambria Math"/>
                <w:lang w:val="en-US"/>
              </w:rPr>
              <m:t>z</m:t>
            </m:r>
          </m:sup>
          <m:e>
            <m:r>
              <w:rPr>
                <w:rFonts w:ascii="Cambria Math" w:eastAsiaTheme="minorEastAsia" w:hAnsi="Cambria Math"/>
                <w:lang w:val="en-US"/>
              </w:rPr>
              <m:t>z</m:t>
            </m:r>
            <m:sSub>
              <m:sSubPr>
                <m:ctrlPr>
                  <w:rPr>
                    <w:rFonts w:ascii="Cambria Math" w:eastAsiaTheme="minorEastAsia" w:hAnsi="Cambria Math"/>
                    <w:i/>
                    <w:lang w:val="en-US"/>
                  </w:rPr>
                </m:ctrlPr>
              </m:sSubPr>
              <m:e>
                <m:r>
                  <w:rPr>
                    <w:rFonts w:ascii="Cambria Math" w:eastAsiaTheme="minorEastAsia" w:hAnsi="Cambria Math"/>
                    <w:lang w:val="en-US"/>
                  </w:rPr>
                  <m:t>D</m:t>
                </m:r>
              </m:e>
              <m:sub>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22</m:t>
                    </m:r>
                  </m:sub>
                </m:sSub>
              </m:sub>
            </m:sSub>
            <m:r>
              <w:rPr>
                <w:rFonts w:ascii="Cambria Math" w:eastAsiaTheme="minorEastAsia" w:hAnsi="Cambria Math"/>
                <w:lang w:val="en-US"/>
              </w:rPr>
              <m:t>dz</m:t>
            </m:r>
          </m:e>
        </m:nary>
      </m:oMath>
    </w:p>
    <w:p w14:paraId="51D3EB2A" w14:textId="32A6E175" w:rsidR="00956D0B" w:rsidRDefault="00000000" w:rsidP="00956D0B">
      <w:pPr>
        <w:pStyle w:val="ListParagraph"/>
        <w:numPr>
          <w:ilvl w:val="0"/>
          <w:numId w:val="19"/>
        </w:numPr>
        <w:rPr>
          <w:rFonts w:eastAsiaTheme="minorEastAsia"/>
          <w:lang w:val="en-US"/>
        </w:rPr>
      </w:pP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G</m:t>
                </m:r>
              </m:e>
            </m:acc>
          </m:e>
          <m:sub>
            <m:r>
              <w:rPr>
                <w:rFonts w:ascii="Cambria Math" w:eastAsiaTheme="minorEastAsia" w:hAnsi="Cambria Math"/>
                <w:lang w:val="en-US"/>
              </w:rPr>
              <m:t>xz</m:t>
            </m:r>
          </m:sub>
        </m:sSub>
        <m:r>
          <w:rPr>
            <w:rFonts w:ascii="Cambria Math" w:eastAsiaTheme="minorEastAsia" w:hAnsi="Cambria Math"/>
            <w:lang w:val="en-US"/>
          </w:rPr>
          <m:t>=</m:t>
        </m:r>
        <m:nary>
          <m:naryPr>
            <m:ctrlPr>
              <w:rPr>
                <w:rFonts w:ascii="Cambria Math" w:eastAsiaTheme="minorEastAsia" w:hAnsi="Cambria Math"/>
                <w:i/>
                <w:lang w:val="en-US"/>
              </w:rPr>
            </m:ctrlPr>
          </m:naryPr>
          <m:sub>
            <m:r>
              <w:rPr>
                <w:rFonts w:ascii="Cambria Math" w:eastAsiaTheme="minorEastAsia" w:hAnsi="Cambria Math"/>
                <w:lang w:val="en-US"/>
              </w:rPr>
              <m:t>-t</m:t>
            </m:r>
            <m:r>
              <m:rPr>
                <m:lit/>
              </m:rPr>
              <w:rPr>
                <w:rFonts w:ascii="Cambria Math" w:eastAsiaTheme="minorEastAsia" w:hAnsi="Cambria Math"/>
                <w:lang w:val="en-US"/>
              </w:rPr>
              <m:t>/</m:t>
            </m:r>
            <m:r>
              <w:rPr>
                <w:rFonts w:ascii="Cambria Math" w:eastAsiaTheme="minorEastAsia" w:hAnsi="Cambria Math"/>
                <w:lang w:val="en-US"/>
              </w:rPr>
              <m:t>2</m:t>
            </m:r>
          </m:sub>
          <m:sup>
            <m:r>
              <w:rPr>
                <w:rFonts w:ascii="Cambria Math" w:eastAsiaTheme="minorEastAsia" w:hAnsi="Cambria Math"/>
                <w:lang w:val="en-US"/>
              </w:rPr>
              <m:t>t</m:t>
            </m:r>
            <m:r>
              <m:rPr>
                <m:lit/>
              </m:rPr>
              <w:rPr>
                <w:rFonts w:ascii="Cambria Math" w:eastAsiaTheme="minorEastAsia" w:hAnsi="Cambria Math"/>
                <w:lang w:val="en-US"/>
              </w:rPr>
              <m:t>/</m:t>
            </m:r>
            <m:r>
              <w:rPr>
                <w:rFonts w:ascii="Cambria Math" w:eastAsiaTheme="minorEastAsia" w:hAnsi="Cambria Math"/>
                <w:lang w:val="en-US"/>
              </w:rPr>
              <m:t>2</m:t>
            </m:r>
          </m:sup>
          <m:e>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xz</m:t>
                </m:r>
              </m:sub>
            </m:sSub>
          </m:e>
        </m:nary>
        <m:r>
          <w:rPr>
            <w:rFonts w:ascii="Cambria Math" w:eastAsiaTheme="minorEastAsia" w:hAnsi="Cambria Math"/>
            <w:lang w:val="en-US"/>
          </w:rPr>
          <m:t>dz</m:t>
        </m:r>
      </m:oMath>
    </w:p>
    <w:p w14:paraId="3A62DD18" w14:textId="724CFCDA" w:rsidR="00D60748" w:rsidRDefault="00000000" w:rsidP="00D60748">
      <w:pPr>
        <w:pStyle w:val="ListParagraph"/>
        <w:numPr>
          <w:ilvl w:val="0"/>
          <w:numId w:val="19"/>
        </w:numPr>
        <w:rPr>
          <w:rFonts w:eastAsiaTheme="minorEastAsia"/>
          <w:lang w:val="en-US"/>
        </w:rPr>
      </w:pP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G</m:t>
                </m:r>
              </m:e>
            </m:acc>
          </m:e>
          <m:sub>
            <m:r>
              <w:rPr>
                <w:rFonts w:ascii="Cambria Math" w:eastAsiaTheme="minorEastAsia" w:hAnsi="Cambria Math"/>
                <w:lang w:val="en-US"/>
              </w:rPr>
              <m:t>yz</m:t>
            </m:r>
          </m:sub>
        </m:sSub>
        <m:r>
          <w:rPr>
            <w:rFonts w:ascii="Cambria Math" w:eastAsiaTheme="minorEastAsia" w:hAnsi="Cambria Math"/>
            <w:lang w:val="en-US"/>
          </w:rPr>
          <m:t>=</m:t>
        </m:r>
        <m:nary>
          <m:naryPr>
            <m:ctrlPr>
              <w:rPr>
                <w:rFonts w:ascii="Cambria Math" w:eastAsiaTheme="minorEastAsia" w:hAnsi="Cambria Math"/>
                <w:i/>
                <w:lang w:val="en-US"/>
              </w:rPr>
            </m:ctrlPr>
          </m:naryPr>
          <m:sub>
            <m:r>
              <w:rPr>
                <w:rFonts w:ascii="Cambria Math" w:eastAsiaTheme="minorEastAsia" w:hAnsi="Cambria Math"/>
                <w:lang w:val="en-US"/>
              </w:rPr>
              <m:t>-t</m:t>
            </m:r>
            <m:r>
              <m:rPr>
                <m:lit/>
              </m:rPr>
              <w:rPr>
                <w:rFonts w:ascii="Cambria Math" w:eastAsiaTheme="minorEastAsia" w:hAnsi="Cambria Math"/>
                <w:lang w:val="en-US"/>
              </w:rPr>
              <m:t>/</m:t>
            </m:r>
            <m:r>
              <w:rPr>
                <w:rFonts w:ascii="Cambria Math" w:eastAsiaTheme="minorEastAsia" w:hAnsi="Cambria Math"/>
                <w:lang w:val="en-US"/>
              </w:rPr>
              <m:t>2</m:t>
            </m:r>
          </m:sub>
          <m:sup>
            <m:r>
              <w:rPr>
                <w:rFonts w:ascii="Cambria Math" w:eastAsiaTheme="minorEastAsia" w:hAnsi="Cambria Math"/>
                <w:lang w:val="en-US"/>
              </w:rPr>
              <m:t>t</m:t>
            </m:r>
            <m:r>
              <m:rPr>
                <m:lit/>
              </m:rPr>
              <w:rPr>
                <w:rFonts w:ascii="Cambria Math" w:eastAsiaTheme="minorEastAsia" w:hAnsi="Cambria Math"/>
                <w:lang w:val="en-US"/>
              </w:rPr>
              <m:t>/</m:t>
            </m:r>
            <m:r>
              <w:rPr>
                <w:rFonts w:ascii="Cambria Math" w:eastAsiaTheme="minorEastAsia" w:hAnsi="Cambria Math"/>
                <w:lang w:val="en-US"/>
              </w:rPr>
              <m:t>2</m:t>
            </m:r>
          </m:sup>
          <m:e>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yz</m:t>
                </m:r>
              </m:sub>
            </m:sSub>
          </m:e>
        </m:nary>
        <m:r>
          <w:rPr>
            <w:rFonts w:ascii="Cambria Math" w:eastAsiaTheme="minorEastAsia" w:hAnsi="Cambria Math"/>
            <w:lang w:val="en-US"/>
          </w:rPr>
          <m:t>dz</m:t>
        </m:r>
      </m:oMath>
    </w:p>
    <w:p w14:paraId="4531CB66" w14:textId="5AA7C684" w:rsidR="00E524B4" w:rsidRPr="00E524B4" w:rsidRDefault="00E524B4" w:rsidP="00E524B4">
      <w:pPr>
        <w:ind w:left="360"/>
        <w:rPr>
          <w:rFonts w:eastAsiaTheme="minorEastAsia"/>
          <w:lang w:val="en-US"/>
        </w:rPr>
      </w:pPr>
      <w:r>
        <w:rPr>
          <w:rFonts w:eastAsiaTheme="minorEastAsia"/>
          <w:lang w:val="en-US"/>
        </w:rPr>
        <w:t xml:space="preserve">Equations </w:t>
      </w:r>
      <w:r w:rsidR="00806467">
        <w:rPr>
          <w:rFonts w:eastAsiaTheme="minorEastAsia"/>
          <w:lang w:val="en-US"/>
        </w:rPr>
        <w:fldChar w:fldCharType="begin"/>
      </w:r>
      <w:r w:rsidR="00806467">
        <w:rPr>
          <w:rFonts w:eastAsiaTheme="minorEastAsia"/>
          <w:lang w:val="en-US"/>
        </w:rPr>
        <w:instrText xml:space="preserve"> REF Dm \h </w:instrText>
      </w:r>
      <w:r w:rsidR="00806467">
        <w:rPr>
          <w:rFonts w:eastAsiaTheme="minorEastAsia"/>
          <w:lang w:val="en-US"/>
        </w:rPr>
      </w:r>
      <w:r w:rsidR="00806467">
        <w:rPr>
          <w:rFonts w:eastAsiaTheme="minorEastAsia"/>
          <w:lang w:val="en-US"/>
        </w:rPr>
        <w:fldChar w:fldCharType="separate"/>
      </w:r>
      <m:oMath>
        <m:r>
          <m:rPr>
            <m:sty m:val="p"/>
          </m:rPr>
          <w:rPr>
            <w:rFonts w:ascii="Cambria Math" w:hAnsi="Cambria Math"/>
            <w:noProof/>
            <w:lang w:val="en-US"/>
          </w:rPr>
          <m:t>2</m:t>
        </m:r>
        <m:r>
          <m:rPr>
            <m:sty m:val="p"/>
          </m:rPr>
          <w:rPr>
            <w:rFonts w:ascii="Cambria Math" w:hAnsi="Cambria Math"/>
            <w:lang w:val="en-US"/>
          </w:rPr>
          <m:t>.</m:t>
        </m:r>
        <m:r>
          <m:rPr>
            <m:sty m:val="p"/>
          </m:rPr>
          <w:rPr>
            <w:rFonts w:ascii="Cambria Math" w:hAnsi="Cambria Math"/>
            <w:noProof/>
            <w:lang w:val="en-US"/>
          </w:rPr>
          <m:t>7</m:t>
        </m:r>
      </m:oMath>
      <w:r w:rsidR="00806467">
        <w:rPr>
          <w:rFonts w:eastAsiaTheme="minorEastAsia"/>
          <w:lang w:val="en-US"/>
        </w:rPr>
        <w:fldChar w:fldCharType="end"/>
      </w:r>
      <w:r w:rsidR="00806467">
        <w:rPr>
          <w:rFonts w:eastAsiaTheme="minorEastAsia"/>
          <w:lang w:val="en-US"/>
        </w:rPr>
        <w:t xml:space="preserve"> through </w:t>
      </w:r>
      <w:r w:rsidR="00806467">
        <w:rPr>
          <w:rFonts w:eastAsiaTheme="minorEastAsia"/>
          <w:lang w:val="en-US"/>
        </w:rPr>
        <w:fldChar w:fldCharType="begin"/>
      </w:r>
      <w:r w:rsidR="00806467">
        <w:rPr>
          <w:rFonts w:eastAsiaTheme="minorEastAsia"/>
          <w:lang w:val="en-US"/>
        </w:rPr>
        <w:instrText xml:space="preserve"> REF Ds \h </w:instrText>
      </w:r>
      <w:r w:rsidR="00806467">
        <w:rPr>
          <w:rFonts w:eastAsiaTheme="minorEastAsia"/>
          <w:lang w:val="en-US"/>
        </w:rPr>
      </w:r>
      <w:r w:rsidR="00806467">
        <w:rPr>
          <w:rFonts w:eastAsiaTheme="minorEastAsia"/>
          <w:lang w:val="en-US"/>
        </w:rPr>
        <w:fldChar w:fldCharType="separate"/>
      </w:r>
      <m:oMath>
        <m:r>
          <m:rPr>
            <m:sty m:val="p"/>
          </m:rPr>
          <w:rPr>
            <w:rFonts w:ascii="Cambria Math" w:hAnsi="Cambria Math"/>
            <w:noProof/>
            <w:lang w:val="en-US"/>
          </w:rPr>
          <m:t>2</m:t>
        </m:r>
        <m:r>
          <m:rPr>
            <m:sty m:val="p"/>
          </m:rPr>
          <w:rPr>
            <w:rFonts w:ascii="Cambria Math" w:hAnsi="Cambria Math"/>
            <w:lang w:val="en-US"/>
          </w:rPr>
          <m:t>.</m:t>
        </m:r>
        <m:r>
          <m:rPr>
            <m:sty m:val="p"/>
          </m:rPr>
          <w:rPr>
            <w:rFonts w:ascii="Cambria Math" w:hAnsi="Cambria Math"/>
            <w:noProof/>
            <w:lang w:val="en-US"/>
          </w:rPr>
          <m:t>10</m:t>
        </m:r>
      </m:oMath>
      <w:r w:rsidR="00806467">
        <w:rPr>
          <w:rFonts w:eastAsiaTheme="minorEastAsia"/>
          <w:lang w:val="en-US"/>
        </w:rPr>
        <w:fldChar w:fldCharType="end"/>
      </w:r>
      <w:r w:rsidR="00806467">
        <w:rPr>
          <w:rFonts w:eastAsiaTheme="minorEastAsia"/>
          <w:lang w:val="en-US"/>
        </w:rPr>
        <w:t xml:space="preserve"> can be expressed as a finite sum when the laminate composite is </w:t>
      </w:r>
      <w:r w:rsidR="00FC2BFA">
        <w:rPr>
          <w:rFonts w:eastAsiaTheme="minorEastAsia"/>
          <w:lang w:val="en-US"/>
        </w:rPr>
        <w:t xml:space="preserve">made of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l</m:t>
            </m:r>
          </m:sub>
        </m:sSub>
      </m:oMath>
      <w:r w:rsidR="00FC2BFA">
        <w:rPr>
          <w:rFonts w:eastAsiaTheme="minorEastAsia"/>
          <w:lang w:val="en-US"/>
        </w:rPr>
        <w:t xml:space="preserve"> orthotropic layers within each of which the material properties are constant</w:t>
      </w:r>
    </w:p>
    <w:p w14:paraId="656E681F" w14:textId="77777777" w:rsidR="0084789E" w:rsidRDefault="0084789E" w:rsidP="00F13BE8">
      <w:pPr>
        <w:rPr>
          <w:rFonts w:eastAsiaTheme="minorEastAsia"/>
          <w:lang w:val="en-US"/>
        </w:rPr>
      </w:pPr>
    </w:p>
    <w:p w14:paraId="4EFF7C7D" w14:textId="77777777" w:rsidR="0084789E" w:rsidRPr="00D113C3" w:rsidRDefault="0084789E" w:rsidP="00F13BE8">
      <w:pPr>
        <w:rPr>
          <w:rFonts w:eastAsiaTheme="minorEastAsia"/>
          <w:lang w:val="en-US"/>
        </w:rPr>
      </w:pPr>
    </w:p>
    <w:p w14:paraId="1357F5DD" w14:textId="10636262" w:rsidR="004F03FC"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hAnsi="Cambria Math"/>
                  <w:lang w:val="en-US"/>
                </w:rPr>
                <m:t xml:space="preserve"> </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m:rPr>
                          <m:sty m:val="bi"/>
                        </m:rPr>
                        <w:rPr>
                          <w:rFonts w:ascii="Cambria Math" w:eastAsiaTheme="minorEastAsia" w:hAnsi="Cambria Math"/>
                          <w:lang w:val="en-US"/>
                        </w:rPr>
                        <m:t>D</m:t>
                      </m:r>
                    </m:e>
                  </m:acc>
                </m:e>
                <m:sub>
                  <m:r>
                    <w:rPr>
                      <w:rFonts w:ascii="Cambria Math" w:eastAsiaTheme="minorEastAsia" w:hAnsi="Cambria Math"/>
                      <w:lang w:val="en-US"/>
                    </w:rPr>
                    <m:t>m</m:t>
                  </m:r>
                </m:sub>
              </m:sSub>
              <m:r>
                <w:rPr>
                  <w:rFonts w:ascii="Cambria Math" w:eastAsiaTheme="minorEastAsia"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l</m:t>
                      </m:r>
                    </m:sub>
                  </m:sSub>
                </m:sup>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sSub>
                    <m:sSubPr>
                      <m:ctrlPr>
                        <w:rPr>
                          <w:rFonts w:ascii="Cambria Math" w:eastAsiaTheme="minorEastAsia" w:hAnsi="Cambria Math"/>
                          <w:i/>
                          <w:lang w:val="en-US"/>
                        </w:rPr>
                      </m:ctrlPr>
                    </m:sSubPr>
                    <m:e>
                      <m:r>
                        <m:rPr>
                          <m:sty m:val="bi"/>
                        </m:rPr>
                        <w:rPr>
                          <w:rFonts w:ascii="Cambria Math" w:eastAsiaTheme="minorEastAsia" w:hAnsi="Cambria Math"/>
                          <w:lang w:val="en-US"/>
                        </w:rPr>
                        <m:t>D</m:t>
                      </m:r>
                    </m:e>
                    <m:sub>
                      <m:r>
                        <w:rPr>
                          <w:rFonts w:ascii="Cambria Math" w:eastAsiaTheme="minorEastAsia" w:hAnsi="Cambria Math"/>
                          <w:lang w:val="en-US"/>
                        </w:rPr>
                        <m:t>pk</m:t>
                      </m:r>
                    </m:sub>
                  </m:sSub>
                </m:e>
              </m:nary>
              <m:r>
                <w:rPr>
                  <w:rFonts w:ascii="Cambria Math" w:hAnsi="Cambria Math"/>
                  <w:lang w:val="en-US"/>
                </w:rPr>
                <m:t>#</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15</m:t>
                  </m:r>
                  <m:r>
                    <w:rPr>
                      <w:rFonts w:ascii="Cambria Math" w:hAnsi="Cambria Math"/>
                      <w:i/>
                      <w:lang w:val="en-US"/>
                    </w:rPr>
                    <w:fldChar w:fldCharType="end"/>
                  </m:r>
                </m:e>
              </m:d>
            </m:e>
          </m:eqArr>
        </m:oMath>
      </m:oMathPara>
    </w:p>
    <w:p w14:paraId="3459931C" w14:textId="2EC49793" w:rsidR="00900133" w:rsidRPr="00CD3CD3" w:rsidRDefault="00000000" w:rsidP="00900133">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m:rPr>
                          <m:sty m:val="bi"/>
                        </m:rPr>
                        <w:rPr>
                          <w:rFonts w:ascii="Cambria Math" w:eastAsiaTheme="minorEastAsia" w:hAnsi="Cambria Math"/>
                          <w:lang w:val="en-US"/>
                        </w:rPr>
                        <m:t>D</m:t>
                      </m:r>
                    </m:e>
                  </m:acc>
                </m:e>
                <m:sub>
                  <m:r>
                    <w:rPr>
                      <w:rFonts w:ascii="Cambria Math" w:eastAsiaTheme="minorEastAsia" w:hAnsi="Cambria Math"/>
                      <w:lang w:val="en-US"/>
                    </w:rPr>
                    <m:t>mb</m:t>
                  </m:r>
                </m:sub>
              </m:sSub>
              <m:r>
                <w:rPr>
                  <w:rFonts w:ascii="Cambria Math" w:eastAsiaTheme="minorEastAsia"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l</m:t>
                      </m:r>
                    </m:sub>
                  </m:sSub>
                </m:sup>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k</m:t>
                              </m:r>
                            </m:sub>
                          </m:sSub>
                        </m:e>
                      </m:acc>
                      <m:r>
                        <m:rPr>
                          <m:sty m:val="bi"/>
                        </m:rPr>
                        <w:rPr>
                          <w:rFonts w:ascii="Cambria Math" w:eastAsiaTheme="minorEastAsia" w:hAnsi="Cambria Math"/>
                          <w:lang w:val="en-US"/>
                        </w:rPr>
                        <m:t>D</m:t>
                      </m:r>
                    </m:e>
                    <m:sub>
                      <m:r>
                        <w:rPr>
                          <w:rFonts w:ascii="Cambria Math" w:eastAsiaTheme="minorEastAsia" w:hAnsi="Cambria Math"/>
                          <w:lang w:val="en-US"/>
                        </w:rPr>
                        <m:t>pk</m:t>
                      </m:r>
                    </m:sub>
                  </m:sSub>
                </m:e>
              </m:nary>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16</m:t>
                  </m:r>
                  <m:r>
                    <w:rPr>
                      <w:rFonts w:ascii="Cambria Math" w:hAnsi="Cambria Math"/>
                      <w:i/>
                      <w:lang w:val="en-US"/>
                    </w:rPr>
                    <w:fldChar w:fldCharType="end"/>
                  </m:r>
                </m:e>
              </m:d>
            </m:e>
          </m:eqArr>
        </m:oMath>
      </m:oMathPara>
    </w:p>
    <w:p w14:paraId="6B6D5AF5" w14:textId="12CEF5E7" w:rsidR="00900133" w:rsidRPr="001C140C" w:rsidRDefault="00000000" w:rsidP="00900133">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m:rPr>
                          <m:sty m:val="bi"/>
                        </m:rPr>
                        <w:rPr>
                          <w:rFonts w:ascii="Cambria Math" w:eastAsiaTheme="minorEastAsia" w:hAnsi="Cambria Math"/>
                          <w:lang w:val="en-US"/>
                        </w:rPr>
                        <m:t>D</m:t>
                      </m:r>
                    </m:e>
                  </m:acc>
                </m:e>
                <m:sub>
                  <m:r>
                    <w:rPr>
                      <w:rFonts w:ascii="Cambria Math" w:eastAsiaTheme="minorEastAsia" w:hAnsi="Cambria Math"/>
                      <w:lang w:val="en-US"/>
                    </w:rPr>
                    <m:t>b</m:t>
                  </m:r>
                </m:sub>
              </m:sSub>
              <m:r>
                <w:rPr>
                  <w:rFonts w:ascii="Cambria Math" w:eastAsiaTheme="minorEastAsia"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k=1</m:t>
                  </m:r>
                </m:sub>
                <m:sup>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l</m:t>
                      </m:r>
                    </m:sub>
                  </m:sSub>
                </m:sup>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3</m:t>
                      </m:r>
                    </m:den>
                  </m:f>
                  <m:r>
                    <w:rPr>
                      <w:rFonts w:ascii="Cambria Math" w:eastAsiaTheme="minorEastAsia" w:hAnsi="Cambria Math"/>
                      <w:lang w:val="en-US"/>
                    </w:rPr>
                    <m:t>(</m:t>
                  </m:r>
                  <m:sSub>
                    <m:sSubPr>
                      <m:ctrlPr>
                        <w:rPr>
                          <w:rFonts w:ascii="Cambria Math" w:eastAsiaTheme="minorEastAsia" w:hAnsi="Cambria Math"/>
                          <w:i/>
                          <w:lang w:val="en-US"/>
                        </w:rPr>
                      </m:ctrlPr>
                    </m:sSubPr>
                    <m:e>
                      <m:sSubSup>
                        <m:sSubSupPr>
                          <m:ctrlPr>
                            <w:rPr>
                              <w:rFonts w:ascii="Cambria Math" w:eastAsiaTheme="minorEastAsia" w:hAnsi="Cambria Math"/>
                              <w:b/>
                              <w:bCs/>
                              <w:i/>
                              <w:lang w:val="en-US"/>
                            </w:rPr>
                          </m:ctrlPr>
                        </m:sSubSupPr>
                        <m:e>
                          <m:acc>
                            <m:accPr>
                              <m:chr m:val="̅"/>
                              <m:ctrlPr>
                                <w:rPr>
                                  <w:rFonts w:ascii="Cambria Math" w:eastAsiaTheme="minorEastAsia" w:hAnsi="Cambria Math"/>
                                  <w:i/>
                                  <w:lang w:val="en-US"/>
                                </w:rPr>
                              </m:ctrlPr>
                            </m:accPr>
                            <m:e>
                              <m:r>
                                <w:rPr>
                                  <w:rFonts w:ascii="Cambria Math" w:eastAsiaTheme="minorEastAsia" w:hAnsi="Cambria Math"/>
                                  <w:lang w:val="en-US"/>
                                </w:rPr>
                                <m:t>z</m:t>
                              </m:r>
                            </m:e>
                          </m:acc>
                          <m:ctrlPr>
                            <w:rPr>
                              <w:rFonts w:ascii="Cambria Math" w:eastAsiaTheme="minorEastAsia" w:hAnsi="Cambria Math"/>
                              <w:i/>
                              <w:lang w:val="en-US"/>
                            </w:rPr>
                          </m:ctrlPr>
                        </m:e>
                        <m:sub>
                          <m:r>
                            <w:rPr>
                              <w:rFonts w:ascii="Cambria Math" w:eastAsiaTheme="minorEastAsia" w:hAnsi="Cambria Math"/>
                              <w:lang w:val="en-US"/>
                            </w:rPr>
                            <m:t>k+1</m:t>
                          </m:r>
                          <m:ctrlPr>
                            <w:rPr>
                              <w:rFonts w:ascii="Cambria Math" w:eastAsiaTheme="minorEastAsia" w:hAnsi="Cambria Math"/>
                              <w:i/>
                              <w:lang w:val="en-US"/>
                            </w:rPr>
                          </m:ctrlPr>
                        </m:sub>
                        <m:sup>
                          <m:r>
                            <m:rPr>
                              <m:sty m:val="bi"/>
                            </m:rPr>
                            <w:rPr>
                              <w:rFonts w:ascii="Cambria Math" w:eastAsiaTheme="minorEastAsia" w:hAnsi="Cambria Math"/>
                              <w:lang w:val="en-US"/>
                            </w:rPr>
                            <m:t>3</m:t>
                          </m:r>
                        </m:sup>
                      </m:sSubSup>
                      <m:r>
                        <m:rPr>
                          <m:sty m:val="bi"/>
                        </m:rPr>
                        <w:rPr>
                          <w:rFonts w:ascii="Cambria Math" w:eastAsiaTheme="minorEastAsia" w:hAnsi="Cambria Math"/>
                          <w:lang w:val="en-US"/>
                        </w:rPr>
                        <m:t>-</m:t>
                      </m:r>
                      <m:sSubSup>
                        <m:sSubSupPr>
                          <m:ctrlPr>
                            <w:rPr>
                              <w:rFonts w:ascii="Cambria Math" w:eastAsiaTheme="minorEastAsia" w:hAnsi="Cambria Math"/>
                              <w:b/>
                              <w:bCs/>
                              <w:i/>
                              <w:lang w:val="en-US"/>
                            </w:rPr>
                          </m:ctrlPr>
                        </m:sSubSupPr>
                        <m:e>
                          <m:r>
                            <w:rPr>
                              <w:rFonts w:ascii="Cambria Math" w:eastAsiaTheme="minorEastAsia" w:hAnsi="Cambria Math"/>
                              <w:lang w:val="en-US"/>
                            </w:rPr>
                            <m:t>z</m:t>
                          </m:r>
                        </m:e>
                        <m:sub>
                          <m:r>
                            <w:rPr>
                              <w:rFonts w:ascii="Cambria Math" w:eastAsiaTheme="minorEastAsia" w:hAnsi="Cambria Math"/>
                              <w:lang w:val="en-US"/>
                            </w:rPr>
                            <m:t>k</m:t>
                          </m:r>
                          <m:ctrlPr>
                            <w:rPr>
                              <w:rFonts w:ascii="Cambria Math" w:eastAsiaTheme="minorEastAsia" w:hAnsi="Cambria Math"/>
                              <w:i/>
                              <w:lang w:val="en-US"/>
                            </w:rPr>
                          </m:ctrlPr>
                        </m:sub>
                        <m:sup>
                          <m:r>
                            <m:rPr>
                              <m:sty m:val="bi"/>
                            </m:rPr>
                            <w:rPr>
                              <w:rFonts w:ascii="Cambria Math" w:eastAsiaTheme="minorEastAsia" w:hAnsi="Cambria Math"/>
                              <w:lang w:val="en-US"/>
                            </w:rPr>
                            <m:t>3</m:t>
                          </m:r>
                        </m:sup>
                      </m:sSubSup>
                      <m:r>
                        <m:rPr>
                          <m:sty m:val="bi"/>
                        </m:rPr>
                        <w:rPr>
                          <w:rFonts w:ascii="Cambria Math" w:eastAsiaTheme="minorEastAsia" w:hAnsi="Cambria Math"/>
                          <w:lang w:val="en-US"/>
                        </w:rPr>
                        <m:t>)D</m:t>
                      </m:r>
                    </m:e>
                    <m:sub>
                      <m:r>
                        <w:rPr>
                          <w:rFonts w:ascii="Cambria Math" w:eastAsiaTheme="minorEastAsia" w:hAnsi="Cambria Math"/>
                          <w:lang w:val="en-US"/>
                        </w:rPr>
                        <m:t>pk</m:t>
                      </m:r>
                    </m:sub>
                  </m:sSub>
                </m:e>
              </m:nary>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17</m:t>
                  </m:r>
                  <m:r>
                    <w:rPr>
                      <w:rFonts w:ascii="Cambria Math" w:hAnsi="Cambria Math"/>
                      <w:i/>
                      <w:lang w:val="en-US"/>
                    </w:rPr>
                    <w:fldChar w:fldCharType="end"/>
                  </m:r>
                </m:e>
              </m:d>
            </m:e>
          </m:eqArr>
        </m:oMath>
      </m:oMathPara>
    </w:p>
    <w:p w14:paraId="798BE4E3" w14:textId="70BD7845" w:rsidR="000963AC"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hAnsi="Cambria Math"/>
                  <w:lang w:val="en-US"/>
                </w:rPr>
                <m:t xml:space="preserve"> </m:t>
              </m:r>
              <m:sSub>
                <m:sSubPr>
                  <m:ctrlPr>
                    <w:rPr>
                      <w:rFonts w:ascii="Cambria Math" w:eastAsiaTheme="minorEastAsia" w:hAnsi="Cambria Math"/>
                      <w:b/>
                      <w:bCs/>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D</m:t>
                      </m:r>
                    </m:e>
                  </m:acc>
                </m:e>
                <m:sub>
                  <m:r>
                    <m:rPr>
                      <m:sty m:val="bi"/>
                    </m:rPr>
                    <w:rPr>
                      <w:rFonts w:ascii="Cambria Math" w:eastAsiaTheme="minorEastAsia" w:hAnsi="Cambria Math"/>
                      <w:lang w:val="en-US"/>
                    </w:rPr>
                    <m:t>s</m:t>
                  </m:r>
                </m:sub>
              </m:sSub>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m>
                    <m:mPr>
                      <m:mcs>
                        <m:mc>
                          <m:mcPr>
                            <m:count m:val="2"/>
                            <m:mcJc m:val="center"/>
                          </m:mcPr>
                        </m:mc>
                      </m:mcs>
                      <m:ctrlPr>
                        <w:rPr>
                          <w:rFonts w:ascii="Cambria Math" w:eastAsiaTheme="minorEastAsia" w:hAnsi="Cambria Math"/>
                          <w:b/>
                          <w:bCs/>
                          <w:i/>
                          <w:lang w:val="en-US"/>
                        </w:rPr>
                      </m:ctrlPr>
                    </m:mPr>
                    <m:mr>
                      <m:e>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k</m:t>
                                </m:r>
                              </m:e>
                            </m:acc>
                          </m:e>
                          <m:sub>
                            <m:r>
                              <w:rPr>
                                <w:rFonts w:ascii="Cambria Math" w:eastAsiaTheme="minorEastAsia" w:hAnsi="Cambria Math"/>
                                <w:lang w:val="en-US"/>
                              </w:rPr>
                              <m:t>11</m:t>
                            </m:r>
                          </m:sub>
                        </m:sSub>
                        <m:r>
                          <w:rPr>
                            <w:rFonts w:ascii="Cambria Math" w:eastAsiaTheme="minorEastAsia" w:hAnsi="Cambria Math"/>
                            <w:lang w:val="en-US"/>
                          </w:rPr>
                          <m:t xml:space="preserve"> </m:t>
                        </m:r>
                        <m:nary>
                          <m:naryPr>
                            <m:chr m:val="∑"/>
                            <m:ctrlPr>
                              <w:rPr>
                                <w:rFonts w:ascii="Cambria Math" w:eastAsiaTheme="minorEastAsia" w:hAnsi="Cambria Math"/>
                                <w:i/>
                                <w:lang w:val="en-US"/>
                              </w:rPr>
                            </m:ctrlPr>
                          </m:naryPr>
                          <m:sub>
                            <m:r>
                              <w:rPr>
                                <w:rFonts w:ascii="Cambria Math" w:eastAsiaTheme="minorEastAsia" w:hAnsi="Cambria Math"/>
                                <w:lang w:val="en-US"/>
                              </w:rPr>
                              <m:t>k=1</m:t>
                            </m:r>
                          </m:sub>
                          <m:sup>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l</m:t>
                                </m:r>
                              </m:sub>
                            </m:sSub>
                          </m:sup>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sSub>
                              <m:sSubPr>
                                <m:ctrlPr>
                                  <w:rPr>
                                    <w:rFonts w:ascii="Cambria Math" w:eastAsiaTheme="minorEastAsia" w:hAnsi="Cambria Math"/>
                                    <w:i/>
                                    <w:lang w:val="en-US"/>
                                  </w:rPr>
                                </m:ctrlPr>
                              </m:sSubPr>
                              <m:e>
                                <m:r>
                                  <m:rPr>
                                    <m:sty m:val="bi"/>
                                  </m:rPr>
                                  <w:rPr>
                                    <w:rFonts w:ascii="Cambria Math" w:eastAsiaTheme="minorEastAsia" w:hAnsi="Cambria Math"/>
                                    <w:lang w:val="en-US"/>
                                  </w:rPr>
                                  <m:t>D</m:t>
                                </m:r>
                                <m:ctrlPr>
                                  <w:rPr>
                                    <w:rFonts w:ascii="Cambria Math" w:eastAsiaTheme="minorEastAsia" w:hAnsi="Cambria Math"/>
                                    <w:b/>
                                    <w:bCs/>
                                    <w:i/>
                                    <w:lang w:val="en-US"/>
                                  </w:rPr>
                                </m:ctrlPr>
                              </m:e>
                              <m:sub>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11</m:t>
                                    </m:r>
                                  </m:sub>
                                </m:sSub>
                              </m:sub>
                            </m:sSub>
                          </m:e>
                        </m:nary>
                        <m:r>
                          <w:rPr>
                            <w:rFonts w:ascii="Cambria Math" w:eastAsiaTheme="minorEastAsia" w:hAnsi="Cambria Math"/>
                            <w:lang w:val="en-US"/>
                          </w:rPr>
                          <m:t xml:space="preserve">   </m:t>
                        </m:r>
                      </m:e>
                      <m:e>
                        <m:r>
                          <w:rPr>
                            <w:rFonts w:ascii="Cambria Math" w:eastAsiaTheme="minorEastAsia" w:hAnsi="Cambria Math"/>
                            <w:lang w:val="en-US"/>
                          </w:rPr>
                          <m:t>0</m:t>
                        </m:r>
                      </m:e>
                    </m:mr>
                    <m:mr>
                      <m:e>
                        <m:r>
                          <w:rPr>
                            <w:rFonts w:ascii="Cambria Math" w:eastAsiaTheme="minorEastAsia" w:hAnsi="Cambria Math"/>
                            <w:lang w:val="en-US"/>
                          </w:rPr>
                          <m:t>0</m:t>
                        </m:r>
                      </m:e>
                      <m:e>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k</m:t>
                                </m:r>
                              </m:e>
                            </m:acc>
                          </m:e>
                          <m:sub>
                            <m:r>
                              <w:rPr>
                                <w:rFonts w:ascii="Cambria Math" w:eastAsiaTheme="minorEastAsia" w:hAnsi="Cambria Math"/>
                                <w:lang w:val="en-US"/>
                              </w:rPr>
                              <m:t>22</m:t>
                            </m:r>
                          </m:sub>
                        </m:sSub>
                        <m:nary>
                          <m:naryPr>
                            <m:chr m:val="∑"/>
                            <m:ctrlPr>
                              <w:rPr>
                                <w:rFonts w:ascii="Cambria Math" w:eastAsiaTheme="minorEastAsia" w:hAnsi="Cambria Math"/>
                                <w:i/>
                                <w:lang w:val="en-US"/>
                              </w:rPr>
                            </m:ctrlPr>
                          </m:naryPr>
                          <m:sub>
                            <m:r>
                              <w:rPr>
                                <w:rFonts w:ascii="Cambria Math" w:eastAsiaTheme="minorEastAsia" w:hAnsi="Cambria Math"/>
                                <w:lang w:val="en-US"/>
                              </w:rPr>
                              <m:t>k=1</m:t>
                            </m:r>
                          </m:sub>
                          <m:sup>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l</m:t>
                                </m:r>
                              </m:sub>
                            </m:sSub>
                          </m:sup>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sSub>
                              <m:sSubPr>
                                <m:ctrlPr>
                                  <w:rPr>
                                    <w:rFonts w:ascii="Cambria Math" w:eastAsiaTheme="minorEastAsia" w:hAnsi="Cambria Math"/>
                                    <w:i/>
                                    <w:lang w:val="en-US"/>
                                  </w:rPr>
                                </m:ctrlPr>
                              </m:sSubPr>
                              <m:e>
                                <m:r>
                                  <m:rPr>
                                    <m:sty m:val="bi"/>
                                  </m:rPr>
                                  <w:rPr>
                                    <w:rFonts w:ascii="Cambria Math" w:eastAsiaTheme="minorEastAsia" w:hAnsi="Cambria Math"/>
                                    <w:lang w:val="en-US"/>
                                  </w:rPr>
                                  <m:t>D</m:t>
                                </m:r>
                                <m:ctrlPr>
                                  <w:rPr>
                                    <w:rFonts w:ascii="Cambria Math" w:eastAsiaTheme="minorEastAsia" w:hAnsi="Cambria Math"/>
                                    <w:b/>
                                    <w:bCs/>
                                    <w:i/>
                                    <w:lang w:val="en-US"/>
                                  </w:rPr>
                                </m:ctrlPr>
                              </m:e>
                              <m:sub>
                                <m:r>
                                  <w:rPr>
                                    <w:rFonts w:ascii="Cambria Math" w:eastAsiaTheme="minorEastAsia" w:hAnsi="Cambria Math"/>
                                    <w:lang w:val="en-US"/>
                                  </w:rPr>
                                  <m:t>s</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22</m:t>
                                    </m:r>
                                  </m:sub>
                                </m:sSub>
                              </m:sub>
                            </m:sSub>
                          </m:e>
                        </m:nary>
                      </m:e>
                    </m:mr>
                  </m:m>
                </m:e>
              </m:d>
              <m:r>
                <w:rPr>
                  <w:rFonts w:ascii="Cambria Math" w:hAnsi="Cambria Math"/>
                  <w:lang w:val="en-US"/>
                </w:rPr>
                <m:t>##</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18</m:t>
                  </m:r>
                  <m:r>
                    <w:rPr>
                      <w:rFonts w:ascii="Cambria Math" w:hAnsi="Cambria Math"/>
                      <w:i/>
                      <w:lang w:val="en-US"/>
                    </w:rPr>
                    <w:fldChar w:fldCharType="end"/>
                  </m:r>
                </m:e>
              </m:d>
            </m:e>
          </m:eqArr>
        </m:oMath>
      </m:oMathPara>
    </w:p>
    <w:p w14:paraId="1704B082" w14:textId="77777777" w:rsidR="001C140C" w:rsidRPr="00CD3CD3" w:rsidRDefault="001C140C" w:rsidP="00900133">
      <w:pPr>
        <w:rPr>
          <w:rFonts w:ascii="Calibri" w:eastAsiaTheme="majorEastAsia" w:hAnsi="Calibri" w:cstheme="majorBidi"/>
          <w:lang w:val="en-US"/>
        </w:rPr>
      </w:pPr>
    </w:p>
    <w:p w14:paraId="2758A158" w14:textId="77777777" w:rsidR="007014A6" w:rsidRDefault="00F60F81" w:rsidP="00900133">
      <w:pPr>
        <w:rPr>
          <w:rFonts w:eastAsiaTheme="minorEastAsia"/>
          <w:lang w:val="en-US"/>
        </w:rPr>
      </w:pPr>
      <w:r>
        <w:rPr>
          <w:rFonts w:eastAsiaTheme="minorEastAsia"/>
          <w:lang w:val="en-US"/>
        </w:rPr>
        <w:lastRenderedPageBreak/>
        <w:t>Where:</w:t>
      </w:r>
    </w:p>
    <w:p w14:paraId="3DB62CEC" w14:textId="5ECA2C98" w:rsidR="007F2120" w:rsidRPr="002731F6" w:rsidRDefault="00000000" w:rsidP="006A618C">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k+1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k</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z</m:t>
                  </m:r>
                </m:e>
              </m:acc>
            </m:e>
            <m:sub>
              <m:r>
                <w:rPr>
                  <w:rFonts w:ascii="Cambria Math" w:eastAsiaTheme="minorEastAsia" w:hAnsi="Cambria Math"/>
                  <w:lang w:val="en-US"/>
                </w:rPr>
                <m:t>k</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k+1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k</m:t>
                  </m:r>
                </m:sub>
              </m:sSub>
            </m:e>
          </m:d>
        </m:oMath>
      </m:oMathPara>
    </w:p>
    <w:p w14:paraId="519AE086" w14:textId="2A9CDBF2" w:rsidR="002731F6" w:rsidRPr="00344C87" w:rsidRDefault="00000000" w:rsidP="006A618C">
      <w:pPr>
        <w:rPr>
          <w:rFonts w:eastAsiaTheme="minorEastAsia"/>
          <w:lang w:val="en-US"/>
        </w:rPr>
      </w:pPr>
      <m:oMathPara>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k</m:t>
                  </m:r>
                </m:e>
              </m:acc>
            </m:e>
            <m:sub>
              <m:r>
                <w:rPr>
                  <w:rFonts w:ascii="Cambria Math" w:eastAsiaTheme="minorEastAsia" w:hAnsi="Cambria Math"/>
                  <w:lang w:val="en-US"/>
                </w:rPr>
                <m:t>ii</m:t>
              </m:r>
            </m:sub>
          </m:sSub>
          <m:r>
            <w:rPr>
              <w:rFonts w:ascii="Cambria Math" w:eastAsiaTheme="minorEastAsia" w:hAnsi="Cambria Math"/>
              <w:lang w:val="en-US"/>
            </w:rPr>
            <m:t>=</m:t>
          </m:r>
          <m:sSub>
            <m:sSubPr>
              <m:ctrlPr>
                <w:rPr>
                  <w:rFonts w:ascii="Cambria Math" w:eastAsiaTheme="minorEastAsia" w:hAnsi="Cambria Math"/>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D</m:t>
                  </m:r>
                </m:e>
              </m:acc>
              <m:ctrlPr>
                <w:rPr>
                  <w:rFonts w:ascii="Cambria Math" w:eastAsiaTheme="minorEastAsia" w:hAnsi="Cambria Math"/>
                  <w:b/>
                  <w:bCs/>
                  <w:i/>
                  <w:lang w:val="en-US"/>
                </w:rPr>
              </m:ctrlPr>
            </m:e>
            <m:sub>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ii</m:t>
                  </m:r>
                </m:sub>
              </m:sSub>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nary>
                <m:naryPr>
                  <m:chr m:val="∑"/>
                  <m:ctrlPr>
                    <w:rPr>
                      <w:rFonts w:ascii="Cambria Math" w:eastAsiaTheme="minorEastAsia" w:hAnsi="Cambria Math"/>
                      <w:i/>
                      <w:lang w:val="en-US"/>
                    </w:rPr>
                  </m:ctrlPr>
                </m:naryPr>
                <m:sub>
                  <m:r>
                    <w:rPr>
                      <w:rFonts w:ascii="Cambria Math" w:eastAsiaTheme="minorEastAsia" w:hAnsi="Cambria Math"/>
                      <w:lang w:val="en-US"/>
                    </w:rPr>
                    <m:t>k=1</m:t>
                  </m:r>
                </m:sub>
                <m:sup>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l</m:t>
                      </m:r>
                    </m:sub>
                  </m:sSub>
                </m:sup>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xz</m:t>
                      </m:r>
                    </m:sub>
                  </m:sSub>
                </m:e>
              </m:nary>
              <m:r>
                <w:rPr>
                  <w:rFonts w:ascii="Cambria Math" w:eastAsiaTheme="minorEastAsia" w:hAnsi="Cambria Math"/>
                  <w:lang w:val="en-US"/>
                </w:rPr>
                <m:t>⋅</m:t>
              </m:r>
              <m:nary>
                <m:naryPr>
                  <m:chr m:val="∑"/>
                  <m:ctrlPr>
                    <w:rPr>
                      <w:rFonts w:ascii="Cambria Math" w:eastAsiaTheme="minorEastAsia" w:hAnsi="Cambria Math"/>
                      <w:i/>
                      <w:lang w:val="en-US"/>
                    </w:rPr>
                  </m:ctrlPr>
                </m:naryPr>
                <m:sub>
                  <m:r>
                    <w:rPr>
                      <w:rFonts w:ascii="Cambria Math" w:eastAsiaTheme="minorEastAsia" w:hAnsi="Cambria Math"/>
                      <w:lang w:val="en-US"/>
                    </w:rPr>
                    <m:t>k=1</m:t>
                  </m:r>
                </m:sub>
                <m:sup>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l</m:t>
                      </m:r>
                    </m:sub>
                  </m:sSub>
                </m:sup>
                <m:e>
                  <m:d>
                    <m:dPr>
                      <m:ctrlPr>
                        <w:rPr>
                          <w:rFonts w:ascii="Cambria Math" w:eastAsiaTheme="minorEastAsia" w:hAnsi="Cambria Math"/>
                          <w:i/>
                          <w:lang w:val="en-US"/>
                        </w:rPr>
                      </m:ctrlPr>
                    </m:dPr>
                    <m:e>
                      <m:f>
                        <m:fPr>
                          <m:ctrlPr>
                            <w:rPr>
                              <w:rFonts w:ascii="Cambria Math" w:eastAsiaTheme="minorEastAsia" w:hAnsi="Cambria Math"/>
                              <w:i/>
                              <w:lang w:val="en-US"/>
                            </w:rPr>
                          </m:ctrlPr>
                        </m:fPr>
                        <m:num>
                          <m:nary>
                            <m:naryPr>
                              <m:chr m:val="∑"/>
                              <m:ctrlPr>
                                <w:rPr>
                                  <w:rFonts w:ascii="Cambria Math" w:eastAsiaTheme="minorEastAsia" w:hAnsi="Cambria Math"/>
                                  <w:i/>
                                  <w:lang w:val="en-US"/>
                                </w:rPr>
                              </m:ctrlPr>
                            </m:naryPr>
                            <m:sub>
                              <m:r>
                                <w:rPr>
                                  <w:rFonts w:ascii="Cambria Math" w:eastAsiaTheme="minorEastAsia" w:hAnsi="Cambria Math"/>
                                  <w:lang w:val="en-US"/>
                                </w:rPr>
                                <m:t>l=1</m:t>
                              </m:r>
                            </m:sub>
                            <m:sup>
                              <m:r>
                                <w:rPr>
                                  <w:rFonts w:ascii="Cambria Math" w:eastAsiaTheme="minorEastAsia" w:hAnsi="Cambria Math"/>
                                  <w:lang w:val="en-US"/>
                                </w:rPr>
                                <m:t>k</m:t>
                              </m:r>
                            </m:sup>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z</m:t>
                                          </m:r>
                                        </m:e>
                                      </m:acc>
                                    </m:e>
                                    <m:sub>
                                      <m:r>
                                        <w:rPr>
                                          <w:rFonts w:ascii="Cambria Math" w:eastAsiaTheme="minorEastAsia" w:hAnsi="Cambria Math"/>
                                          <w:lang w:val="en-US"/>
                                        </w:rPr>
                                        <m:t>k</m:t>
                                      </m:r>
                                    </m:sub>
                                  </m:sSub>
                                  <m:sSub>
                                    <m:sSubPr>
                                      <m:ctrlPr>
                                        <w:rPr>
                                          <w:rFonts w:ascii="Cambria Math" w:eastAsiaTheme="minorEastAsia" w:hAnsi="Cambria Math"/>
                                          <w:i/>
                                          <w:lang w:val="en-US"/>
                                        </w:rPr>
                                      </m:ctrlPr>
                                    </m:sSubPr>
                                    <m:e>
                                      <m:r>
                                        <m:rPr>
                                          <m:sty m:val="bi"/>
                                        </m:rPr>
                                        <w:rPr>
                                          <w:rFonts w:ascii="Cambria Math" w:eastAsiaTheme="minorEastAsia" w:hAnsi="Cambria Math"/>
                                          <w:lang w:val="en-US"/>
                                        </w:rPr>
                                        <m:t>D</m:t>
                                      </m:r>
                                      <m:ctrlPr>
                                        <w:rPr>
                                          <w:rFonts w:ascii="Cambria Math" w:eastAsiaTheme="minorEastAsia" w:hAnsi="Cambria Math"/>
                                          <w:b/>
                                          <w:bCs/>
                                          <w:i/>
                                          <w:lang w:val="en-US"/>
                                        </w:rPr>
                                      </m:ctrlPr>
                                    </m:e>
                                    <m:sub>
                                      <m:sSub>
                                        <m:sSubPr>
                                          <m:ctrlPr>
                                            <w:rPr>
                                              <w:rFonts w:ascii="Cambria Math" w:eastAsiaTheme="minorEastAsia" w:hAnsi="Cambria Math"/>
                                              <w:i/>
                                              <w:lang w:val="en-US"/>
                                            </w:rPr>
                                          </m:ctrlPr>
                                        </m:sSubPr>
                                        <m:e>
                                          <m:r>
                                            <w:rPr>
                                              <w:rFonts w:ascii="Cambria Math" w:eastAsiaTheme="minorEastAsia" w:hAnsi="Cambria Math"/>
                                              <w:lang w:val="en-US"/>
                                            </w:rPr>
                                            <m:t>p</m:t>
                                          </m:r>
                                        </m:e>
                                        <m:sub>
                                          <m:sSub>
                                            <m:sSubPr>
                                              <m:ctrlPr>
                                                <w:rPr>
                                                  <w:rFonts w:ascii="Cambria Math" w:eastAsiaTheme="minorEastAsia" w:hAnsi="Cambria Math"/>
                                                  <w:i/>
                                                  <w:lang w:val="en-US"/>
                                                </w:rPr>
                                              </m:ctrlPr>
                                            </m:sSubPr>
                                            <m:e>
                                              <m:r>
                                                <w:rPr>
                                                  <w:rFonts w:ascii="Cambria Math" w:eastAsiaTheme="minorEastAsia" w:hAnsi="Cambria Math"/>
                                                  <w:lang w:val="en-US"/>
                                                </w:rPr>
                                                <m:t>ii</m:t>
                                              </m:r>
                                            </m:e>
                                            <m:sub>
                                              <m:r>
                                                <w:rPr>
                                                  <w:rFonts w:ascii="Cambria Math" w:eastAsiaTheme="minorEastAsia" w:hAnsi="Cambria Math"/>
                                                  <w:lang w:val="en-US"/>
                                                </w:rPr>
                                                <m:t>l</m:t>
                                              </m:r>
                                            </m:sub>
                                          </m:sSub>
                                        </m:sub>
                                      </m:sSub>
                                    </m:sub>
                                  </m:sSub>
                                </m:e>
                              </m:d>
                            </m:e>
                          </m:nary>
                        </m:num>
                        <m:den>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x</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k</m:t>
                                  </m:r>
                                </m:sub>
                              </m:sSub>
                            </m:sub>
                          </m:sSub>
                        </m:den>
                      </m:f>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k</m:t>
                          </m:r>
                        </m:sub>
                      </m:sSub>
                    </m:e>
                  </m:d>
                </m:e>
              </m:nary>
            </m:e>
          </m:d>
          <m:r>
            <w:rPr>
              <w:rFonts w:ascii="Cambria Math" w:eastAsiaTheme="minorEastAsia" w:hAnsi="Cambria Math"/>
              <w:lang w:val="en-US"/>
            </w:rPr>
            <m:t>,  i=1, 2</m:t>
          </m:r>
        </m:oMath>
      </m:oMathPara>
    </w:p>
    <w:p w14:paraId="5DBD2AE3" w14:textId="15F6BE8B" w:rsidR="00344C87" w:rsidRDefault="00531F42" w:rsidP="000D3B33">
      <w:pPr>
        <w:pStyle w:val="Heading3"/>
        <w:rPr>
          <w:rFonts w:eastAsiaTheme="minorEastAsia"/>
          <w:lang w:val="en-US"/>
        </w:rPr>
      </w:pPr>
      <w:bookmarkStart w:id="141" w:name="_Toc180011535"/>
      <w:r>
        <w:rPr>
          <w:rFonts w:eastAsiaTheme="minorEastAsia"/>
          <w:lang w:val="en-US"/>
        </w:rPr>
        <w:t xml:space="preserve">Discretized stress and strain - </w:t>
      </w:r>
      <w:r w:rsidR="00535584">
        <w:rPr>
          <w:rFonts w:eastAsiaTheme="minorEastAsia"/>
          <w:lang w:val="en-US"/>
        </w:rPr>
        <w:t>Shape functions</w:t>
      </w:r>
      <w:bookmarkEnd w:id="141"/>
      <w:r w:rsidR="00535584">
        <w:rPr>
          <w:rFonts w:eastAsiaTheme="minorEastAsia"/>
          <w:lang w:val="en-US"/>
        </w:rPr>
        <w:t xml:space="preserve"> </w:t>
      </w:r>
    </w:p>
    <w:p w14:paraId="0CC98DF1" w14:textId="4493E1BD" w:rsidR="007B1503" w:rsidRDefault="007B1503" w:rsidP="007B1503">
      <w:pPr>
        <w:rPr>
          <w:lang w:val="en-US"/>
        </w:rPr>
      </w:pPr>
      <w:r>
        <w:rPr>
          <w:lang w:val="en-US"/>
        </w:rPr>
        <w:t>The displacements within a four-node quadrilateral composite element can be expressed through shape functions.</w:t>
      </w:r>
    </w:p>
    <w:p w14:paraId="058CCEA7" w14:textId="0E62335A" w:rsidR="002B1774"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m:rPr>
                  <m:sty m:val="bi"/>
                </m:rPr>
                <w:rPr>
                  <w:rFonts w:ascii="Cambria Math" w:hAnsi="Cambria Math"/>
                  <w:lang w:val="en-US"/>
                </w:rPr>
                <m:t>u</m:t>
              </m:r>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u</m:t>
                        </m:r>
                      </m:e>
                    </m:mr>
                    <m:mr>
                      <m:e>
                        <m:r>
                          <w:rPr>
                            <w:rFonts w:ascii="Cambria Math" w:hAnsi="Cambria Math"/>
                            <w:lang w:val="en-US"/>
                          </w:rPr>
                          <m:t>v</m:t>
                        </m:r>
                      </m:e>
                    </m:mr>
                    <m:mr>
                      <m:e>
                        <m:r>
                          <w:rPr>
                            <w:rFonts w:ascii="Cambria Math" w:hAnsi="Cambria Math"/>
                            <w:lang w:val="en-US"/>
                          </w:rPr>
                          <m:t>w</m:t>
                        </m:r>
                      </m:e>
                    </m:mr>
                    <m:m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x</m:t>
                            </m:r>
                          </m:sub>
                        </m:sSub>
                      </m:e>
                    </m:mr>
                    <m:m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y</m:t>
                            </m:r>
                          </m:sub>
                        </m:sSub>
                      </m:e>
                    </m:mr>
                  </m:m>
                </m:e>
              </m:d>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4</m:t>
                  </m:r>
                </m:sup>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e>
              </m:nary>
              <m:r>
                <w:rPr>
                  <w:rFonts w:ascii="Cambria Math" w:hAnsi="Cambria Math"/>
                  <w:lang w:val="en-US"/>
                </w:rPr>
                <m:t>=</m:t>
              </m:r>
              <m:r>
                <m:rPr>
                  <m:sty m:val="bi"/>
                </m:rPr>
                <w:rPr>
                  <w:rFonts w:ascii="Cambria Math" w:hAnsi="Cambria Math"/>
                  <w:lang w:val="en-US"/>
                </w:rPr>
                <m:t>N⋅</m:t>
              </m:r>
              <m:acc>
                <m:accPr>
                  <m:chr m:val="⃗"/>
                  <m:ctrlPr>
                    <w:rPr>
                      <w:rFonts w:ascii="Cambria Math" w:hAnsi="Cambria Math"/>
                      <w:b/>
                      <w:bCs/>
                      <w:i/>
                      <w:lang w:val="en-US"/>
                    </w:rPr>
                  </m:ctrlPr>
                </m:accPr>
                <m:e>
                  <m:r>
                    <m:rPr>
                      <m:sty m:val="bi"/>
                    </m:rPr>
                    <w:rPr>
                      <w:rFonts w:ascii="Cambria Math" w:hAnsi="Cambria Math"/>
                      <w:lang w:val="en-US"/>
                    </w:rPr>
                    <m:t>a</m:t>
                  </m:r>
                </m:e>
              </m:acc>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19</m:t>
                  </m:r>
                  <m:r>
                    <w:rPr>
                      <w:rFonts w:ascii="Cambria Math" w:hAnsi="Cambria Math"/>
                      <w:i/>
                      <w:lang w:val="en-US"/>
                    </w:rPr>
                    <w:fldChar w:fldCharType="end"/>
                  </m:r>
                </m:e>
              </m:d>
            </m:e>
          </m:eqArr>
        </m:oMath>
      </m:oMathPara>
    </w:p>
    <w:p w14:paraId="1FB1DD8B" w14:textId="0E4824F9" w:rsidR="002B1774" w:rsidRDefault="004521EA" w:rsidP="007B1503">
      <w:pPr>
        <w:rPr>
          <w:lang w:val="en-US"/>
        </w:rPr>
      </w:pPr>
      <w:r>
        <w:rPr>
          <w:lang w:val="en-US"/>
        </w:rPr>
        <w:t>Where</w:t>
      </w:r>
      <w:r w:rsidR="00CA15AF">
        <w:rPr>
          <w:lang w:val="en-US"/>
        </w:rPr>
        <w:t>:</w:t>
      </w:r>
    </w:p>
    <w:p w14:paraId="3E9FFB45" w14:textId="30AA0EA2" w:rsidR="004521EA" w:rsidRPr="00CE7B9F" w:rsidRDefault="00CA15AF" w:rsidP="007B1503">
      <w:pPr>
        <w:rPr>
          <w:szCs w:val="24"/>
          <w:lang w:val="en-US"/>
        </w:rPr>
      </w:pPr>
      <m:oMathPara>
        <m:oMath>
          <m:r>
            <m:rPr>
              <m:sty m:val="bi"/>
            </m:rPr>
            <w:rPr>
              <w:rFonts w:ascii="Cambria Math" w:hAnsi="Cambria Math"/>
              <w:szCs w:val="24"/>
              <w:lang w:val="en-US"/>
            </w:rPr>
            <m:t>N=</m:t>
          </m:r>
          <m:d>
            <m:dPr>
              <m:begChr m:val="["/>
              <m:endChr m:val="]"/>
              <m:ctrlPr>
                <w:rPr>
                  <w:rFonts w:ascii="Cambria Math" w:hAnsi="Cambria Math"/>
                  <w:i/>
                  <w:szCs w:val="24"/>
                  <w:lang w:val="en-US"/>
                </w:rPr>
              </m:ctrlPr>
            </m:dPr>
            <m:e>
              <m:m>
                <m:mPr>
                  <m:mcs>
                    <m:mc>
                      <m:mcPr>
                        <m:count m:val="20"/>
                        <m:mcJc m:val="center"/>
                      </m:mcPr>
                    </m:mc>
                  </m:mcs>
                  <m:ctrlPr>
                    <w:rPr>
                      <w:rFonts w:ascii="Cambria Math" w:hAnsi="Cambria Math"/>
                      <w:i/>
                      <w:szCs w:val="24"/>
                      <w:lang w:val="en-US"/>
                    </w:rPr>
                  </m:ctrlPr>
                </m:mPr>
                <m:mr>
                  <m:e>
                    <m:sSub>
                      <m:sSubPr>
                        <m:ctrlPr>
                          <w:rPr>
                            <w:rFonts w:ascii="Cambria Math" w:hAnsi="Cambria Math"/>
                            <w:i/>
                            <w:szCs w:val="24"/>
                            <w:lang w:val="en-US"/>
                          </w:rPr>
                        </m:ctrlPr>
                      </m:sSubPr>
                      <m:e>
                        <m:r>
                          <w:rPr>
                            <w:rFonts w:ascii="Cambria Math" w:hAnsi="Cambria Math"/>
                            <w:szCs w:val="24"/>
                            <w:lang w:val="en-US"/>
                          </w:rPr>
                          <m:t>N</m:t>
                        </m:r>
                      </m:e>
                      <m:sub>
                        <m:r>
                          <w:rPr>
                            <w:rFonts w:ascii="Cambria Math" w:hAnsi="Cambria Math"/>
                            <w:szCs w:val="24"/>
                            <w:lang w:val="en-US"/>
                          </w:rPr>
                          <m:t>1</m:t>
                        </m:r>
                      </m:sub>
                    </m:sSub>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sSub>
                      <m:sSubPr>
                        <m:ctrlPr>
                          <w:rPr>
                            <w:rFonts w:ascii="Cambria Math" w:hAnsi="Cambria Math"/>
                            <w:i/>
                            <w:szCs w:val="24"/>
                            <w:lang w:val="en-US"/>
                          </w:rPr>
                        </m:ctrlPr>
                      </m:sSubPr>
                      <m:e>
                        <m:r>
                          <w:rPr>
                            <w:rFonts w:ascii="Cambria Math" w:hAnsi="Cambria Math"/>
                            <w:szCs w:val="24"/>
                            <w:lang w:val="en-US"/>
                          </w:rPr>
                          <m:t>N</m:t>
                        </m:r>
                      </m:e>
                      <m:sub>
                        <m:r>
                          <w:rPr>
                            <w:rFonts w:ascii="Cambria Math" w:hAnsi="Cambria Math"/>
                            <w:szCs w:val="24"/>
                            <w:lang w:val="en-US"/>
                          </w:rPr>
                          <m:t>2</m:t>
                        </m:r>
                      </m:sub>
                    </m:sSub>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sSub>
                      <m:sSubPr>
                        <m:ctrlPr>
                          <w:rPr>
                            <w:rFonts w:ascii="Cambria Math" w:hAnsi="Cambria Math"/>
                            <w:i/>
                            <w:szCs w:val="24"/>
                            <w:lang w:val="en-US"/>
                          </w:rPr>
                        </m:ctrlPr>
                      </m:sSubPr>
                      <m:e>
                        <m:r>
                          <w:rPr>
                            <w:rFonts w:ascii="Cambria Math" w:hAnsi="Cambria Math"/>
                            <w:szCs w:val="24"/>
                            <w:lang w:val="en-US"/>
                          </w:rPr>
                          <m:t>N</m:t>
                        </m:r>
                      </m:e>
                      <m:sub>
                        <m:r>
                          <w:rPr>
                            <w:rFonts w:ascii="Cambria Math" w:hAnsi="Cambria Math"/>
                            <w:szCs w:val="24"/>
                            <w:lang w:val="en-US"/>
                          </w:rPr>
                          <m:t>3</m:t>
                        </m:r>
                      </m:sub>
                    </m:sSub>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sSub>
                      <m:sSubPr>
                        <m:ctrlPr>
                          <w:rPr>
                            <w:rFonts w:ascii="Cambria Math" w:hAnsi="Cambria Math"/>
                            <w:i/>
                            <w:szCs w:val="24"/>
                            <w:lang w:val="en-US"/>
                          </w:rPr>
                        </m:ctrlPr>
                      </m:sSubPr>
                      <m:e>
                        <m:r>
                          <w:rPr>
                            <w:rFonts w:ascii="Cambria Math" w:hAnsi="Cambria Math"/>
                            <w:szCs w:val="24"/>
                            <w:lang w:val="en-US"/>
                          </w:rPr>
                          <m:t>N</m:t>
                        </m:r>
                      </m:e>
                      <m:sub>
                        <m:r>
                          <w:rPr>
                            <w:rFonts w:ascii="Cambria Math" w:hAnsi="Cambria Math"/>
                            <w:szCs w:val="24"/>
                            <w:lang w:val="en-US"/>
                          </w:rPr>
                          <m:t>4</m:t>
                        </m:r>
                      </m:sub>
                    </m:sSub>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mr>
                <m:mr>
                  <m:e>
                    <m:r>
                      <w:rPr>
                        <w:rFonts w:ascii="Cambria Math" w:hAnsi="Cambria Math"/>
                        <w:szCs w:val="24"/>
                        <w:lang w:val="en-US"/>
                      </w:rPr>
                      <m:t>0</m:t>
                    </m:r>
                  </m:e>
                  <m:e>
                    <m:sSub>
                      <m:sSubPr>
                        <m:ctrlPr>
                          <w:rPr>
                            <w:rFonts w:ascii="Cambria Math" w:hAnsi="Cambria Math"/>
                            <w:i/>
                            <w:szCs w:val="24"/>
                            <w:lang w:val="en-US"/>
                          </w:rPr>
                        </m:ctrlPr>
                      </m:sSubPr>
                      <m:e>
                        <m:r>
                          <w:rPr>
                            <w:rFonts w:ascii="Cambria Math" w:hAnsi="Cambria Math"/>
                            <w:szCs w:val="24"/>
                            <w:lang w:val="en-US"/>
                          </w:rPr>
                          <m:t>N</m:t>
                        </m:r>
                      </m:e>
                      <m:sub>
                        <m:r>
                          <w:rPr>
                            <w:rFonts w:ascii="Cambria Math" w:hAnsi="Cambria Math"/>
                            <w:szCs w:val="24"/>
                            <w:lang w:val="en-US"/>
                          </w:rPr>
                          <m:t>1</m:t>
                        </m:r>
                      </m:sub>
                    </m:sSub>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sSub>
                      <m:sSubPr>
                        <m:ctrlPr>
                          <w:rPr>
                            <w:rFonts w:ascii="Cambria Math" w:hAnsi="Cambria Math"/>
                            <w:i/>
                            <w:szCs w:val="24"/>
                            <w:lang w:val="en-US"/>
                          </w:rPr>
                        </m:ctrlPr>
                      </m:sSubPr>
                      <m:e>
                        <m:r>
                          <w:rPr>
                            <w:rFonts w:ascii="Cambria Math" w:hAnsi="Cambria Math"/>
                            <w:szCs w:val="24"/>
                            <w:lang w:val="en-US"/>
                          </w:rPr>
                          <m:t>N</m:t>
                        </m:r>
                      </m:e>
                      <m:sub>
                        <m:r>
                          <w:rPr>
                            <w:rFonts w:ascii="Cambria Math" w:hAnsi="Cambria Math"/>
                            <w:szCs w:val="24"/>
                            <w:lang w:val="en-US"/>
                          </w:rPr>
                          <m:t>2</m:t>
                        </m:r>
                      </m:sub>
                    </m:sSub>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sSub>
                      <m:sSubPr>
                        <m:ctrlPr>
                          <w:rPr>
                            <w:rFonts w:ascii="Cambria Math" w:hAnsi="Cambria Math"/>
                            <w:i/>
                            <w:szCs w:val="24"/>
                            <w:lang w:val="en-US"/>
                          </w:rPr>
                        </m:ctrlPr>
                      </m:sSubPr>
                      <m:e>
                        <m:r>
                          <w:rPr>
                            <w:rFonts w:ascii="Cambria Math" w:hAnsi="Cambria Math"/>
                            <w:szCs w:val="24"/>
                            <w:lang w:val="en-US"/>
                          </w:rPr>
                          <m:t>N</m:t>
                        </m:r>
                      </m:e>
                      <m:sub>
                        <m:r>
                          <w:rPr>
                            <w:rFonts w:ascii="Cambria Math" w:hAnsi="Cambria Math"/>
                            <w:szCs w:val="24"/>
                            <w:lang w:val="en-US"/>
                          </w:rPr>
                          <m:t>3</m:t>
                        </m:r>
                      </m:sub>
                    </m:sSub>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sSub>
                      <m:sSubPr>
                        <m:ctrlPr>
                          <w:rPr>
                            <w:rFonts w:ascii="Cambria Math" w:hAnsi="Cambria Math"/>
                            <w:i/>
                            <w:szCs w:val="24"/>
                            <w:lang w:val="en-US"/>
                          </w:rPr>
                        </m:ctrlPr>
                      </m:sSubPr>
                      <m:e>
                        <m:r>
                          <w:rPr>
                            <w:rFonts w:ascii="Cambria Math" w:hAnsi="Cambria Math"/>
                            <w:szCs w:val="24"/>
                            <w:lang w:val="en-US"/>
                          </w:rPr>
                          <m:t>N</m:t>
                        </m:r>
                      </m:e>
                      <m:sub>
                        <m:r>
                          <w:rPr>
                            <w:rFonts w:ascii="Cambria Math" w:hAnsi="Cambria Math"/>
                            <w:szCs w:val="24"/>
                            <w:lang w:val="en-US"/>
                          </w:rPr>
                          <m:t>4</m:t>
                        </m:r>
                      </m:sub>
                    </m:sSub>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mr>
                <m:mr>
                  <m:e>
                    <m:r>
                      <w:rPr>
                        <w:rFonts w:ascii="Cambria Math" w:hAnsi="Cambria Math"/>
                        <w:szCs w:val="24"/>
                        <w:lang w:val="en-US"/>
                      </w:rPr>
                      <m:t>0</m:t>
                    </m:r>
                  </m:e>
                  <m:e>
                    <m:r>
                      <w:rPr>
                        <w:rFonts w:ascii="Cambria Math" w:hAnsi="Cambria Math"/>
                        <w:szCs w:val="24"/>
                        <w:lang w:val="en-US"/>
                      </w:rPr>
                      <m:t>0</m:t>
                    </m:r>
                  </m:e>
                  <m:e>
                    <m:sSub>
                      <m:sSubPr>
                        <m:ctrlPr>
                          <w:rPr>
                            <w:rFonts w:ascii="Cambria Math" w:hAnsi="Cambria Math"/>
                            <w:i/>
                            <w:szCs w:val="24"/>
                            <w:lang w:val="en-US"/>
                          </w:rPr>
                        </m:ctrlPr>
                      </m:sSubPr>
                      <m:e>
                        <m:r>
                          <w:rPr>
                            <w:rFonts w:ascii="Cambria Math" w:hAnsi="Cambria Math"/>
                            <w:szCs w:val="24"/>
                            <w:lang w:val="en-US"/>
                          </w:rPr>
                          <m:t>N</m:t>
                        </m:r>
                      </m:e>
                      <m:sub>
                        <m:r>
                          <w:rPr>
                            <w:rFonts w:ascii="Cambria Math" w:hAnsi="Cambria Math"/>
                            <w:szCs w:val="24"/>
                            <w:lang w:val="en-US"/>
                          </w:rPr>
                          <m:t>1</m:t>
                        </m:r>
                      </m:sub>
                    </m:sSub>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sSub>
                      <m:sSubPr>
                        <m:ctrlPr>
                          <w:rPr>
                            <w:rFonts w:ascii="Cambria Math" w:hAnsi="Cambria Math"/>
                            <w:i/>
                            <w:szCs w:val="24"/>
                            <w:lang w:val="en-US"/>
                          </w:rPr>
                        </m:ctrlPr>
                      </m:sSubPr>
                      <m:e>
                        <m:r>
                          <w:rPr>
                            <w:rFonts w:ascii="Cambria Math" w:hAnsi="Cambria Math"/>
                            <w:szCs w:val="24"/>
                            <w:lang w:val="en-US"/>
                          </w:rPr>
                          <m:t>N</m:t>
                        </m:r>
                      </m:e>
                      <m:sub>
                        <m:r>
                          <w:rPr>
                            <w:rFonts w:ascii="Cambria Math" w:hAnsi="Cambria Math"/>
                            <w:szCs w:val="24"/>
                            <w:lang w:val="en-US"/>
                          </w:rPr>
                          <m:t>2</m:t>
                        </m:r>
                      </m:sub>
                    </m:sSub>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sSub>
                      <m:sSubPr>
                        <m:ctrlPr>
                          <w:rPr>
                            <w:rFonts w:ascii="Cambria Math" w:hAnsi="Cambria Math"/>
                            <w:i/>
                            <w:szCs w:val="24"/>
                            <w:lang w:val="en-US"/>
                          </w:rPr>
                        </m:ctrlPr>
                      </m:sSubPr>
                      <m:e>
                        <m:r>
                          <w:rPr>
                            <w:rFonts w:ascii="Cambria Math" w:hAnsi="Cambria Math"/>
                            <w:szCs w:val="24"/>
                            <w:lang w:val="en-US"/>
                          </w:rPr>
                          <m:t>N</m:t>
                        </m:r>
                      </m:e>
                      <m:sub>
                        <m:r>
                          <w:rPr>
                            <w:rFonts w:ascii="Cambria Math" w:hAnsi="Cambria Math"/>
                            <w:szCs w:val="24"/>
                            <w:lang w:val="en-US"/>
                          </w:rPr>
                          <m:t>3</m:t>
                        </m:r>
                      </m:sub>
                    </m:sSub>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sSub>
                      <m:sSubPr>
                        <m:ctrlPr>
                          <w:rPr>
                            <w:rFonts w:ascii="Cambria Math" w:hAnsi="Cambria Math"/>
                            <w:i/>
                            <w:szCs w:val="24"/>
                            <w:lang w:val="en-US"/>
                          </w:rPr>
                        </m:ctrlPr>
                      </m:sSubPr>
                      <m:e>
                        <m:r>
                          <w:rPr>
                            <w:rFonts w:ascii="Cambria Math" w:hAnsi="Cambria Math"/>
                            <w:szCs w:val="24"/>
                            <w:lang w:val="en-US"/>
                          </w:rPr>
                          <m:t>N</m:t>
                        </m:r>
                      </m:e>
                      <m:sub>
                        <m:r>
                          <w:rPr>
                            <w:rFonts w:ascii="Cambria Math" w:hAnsi="Cambria Math"/>
                            <w:szCs w:val="24"/>
                            <w:lang w:val="en-US"/>
                          </w:rPr>
                          <m:t>4</m:t>
                        </m:r>
                      </m:sub>
                    </m:sSub>
                  </m:e>
                  <m:e>
                    <m:r>
                      <w:rPr>
                        <w:rFonts w:ascii="Cambria Math" w:hAnsi="Cambria Math"/>
                        <w:szCs w:val="24"/>
                        <w:lang w:val="en-US"/>
                      </w:rPr>
                      <m:t>0</m:t>
                    </m:r>
                  </m:e>
                  <m:e>
                    <m:r>
                      <w:rPr>
                        <w:rFonts w:ascii="Cambria Math" w:hAnsi="Cambria Math"/>
                        <w:szCs w:val="24"/>
                        <w:lang w:val="en-US"/>
                      </w:rPr>
                      <m:t>0</m:t>
                    </m:r>
                  </m:e>
                </m:mr>
                <m:mr>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sSub>
                      <m:sSubPr>
                        <m:ctrlPr>
                          <w:rPr>
                            <w:rFonts w:ascii="Cambria Math" w:hAnsi="Cambria Math"/>
                            <w:i/>
                            <w:szCs w:val="24"/>
                            <w:lang w:val="en-US"/>
                          </w:rPr>
                        </m:ctrlPr>
                      </m:sSubPr>
                      <m:e>
                        <m:r>
                          <w:rPr>
                            <w:rFonts w:ascii="Cambria Math" w:hAnsi="Cambria Math"/>
                            <w:szCs w:val="24"/>
                            <w:lang w:val="en-US"/>
                          </w:rPr>
                          <m:t>N</m:t>
                        </m:r>
                      </m:e>
                      <m:sub>
                        <m:r>
                          <w:rPr>
                            <w:rFonts w:ascii="Cambria Math" w:hAnsi="Cambria Math"/>
                            <w:szCs w:val="24"/>
                            <w:lang w:val="en-US"/>
                          </w:rPr>
                          <m:t>1</m:t>
                        </m:r>
                      </m:sub>
                    </m:sSub>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sSub>
                      <m:sSubPr>
                        <m:ctrlPr>
                          <w:rPr>
                            <w:rFonts w:ascii="Cambria Math" w:hAnsi="Cambria Math"/>
                            <w:i/>
                            <w:szCs w:val="24"/>
                            <w:lang w:val="en-US"/>
                          </w:rPr>
                        </m:ctrlPr>
                      </m:sSubPr>
                      <m:e>
                        <m:r>
                          <w:rPr>
                            <w:rFonts w:ascii="Cambria Math" w:hAnsi="Cambria Math"/>
                            <w:szCs w:val="24"/>
                            <w:lang w:val="en-US"/>
                          </w:rPr>
                          <m:t>N</m:t>
                        </m:r>
                      </m:e>
                      <m:sub>
                        <m:r>
                          <w:rPr>
                            <w:rFonts w:ascii="Cambria Math" w:hAnsi="Cambria Math"/>
                            <w:szCs w:val="24"/>
                            <w:lang w:val="en-US"/>
                          </w:rPr>
                          <m:t>2</m:t>
                        </m:r>
                      </m:sub>
                    </m:sSub>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sSub>
                      <m:sSubPr>
                        <m:ctrlPr>
                          <w:rPr>
                            <w:rFonts w:ascii="Cambria Math" w:hAnsi="Cambria Math"/>
                            <w:i/>
                            <w:szCs w:val="24"/>
                            <w:lang w:val="en-US"/>
                          </w:rPr>
                        </m:ctrlPr>
                      </m:sSubPr>
                      <m:e>
                        <m:r>
                          <w:rPr>
                            <w:rFonts w:ascii="Cambria Math" w:hAnsi="Cambria Math"/>
                            <w:szCs w:val="24"/>
                            <w:lang w:val="en-US"/>
                          </w:rPr>
                          <m:t>N</m:t>
                        </m:r>
                      </m:e>
                      <m:sub>
                        <m:r>
                          <w:rPr>
                            <w:rFonts w:ascii="Cambria Math" w:hAnsi="Cambria Math"/>
                            <w:szCs w:val="24"/>
                            <w:lang w:val="en-US"/>
                          </w:rPr>
                          <m:t>3</m:t>
                        </m:r>
                      </m:sub>
                    </m:sSub>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sSub>
                      <m:sSubPr>
                        <m:ctrlPr>
                          <w:rPr>
                            <w:rFonts w:ascii="Cambria Math" w:hAnsi="Cambria Math"/>
                            <w:i/>
                            <w:szCs w:val="24"/>
                            <w:lang w:val="en-US"/>
                          </w:rPr>
                        </m:ctrlPr>
                      </m:sSubPr>
                      <m:e>
                        <m:r>
                          <w:rPr>
                            <w:rFonts w:ascii="Cambria Math" w:hAnsi="Cambria Math"/>
                            <w:szCs w:val="24"/>
                            <w:lang w:val="en-US"/>
                          </w:rPr>
                          <m:t>N</m:t>
                        </m:r>
                      </m:e>
                      <m:sub>
                        <m:r>
                          <w:rPr>
                            <w:rFonts w:ascii="Cambria Math" w:hAnsi="Cambria Math"/>
                            <w:szCs w:val="24"/>
                            <w:lang w:val="en-US"/>
                          </w:rPr>
                          <m:t>4</m:t>
                        </m:r>
                      </m:sub>
                    </m:sSub>
                  </m:e>
                  <m:e>
                    <m:r>
                      <w:rPr>
                        <w:rFonts w:ascii="Cambria Math" w:hAnsi="Cambria Math"/>
                        <w:szCs w:val="24"/>
                        <w:lang w:val="en-US"/>
                      </w:rPr>
                      <m:t>0</m:t>
                    </m:r>
                  </m:e>
                </m:mr>
                <m:mr>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sSub>
                      <m:sSubPr>
                        <m:ctrlPr>
                          <w:rPr>
                            <w:rFonts w:ascii="Cambria Math" w:hAnsi="Cambria Math"/>
                            <w:i/>
                            <w:szCs w:val="24"/>
                            <w:lang w:val="en-US"/>
                          </w:rPr>
                        </m:ctrlPr>
                      </m:sSubPr>
                      <m:e>
                        <m:r>
                          <w:rPr>
                            <w:rFonts w:ascii="Cambria Math" w:hAnsi="Cambria Math"/>
                            <w:szCs w:val="24"/>
                            <w:lang w:val="en-US"/>
                          </w:rPr>
                          <m:t>N</m:t>
                        </m:r>
                      </m:e>
                      <m:sub>
                        <m:r>
                          <w:rPr>
                            <w:rFonts w:ascii="Cambria Math" w:hAnsi="Cambria Math"/>
                            <w:szCs w:val="24"/>
                            <w:lang w:val="en-US"/>
                          </w:rPr>
                          <m:t>1</m:t>
                        </m:r>
                      </m:sub>
                    </m:sSub>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sSub>
                      <m:sSubPr>
                        <m:ctrlPr>
                          <w:rPr>
                            <w:rFonts w:ascii="Cambria Math" w:hAnsi="Cambria Math"/>
                            <w:i/>
                            <w:szCs w:val="24"/>
                            <w:lang w:val="en-US"/>
                          </w:rPr>
                        </m:ctrlPr>
                      </m:sSubPr>
                      <m:e>
                        <m:r>
                          <w:rPr>
                            <w:rFonts w:ascii="Cambria Math" w:hAnsi="Cambria Math"/>
                            <w:szCs w:val="24"/>
                            <w:lang w:val="en-US"/>
                          </w:rPr>
                          <m:t>N</m:t>
                        </m:r>
                      </m:e>
                      <m:sub>
                        <m:r>
                          <w:rPr>
                            <w:rFonts w:ascii="Cambria Math" w:hAnsi="Cambria Math"/>
                            <w:szCs w:val="24"/>
                            <w:lang w:val="en-US"/>
                          </w:rPr>
                          <m:t>2</m:t>
                        </m:r>
                      </m:sub>
                    </m:sSub>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sSub>
                      <m:sSubPr>
                        <m:ctrlPr>
                          <w:rPr>
                            <w:rFonts w:ascii="Cambria Math" w:hAnsi="Cambria Math"/>
                            <w:i/>
                            <w:szCs w:val="24"/>
                            <w:lang w:val="en-US"/>
                          </w:rPr>
                        </m:ctrlPr>
                      </m:sSubPr>
                      <m:e>
                        <m:r>
                          <w:rPr>
                            <w:rFonts w:ascii="Cambria Math" w:hAnsi="Cambria Math"/>
                            <w:szCs w:val="24"/>
                            <w:lang w:val="en-US"/>
                          </w:rPr>
                          <m:t>N</m:t>
                        </m:r>
                      </m:e>
                      <m:sub>
                        <m:r>
                          <w:rPr>
                            <w:rFonts w:ascii="Cambria Math" w:hAnsi="Cambria Math"/>
                            <w:szCs w:val="24"/>
                            <w:lang w:val="en-US"/>
                          </w:rPr>
                          <m:t>3</m:t>
                        </m:r>
                      </m:sub>
                    </m:sSub>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r>
                      <w:rPr>
                        <w:rFonts w:ascii="Cambria Math" w:hAnsi="Cambria Math"/>
                        <w:szCs w:val="24"/>
                        <w:lang w:val="en-US"/>
                      </w:rPr>
                      <m:t>0</m:t>
                    </m:r>
                  </m:e>
                  <m:e>
                    <m:sSub>
                      <m:sSubPr>
                        <m:ctrlPr>
                          <w:rPr>
                            <w:rFonts w:ascii="Cambria Math" w:hAnsi="Cambria Math"/>
                            <w:i/>
                            <w:szCs w:val="24"/>
                            <w:lang w:val="en-US"/>
                          </w:rPr>
                        </m:ctrlPr>
                      </m:sSubPr>
                      <m:e>
                        <m:r>
                          <w:rPr>
                            <w:rFonts w:ascii="Cambria Math" w:hAnsi="Cambria Math"/>
                            <w:szCs w:val="24"/>
                            <w:lang w:val="en-US"/>
                          </w:rPr>
                          <m:t>N</m:t>
                        </m:r>
                      </m:e>
                      <m:sub>
                        <m:r>
                          <w:rPr>
                            <w:rFonts w:ascii="Cambria Math" w:hAnsi="Cambria Math"/>
                            <w:szCs w:val="24"/>
                            <w:lang w:val="en-US"/>
                          </w:rPr>
                          <m:t>4</m:t>
                        </m:r>
                      </m:sub>
                    </m:sSub>
                  </m:e>
                </m:mr>
              </m:m>
            </m:e>
          </m:d>
        </m:oMath>
      </m:oMathPara>
    </w:p>
    <w:p w14:paraId="76F00689" w14:textId="77777777" w:rsidR="007B1503" w:rsidRDefault="007B1503" w:rsidP="007B1503">
      <w:pPr>
        <w:rPr>
          <w:lang w:val="en-US"/>
        </w:rPr>
      </w:pPr>
    </w:p>
    <w:p w14:paraId="6178538E" w14:textId="77777777" w:rsidR="007B1503" w:rsidRPr="007B1503" w:rsidRDefault="007B1503" w:rsidP="007B1503">
      <w:pPr>
        <w:rPr>
          <w:lang w:val="en-US"/>
        </w:rPr>
      </w:pPr>
    </w:p>
    <w:p w14:paraId="703133CB" w14:textId="6D35561A" w:rsidR="00344C87" w:rsidRPr="008B39F6" w:rsidRDefault="00000000" w:rsidP="006A618C">
      <w:pPr>
        <w:rPr>
          <w:rFonts w:eastAsiaTheme="minorEastAsia"/>
          <w:lang w:val="en-US"/>
        </w:rPr>
      </w:pPr>
      <m:oMathPara>
        <m:oMath>
          <m:acc>
            <m:accPr>
              <m:chr m:val="⃗"/>
              <m:ctrlPr>
                <w:rPr>
                  <w:rFonts w:ascii="Cambria Math" w:eastAsiaTheme="minorEastAsia" w:hAnsi="Cambria Math"/>
                  <w:b/>
                  <w:bCs/>
                  <w:i/>
                  <w:lang w:val="en-US"/>
                </w:rPr>
              </m:ctrlPr>
            </m:accPr>
            <m:e>
              <m:r>
                <m:rPr>
                  <m:sty m:val="bi"/>
                </m:rPr>
                <w:rPr>
                  <w:rFonts w:ascii="Cambria Math" w:eastAsiaTheme="minorEastAsia" w:hAnsi="Cambria Math"/>
                  <w:lang w:val="en-US"/>
                </w:rPr>
                <m:t>a</m:t>
              </m:r>
            </m:e>
          </m:acc>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b/>
                      <w:bCs/>
                      <w:i/>
                      <w:lang w:val="en-US"/>
                    </w:rPr>
                  </m:ctrlPr>
                </m:mPr>
                <m:mr>
                  <m:e>
                    <m:sSub>
                      <m:sSubPr>
                        <m:ctrlPr>
                          <w:rPr>
                            <w:rFonts w:ascii="Cambria Math" w:eastAsiaTheme="minorEastAsia" w:hAnsi="Cambria Math"/>
                            <w:b/>
                            <w:bCs/>
                            <w:i/>
                            <w:lang w:val="en-US"/>
                          </w:rPr>
                        </m:ctrlPr>
                      </m:sSubPr>
                      <m:e>
                        <m:acc>
                          <m:accPr>
                            <m:chr m:val="⃗"/>
                            <m:ctrlPr>
                              <w:rPr>
                                <w:rFonts w:ascii="Cambria Math" w:eastAsiaTheme="minorEastAsia" w:hAnsi="Cambria Math"/>
                                <w:b/>
                                <w:bCs/>
                                <w:i/>
                                <w:lang w:val="en-US"/>
                              </w:rPr>
                            </m:ctrlPr>
                          </m:accPr>
                          <m:e>
                            <m:r>
                              <m:rPr>
                                <m:sty m:val="bi"/>
                              </m:rPr>
                              <w:rPr>
                                <w:rFonts w:ascii="Cambria Math" w:eastAsiaTheme="minorEastAsia" w:hAnsi="Cambria Math"/>
                                <w:lang w:val="en-US"/>
                              </w:rPr>
                              <m:t>a</m:t>
                            </m:r>
                          </m:e>
                        </m:acc>
                      </m:e>
                      <m:sub>
                        <m:r>
                          <m:rPr>
                            <m:sty m:val="bi"/>
                          </m:rPr>
                          <w:rPr>
                            <w:rFonts w:ascii="Cambria Math" w:eastAsiaTheme="minorEastAsia" w:hAnsi="Cambria Math"/>
                            <w:lang w:val="en-US"/>
                          </w:rPr>
                          <m:t>1</m:t>
                        </m:r>
                      </m:sub>
                    </m:sSub>
                  </m:e>
                </m:mr>
                <m:mr>
                  <m:e>
                    <m:sSub>
                      <m:sSubPr>
                        <m:ctrlPr>
                          <w:rPr>
                            <w:rFonts w:ascii="Cambria Math" w:eastAsiaTheme="minorEastAsia" w:hAnsi="Cambria Math"/>
                            <w:b/>
                            <w:bCs/>
                            <w:i/>
                            <w:lang w:val="en-US"/>
                          </w:rPr>
                        </m:ctrlPr>
                      </m:sSubPr>
                      <m:e>
                        <m:acc>
                          <m:accPr>
                            <m:chr m:val="⃗"/>
                            <m:ctrlPr>
                              <w:rPr>
                                <w:rFonts w:ascii="Cambria Math" w:eastAsiaTheme="minorEastAsia" w:hAnsi="Cambria Math"/>
                                <w:b/>
                                <w:bCs/>
                                <w:i/>
                                <w:lang w:val="en-US"/>
                              </w:rPr>
                            </m:ctrlPr>
                          </m:accPr>
                          <m:e>
                            <m:r>
                              <m:rPr>
                                <m:sty m:val="bi"/>
                              </m:rPr>
                              <w:rPr>
                                <w:rFonts w:ascii="Cambria Math" w:eastAsiaTheme="minorEastAsia" w:hAnsi="Cambria Math"/>
                                <w:lang w:val="en-US"/>
                              </w:rPr>
                              <m:t>a</m:t>
                            </m:r>
                          </m:e>
                        </m:acc>
                      </m:e>
                      <m:sub>
                        <m:r>
                          <m:rPr>
                            <m:sty m:val="bi"/>
                          </m:rPr>
                          <w:rPr>
                            <w:rFonts w:ascii="Cambria Math" w:eastAsiaTheme="minorEastAsia" w:hAnsi="Cambria Math"/>
                            <w:lang w:val="en-US"/>
                          </w:rPr>
                          <m:t>2</m:t>
                        </m:r>
                      </m:sub>
                    </m:sSub>
                  </m:e>
                </m:mr>
                <m:mr>
                  <m:e>
                    <m:sSub>
                      <m:sSubPr>
                        <m:ctrlPr>
                          <w:rPr>
                            <w:rFonts w:ascii="Cambria Math" w:eastAsiaTheme="minorEastAsia" w:hAnsi="Cambria Math"/>
                            <w:b/>
                            <w:bCs/>
                            <w:i/>
                            <w:lang w:val="en-US"/>
                          </w:rPr>
                        </m:ctrlPr>
                      </m:sSubPr>
                      <m:e>
                        <m:acc>
                          <m:accPr>
                            <m:chr m:val="⃗"/>
                            <m:ctrlPr>
                              <w:rPr>
                                <w:rFonts w:ascii="Cambria Math" w:eastAsiaTheme="minorEastAsia" w:hAnsi="Cambria Math"/>
                                <w:b/>
                                <w:bCs/>
                                <w:i/>
                                <w:lang w:val="en-US"/>
                              </w:rPr>
                            </m:ctrlPr>
                          </m:accPr>
                          <m:e>
                            <m:r>
                              <m:rPr>
                                <m:sty m:val="bi"/>
                              </m:rPr>
                              <w:rPr>
                                <w:rFonts w:ascii="Cambria Math" w:eastAsiaTheme="minorEastAsia" w:hAnsi="Cambria Math"/>
                                <w:lang w:val="en-US"/>
                              </w:rPr>
                              <m:t>a</m:t>
                            </m:r>
                          </m:e>
                        </m:acc>
                      </m:e>
                      <m:sub>
                        <m:r>
                          <m:rPr>
                            <m:sty m:val="bi"/>
                          </m:rPr>
                          <w:rPr>
                            <w:rFonts w:ascii="Cambria Math" w:eastAsiaTheme="minorEastAsia" w:hAnsi="Cambria Math"/>
                            <w:lang w:val="en-US"/>
                          </w:rPr>
                          <m:t>3</m:t>
                        </m:r>
                      </m:sub>
                    </m:sSub>
                  </m:e>
                </m:mr>
                <m:mr>
                  <m:e>
                    <m:sSub>
                      <m:sSubPr>
                        <m:ctrlPr>
                          <w:rPr>
                            <w:rFonts w:ascii="Cambria Math" w:eastAsiaTheme="minorEastAsia" w:hAnsi="Cambria Math"/>
                            <w:b/>
                            <w:bCs/>
                            <w:i/>
                            <w:lang w:val="en-US"/>
                          </w:rPr>
                        </m:ctrlPr>
                      </m:sSubPr>
                      <m:e>
                        <m:acc>
                          <m:accPr>
                            <m:chr m:val="⃗"/>
                            <m:ctrlPr>
                              <w:rPr>
                                <w:rFonts w:ascii="Cambria Math" w:eastAsiaTheme="minorEastAsia" w:hAnsi="Cambria Math"/>
                                <w:b/>
                                <w:bCs/>
                                <w:i/>
                                <w:lang w:val="en-US"/>
                              </w:rPr>
                            </m:ctrlPr>
                          </m:accPr>
                          <m:e>
                            <m:r>
                              <m:rPr>
                                <m:sty m:val="bi"/>
                              </m:rPr>
                              <w:rPr>
                                <w:rFonts w:ascii="Cambria Math" w:eastAsiaTheme="minorEastAsia" w:hAnsi="Cambria Math"/>
                                <w:lang w:val="en-US"/>
                              </w:rPr>
                              <m:t>a</m:t>
                            </m:r>
                          </m:e>
                        </m:acc>
                      </m:e>
                      <m:sub>
                        <m:r>
                          <m:rPr>
                            <m:sty m:val="bi"/>
                          </m:rPr>
                          <w:rPr>
                            <w:rFonts w:ascii="Cambria Math" w:eastAsiaTheme="minorEastAsia" w:hAnsi="Cambria Math"/>
                            <w:lang w:val="en-US"/>
                          </w:rPr>
                          <m:t>4</m:t>
                        </m:r>
                      </m:sub>
                    </m:sSub>
                  </m:e>
                </m:mr>
              </m:m>
            </m:e>
          </m:d>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1</m:t>
                        </m:r>
                      </m:sub>
                    </m:sSub>
                  </m:e>
                </m:mr>
                <m:m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e>
                </m:mr>
                <m:mr>
                  <m:e>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1</m:t>
                        </m:r>
                      </m:sub>
                    </m:sSub>
                  </m:e>
                </m:mr>
                <m:mr>
                  <m:e>
                    <m:sSub>
                      <m:sSubPr>
                        <m:ctrlPr>
                          <w:rPr>
                            <w:rFonts w:ascii="Cambria Math" w:eastAsiaTheme="minorEastAsia" w:hAnsi="Cambria Math"/>
                            <w:i/>
                            <w:lang w:val="en-US"/>
                          </w:rPr>
                        </m:ctrlPr>
                      </m:sSubPr>
                      <m:e>
                        <m:r>
                          <w:rPr>
                            <w:rFonts w:ascii="Cambria Math" w:eastAsiaTheme="minorEastAsia" w:hAnsi="Cambria Math"/>
                            <w:lang w:val="en-US"/>
                          </w:rPr>
                          <m:t>θ</m:t>
                        </m:r>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sub>
                    </m:sSub>
                  </m:e>
                </m:mr>
                <m:mr>
                  <m:e>
                    <m:sSub>
                      <m:sSubPr>
                        <m:ctrlPr>
                          <w:rPr>
                            <w:rFonts w:ascii="Cambria Math" w:eastAsiaTheme="minorEastAsia" w:hAnsi="Cambria Math"/>
                            <w:i/>
                            <w:lang w:val="en-US"/>
                          </w:rPr>
                        </m:ctrlPr>
                      </m:sSubPr>
                      <m:e>
                        <m:r>
                          <w:rPr>
                            <w:rFonts w:ascii="Cambria Math" w:eastAsiaTheme="minorEastAsia" w:hAnsi="Cambria Math"/>
                            <w:lang w:val="en-US"/>
                          </w:rPr>
                          <m:t>θ</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sub>
                    </m:sSub>
                  </m:e>
                </m:mr>
                <m:m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2</m:t>
                        </m:r>
                      </m:sub>
                    </m:sSub>
                  </m:e>
                </m:mr>
                <m:m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2</m:t>
                        </m:r>
                      </m:sub>
                    </m:sSub>
                  </m:e>
                </m:mr>
                <m:mr>
                  <m:e>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2</m:t>
                        </m:r>
                      </m:sub>
                    </m:sSub>
                  </m:e>
                </m:mr>
                <m:mr>
                  <m:e>
                    <m:sSub>
                      <m:sSubPr>
                        <m:ctrlPr>
                          <w:rPr>
                            <w:rFonts w:ascii="Cambria Math" w:eastAsiaTheme="minorEastAsia" w:hAnsi="Cambria Math"/>
                            <w:i/>
                            <w:lang w:val="en-US"/>
                          </w:rPr>
                        </m:ctrlPr>
                      </m:sSubPr>
                      <m:e>
                        <m:r>
                          <w:rPr>
                            <w:rFonts w:ascii="Cambria Math" w:eastAsiaTheme="minorEastAsia" w:hAnsi="Cambria Math"/>
                            <w:lang w:val="en-US"/>
                          </w:rPr>
                          <m:t>θ</m:t>
                        </m:r>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sub>
                    </m:sSub>
                  </m:e>
                </m:mr>
                <m:mr>
                  <m:e>
                    <m:sSub>
                      <m:sSubPr>
                        <m:ctrlPr>
                          <w:rPr>
                            <w:rFonts w:ascii="Cambria Math" w:eastAsiaTheme="minorEastAsia" w:hAnsi="Cambria Math"/>
                            <w:i/>
                            <w:lang w:val="en-US"/>
                          </w:rPr>
                        </m:ctrlPr>
                      </m:sSubPr>
                      <m:e>
                        <m:r>
                          <w:rPr>
                            <w:rFonts w:ascii="Cambria Math" w:eastAsiaTheme="minorEastAsia" w:hAnsi="Cambria Math"/>
                            <w:lang w:val="en-US"/>
                          </w:rPr>
                          <m:t>θ</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sub>
                    </m:sSub>
                  </m:e>
                </m:mr>
                <m:m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3</m:t>
                        </m:r>
                      </m:sub>
                    </m:sSub>
                  </m:e>
                </m:mr>
                <m:m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3</m:t>
                        </m:r>
                      </m:sub>
                    </m:sSub>
                  </m:e>
                </m:mr>
                <m:mr>
                  <m:e>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3</m:t>
                        </m:r>
                      </m:sub>
                    </m:sSub>
                  </m:e>
                </m:mr>
                <m:mr>
                  <m:e>
                    <m:sSub>
                      <m:sSubPr>
                        <m:ctrlPr>
                          <w:rPr>
                            <w:rFonts w:ascii="Cambria Math" w:eastAsiaTheme="minorEastAsia" w:hAnsi="Cambria Math"/>
                            <w:i/>
                            <w:lang w:val="en-US"/>
                          </w:rPr>
                        </m:ctrlPr>
                      </m:sSubPr>
                      <m:e>
                        <m:r>
                          <w:rPr>
                            <w:rFonts w:ascii="Cambria Math" w:eastAsiaTheme="minorEastAsia" w:hAnsi="Cambria Math"/>
                            <w:lang w:val="en-US"/>
                          </w:rPr>
                          <m:t>θ</m:t>
                        </m:r>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3</m:t>
                            </m:r>
                          </m:sub>
                        </m:sSub>
                      </m:sub>
                    </m:sSub>
                  </m:e>
                </m:mr>
                <m:mr>
                  <m:e>
                    <m:sSub>
                      <m:sSubPr>
                        <m:ctrlPr>
                          <w:rPr>
                            <w:rFonts w:ascii="Cambria Math" w:eastAsiaTheme="minorEastAsia" w:hAnsi="Cambria Math"/>
                            <w:i/>
                            <w:lang w:val="en-US"/>
                          </w:rPr>
                        </m:ctrlPr>
                      </m:sSubPr>
                      <m:e>
                        <m:r>
                          <w:rPr>
                            <w:rFonts w:ascii="Cambria Math" w:eastAsiaTheme="minorEastAsia" w:hAnsi="Cambria Math"/>
                            <w:lang w:val="en-US"/>
                          </w:rPr>
                          <m:t>θ</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3</m:t>
                            </m:r>
                          </m:sub>
                        </m:sSub>
                      </m:sub>
                    </m:sSub>
                  </m:e>
                </m:mr>
                <m:m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4</m:t>
                        </m:r>
                      </m:sub>
                    </m:sSub>
                  </m:e>
                </m:mr>
                <m:mr>
                  <m:e>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4</m:t>
                        </m:r>
                      </m:sub>
                    </m:sSub>
                  </m:e>
                </m:mr>
                <m:mr>
                  <m:e>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4</m:t>
                        </m:r>
                      </m:sub>
                    </m:sSub>
                  </m:e>
                </m:mr>
                <m:mr>
                  <m:e>
                    <m:sSub>
                      <m:sSubPr>
                        <m:ctrlPr>
                          <w:rPr>
                            <w:rFonts w:ascii="Cambria Math" w:eastAsiaTheme="minorEastAsia" w:hAnsi="Cambria Math"/>
                            <w:i/>
                            <w:lang w:val="en-US"/>
                          </w:rPr>
                        </m:ctrlPr>
                      </m:sSubPr>
                      <m:e>
                        <m:r>
                          <w:rPr>
                            <w:rFonts w:ascii="Cambria Math" w:eastAsiaTheme="minorEastAsia" w:hAnsi="Cambria Math"/>
                            <w:lang w:val="en-US"/>
                          </w:rPr>
                          <m:t>θ</m:t>
                        </m:r>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4</m:t>
                            </m:r>
                          </m:sub>
                        </m:sSub>
                      </m:sub>
                    </m:sSub>
                  </m:e>
                </m:mr>
                <m:mr>
                  <m:e>
                    <m:sSub>
                      <m:sSubPr>
                        <m:ctrlPr>
                          <w:rPr>
                            <w:rFonts w:ascii="Cambria Math" w:eastAsiaTheme="minorEastAsia" w:hAnsi="Cambria Math"/>
                            <w:i/>
                            <w:lang w:val="en-US"/>
                          </w:rPr>
                        </m:ctrlPr>
                      </m:sSubPr>
                      <m:e>
                        <m:r>
                          <w:rPr>
                            <w:rFonts w:ascii="Cambria Math" w:eastAsiaTheme="minorEastAsia" w:hAnsi="Cambria Math"/>
                            <w:lang w:val="en-US"/>
                          </w:rPr>
                          <m:t>θ</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4</m:t>
                            </m:r>
                          </m:sub>
                        </m:sSub>
                      </m:sub>
                    </m:sSub>
                  </m:e>
                </m:mr>
              </m:m>
              <m:ctrlPr>
                <w:rPr>
                  <w:rFonts w:ascii="Cambria Math" w:eastAsiaTheme="minorEastAsia" w:hAnsi="Cambria Math"/>
                  <w:i/>
                  <w:lang w:val="en-US"/>
                </w:rPr>
              </m:ctrlPr>
            </m:e>
          </m:d>
        </m:oMath>
      </m:oMathPara>
    </w:p>
    <w:p w14:paraId="48C5B9BD" w14:textId="00ED662E" w:rsidR="008B39F6" w:rsidRDefault="008B39F6" w:rsidP="006A618C">
      <w:pPr>
        <w:rPr>
          <w:rFonts w:eastAsiaTheme="minorEastAsia"/>
          <w:lang w:val="en-US"/>
        </w:rPr>
      </w:pPr>
      <w:r>
        <w:rPr>
          <w:rFonts w:eastAsiaTheme="minorEastAsia"/>
          <w:lang w:val="en-US"/>
        </w:rPr>
        <w:t xml:space="preserve">The stress strain relationship using equation </w:t>
      </w:r>
      <w:r w:rsidR="00982B4F">
        <w:rPr>
          <w:rFonts w:eastAsiaTheme="minorEastAsia"/>
          <w:lang w:val="en-US"/>
        </w:rPr>
        <w:fldChar w:fldCharType="begin"/>
      </w:r>
      <w:r w:rsidR="00982B4F">
        <w:rPr>
          <w:rFonts w:eastAsiaTheme="minorEastAsia"/>
          <w:lang w:val="en-US"/>
        </w:rPr>
        <w:instrText xml:space="preserve"> REF strain \h </w:instrText>
      </w:r>
      <w:r w:rsidR="00982B4F">
        <w:rPr>
          <w:rFonts w:eastAsiaTheme="minorEastAsia"/>
          <w:lang w:val="en-US"/>
        </w:rPr>
      </w:r>
      <w:r w:rsidR="00982B4F">
        <w:rPr>
          <w:rFonts w:eastAsiaTheme="minorEastAsia"/>
          <w:lang w:val="en-US"/>
        </w:rPr>
        <w:fldChar w:fldCharType="separate"/>
      </w:r>
      <m:oMath>
        <m:r>
          <m:rPr>
            <m:sty m:val="p"/>
          </m:rPr>
          <w:rPr>
            <w:rFonts w:ascii="Cambria Math" w:hAnsi="Cambria Math"/>
            <w:noProof/>
            <w:lang w:val="en-US"/>
          </w:rPr>
          <m:t>2</m:t>
        </m:r>
        <m:r>
          <m:rPr>
            <m:sty m:val="p"/>
          </m:rPr>
          <w:rPr>
            <w:rFonts w:ascii="Cambria Math" w:hAnsi="Cambria Math"/>
            <w:lang w:val="en-US"/>
          </w:rPr>
          <m:t>.</m:t>
        </m:r>
        <m:r>
          <m:rPr>
            <m:sty m:val="p"/>
          </m:rPr>
          <w:rPr>
            <w:rFonts w:ascii="Cambria Math" w:hAnsi="Cambria Math"/>
            <w:noProof/>
            <w:lang w:val="en-US"/>
          </w:rPr>
          <m:t>2</m:t>
        </m:r>
      </m:oMath>
      <w:r w:rsidR="00982B4F">
        <w:rPr>
          <w:rFonts w:eastAsiaTheme="minorEastAsia"/>
          <w:lang w:val="en-US"/>
        </w:rPr>
        <w:fldChar w:fldCharType="end"/>
      </w:r>
      <w:r w:rsidR="00982B4F">
        <w:rPr>
          <w:rFonts w:eastAsiaTheme="minorEastAsia"/>
          <w:lang w:val="en-US"/>
        </w:rPr>
        <w:t xml:space="preserve"> </w:t>
      </w:r>
      <w:r w:rsidR="0045665C">
        <w:rPr>
          <w:rFonts w:eastAsiaTheme="minorEastAsia"/>
          <w:lang w:val="en-US"/>
        </w:rPr>
        <w:t>can now be expressed using the shape functions:</w:t>
      </w:r>
    </w:p>
    <w:p w14:paraId="1854329A" w14:textId="451DF467" w:rsidR="00D53222"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m:rPr>
                  <m:sty m:val="bi"/>
                </m:rPr>
                <w:rPr>
                  <w:rFonts w:ascii="Cambria Math" w:eastAsiaTheme="minorEastAsia" w:hAnsi="Cambria Math"/>
                  <w:lang w:val="en-US"/>
                </w:rPr>
                <m:t>ϵ</m:t>
              </m:r>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acc>
                              <m:accPr>
                                <m:ctrlPr>
                                  <w:rPr>
                                    <w:rFonts w:ascii="Cambria Math" w:eastAsiaTheme="minorEastAsia" w:hAnsi="Cambria Math"/>
                                    <w:b/>
                                    <w:bCs/>
                                    <w:i/>
                                    <w:lang w:val="en-US"/>
                                  </w:rPr>
                                </m:ctrlPr>
                              </m:accPr>
                              <m:e>
                                <m:r>
                                  <m:rPr>
                                    <m:sty m:val="bi"/>
                                  </m:rPr>
                                  <w:rPr>
                                    <w:rFonts w:ascii="Cambria Math" w:eastAsiaTheme="minorEastAsia" w:hAnsi="Cambria Math"/>
                                    <w:lang w:val="en-US"/>
                                  </w:rPr>
                                  <m:t>ϵ</m:t>
                                </m:r>
                              </m:e>
                            </m:acc>
                          </m:e>
                          <m:sub>
                            <m:r>
                              <w:rPr>
                                <w:rFonts w:ascii="Cambria Math" w:eastAsiaTheme="minorEastAsia" w:hAnsi="Cambria Math"/>
                                <w:lang w:val="en-US"/>
                              </w:rPr>
                              <m:t>m</m:t>
                            </m:r>
                          </m:sub>
                        </m:sSub>
                      </m:e>
                    </m:mr>
                    <m:mr>
                      <m:e>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m:rPr>
                                    <m:sty m:val="bi"/>
                                  </m:rPr>
                                  <w:rPr>
                                    <w:rFonts w:ascii="Cambria Math" w:eastAsiaTheme="minorEastAsia" w:hAnsi="Cambria Math"/>
                                    <w:lang w:val="en-US"/>
                                  </w:rPr>
                                  <m:t>ϵ</m:t>
                                </m:r>
                              </m:e>
                            </m:acc>
                          </m:e>
                          <m:sub>
                            <m:r>
                              <w:rPr>
                                <w:rFonts w:ascii="Cambria Math" w:eastAsiaTheme="minorEastAsia" w:hAnsi="Cambria Math"/>
                                <w:lang w:val="en-US"/>
                              </w:rPr>
                              <m:t>b</m:t>
                            </m:r>
                          </m:sub>
                        </m:sSub>
                      </m:e>
                    </m:mr>
                    <m:mr>
                      <m:e>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m:rPr>
                                    <m:sty m:val="bi"/>
                                  </m:rPr>
                                  <w:rPr>
                                    <w:rFonts w:ascii="Cambria Math" w:eastAsiaTheme="minorEastAsia" w:hAnsi="Cambria Math"/>
                                    <w:lang w:val="en-US"/>
                                  </w:rPr>
                                  <m:t>ϵ</m:t>
                                </m:r>
                              </m:e>
                            </m:acc>
                          </m:e>
                          <m:sub>
                            <m:r>
                              <w:rPr>
                                <w:rFonts w:ascii="Cambria Math" w:eastAsiaTheme="minorEastAsia" w:hAnsi="Cambria Math"/>
                                <w:lang w:val="en-US"/>
                              </w:rPr>
                              <m:t>s</m:t>
                            </m:r>
                          </m:sub>
                        </m:sSub>
                      </m:e>
                    </m:mr>
                  </m:m>
                </m:e>
              </m:d>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ϵ</m:t>
                      </m:r>
                    </m:e>
                  </m:acc>
                </m:e>
                <m:sub>
                  <m:r>
                    <w:rPr>
                      <w:rFonts w:ascii="Cambria Math" w:eastAsiaTheme="minorEastAsia" w:hAnsi="Cambria Math"/>
                      <w:lang w:val="en-US"/>
                    </w:rPr>
                    <m:t>m</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0</m:t>
                                </m:r>
                              </m:sub>
                            </m:sSub>
                          </m:num>
                          <m:den>
                            <m:r>
                              <w:rPr>
                                <w:rFonts w:ascii="Cambria Math" w:eastAsiaTheme="minorEastAsia" w:hAnsi="Cambria Math"/>
                                <w:lang w:val="en-US"/>
                              </w:rPr>
                              <m:t>∂x</m:t>
                            </m:r>
                          </m:den>
                        </m:f>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0</m:t>
                                </m:r>
                              </m:sub>
                            </m:sSub>
                          </m:num>
                          <m:den>
                            <m:r>
                              <w:rPr>
                                <w:rFonts w:ascii="Cambria Math" w:eastAsiaTheme="minorEastAsia" w:hAnsi="Cambria Math"/>
                                <w:lang w:val="en-US"/>
                              </w:rPr>
                              <m:t>∂y</m:t>
                            </m:r>
                          </m:den>
                        </m:f>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0</m:t>
                                </m:r>
                              </m:sub>
                            </m:sSub>
                          </m:num>
                          <m:den>
                            <m:r>
                              <w:rPr>
                                <w:rFonts w:ascii="Cambria Math" w:eastAsiaTheme="minorEastAsia" w:hAnsi="Cambria Math"/>
                                <w:lang w:val="en-US"/>
                              </w:rPr>
                              <m:t>∂y</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0</m:t>
                                </m:r>
                              </m:sub>
                            </m:sSub>
                          </m:num>
                          <m:den>
                            <m:r>
                              <w:rPr>
                                <w:rFonts w:ascii="Cambria Math" w:eastAsiaTheme="minorEastAsia" w:hAnsi="Cambria Math"/>
                                <w:lang w:val="en-US"/>
                              </w:rPr>
                              <m:t>∂x</m:t>
                            </m:r>
                          </m:den>
                        </m:f>
                        <m:ctrlPr>
                          <w:rPr>
                            <w:rFonts w:ascii="Cambria Math" w:eastAsia="Cambria Math" w:hAnsi="Cambria Math" w:cs="Cambria Math"/>
                            <w:i/>
                            <w:lang w:val="en-US"/>
                          </w:rPr>
                        </m:ctrlPr>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x</m:t>
                                </m:r>
                              </m:sub>
                            </m:sSub>
                          </m:num>
                          <m:den>
                            <m:r>
                              <w:rPr>
                                <w:rFonts w:ascii="Cambria Math" w:eastAsiaTheme="minorEastAsia" w:hAnsi="Cambria Math"/>
                                <w:lang w:val="en-US"/>
                              </w:rPr>
                              <m:t>∂x</m:t>
                            </m:r>
                          </m:den>
                        </m:f>
                        <m:ctrlPr>
                          <w:rPr>
                            <w:rFonts w:ascii="Cambria Math" w:eastAsia="Cambria Math" w:hAnsi="Cambria Math" w:cs="Cambria Math"/>
                            <w:i/>
                            <w:lang w:val="en-US"/>
                          </w:rPr>
                        </m:ctrlPr>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y</m:t>
                                </m:r>
                              </m:sub>
                            </m:sSub>
                          </m:num>
                          <m:den>
                            <m:r>
                              <w:rPr>
                                <w:rFonts w:ascii="Cambria Math" w:eastAsiaTheme="minorEastAsia" w:hAnsi="Cambria Math"/>
                                <w:lang w:val="en-US"/>
                              </w:rPr>
                              <m:t>∂y</m:t>
                            </m:r>
                          </m:den>
                        </m:f>
                        <m:ctrlPr>
                          <w:rPr>
                            <w:rFonts w:ascii="Cambria Math" w:eastAsia="Cambria Math" w:hAnsi="Cambria Math" w:cs="Cambria Math"/>
                            <w:i/>
                            <w:lang w:val="en-US"/>
                          </w:rPr>
                        </m:ctrlPr>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x</m:t>
                                </m:r>
                              </m:sub>
                            </m:sSub>
                          </m:num>
                          <m:den>
                            <m:r>
                              <w:rPr>
                                <w:rFonts w:ascii="Cambria Math" w:eastAsiaTheme="minorEastAsia" w:hAnsi="Cambria Math"/>
                                <w:lang w:val="en-US"/>
                              </w:rPr>
                              <m:t>∂y</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y</m:t>
                                </m:r>
                              </m:sub>
                            </m:sSub>
                          </m:num>
                          <m:den>
                            <m:r>
                              <w:rPr>
                                <w:rFonts w:ascii="Cambria Math" w:eastAsiaTheme="minorEastAsia" w:hAnsi="Cambria Math"/>
                                <w:lang w:val="en-US"/>
                              </w:rPr>
                              <m:t>∂x</m:t>
                            </m:r>
                          </m:den>
                        </m:f>
                        <m:ctrlPr>
                          <w:rPr>
                            <w:rFonts w:ascii="Cambria Math" w:eastAsia="Cambria Math" w:hAnsi="Cambria Math" w:cs="Cambria Math"/>
                            <w:i/>
                            <w:lang w:val="en-US"/>
                          </w:rPr>
                        </m:ctrlPr>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0</m:t>
                                </m:r>
                              </m:sub>
                            </m:sSub>
                          </m:num>
                          <m:den>
                            <m:r>
                              <w:rPr>
                                <w:rFonts w:ascii="Cambria Math" w:eastAsiaTheme="minorEastAsia" w:hAnsi="Cambria Math"/>
                                <w:lang w:val="en-US"/>
                              </w:rPr>
                              <m:t>∂x</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x</m:t>
                            </m:r>
                          </m:sub>
                        </m:sSub>
                        <m:ctrlPr>
                          <w:rPr>
                            <w:rFonts w:ascii="Cambria Math" w:eastAsia="Cambria Math" w:hAnsi="Cambria Math" w:cs="Cambria Math"/>
                            <w:i/>
                            <w:lang w:val="en-US"/>
                          </w:rPr>
                        </m:ctrlPr>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0</m:t>
                                </m:r>
                              </m:sub>
                            </m:sSub>
                          </m:num>
                          <m:den>
                            <m:r>
                              <w:rPr>
                                <w:rFonts w:ascii="Cambria Math" w:eastAsiaTheme="minorEastAsia" w:hAnsi="Cambria Math"/>
                                <w:lang w:val="en-US"/>
                              </w:rPr>
                              <m:t>∂y</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y</m:t>
                            </m:r>
                          </m:sub>
                        </m:sSub>
                      </m:e>
                    </m:mr>
                  </m:m>
                </m:e>
              </m:d>
              <m:r>
                <w:rPr>
                  <w:rFonts w:ascii="Cambria Math" w:eastAsiaTheme="minorEastAsia" w:hAnsi="Cambria Math"/>
                  <w:lang w:val="en-US"/>
                </w:rPr>
                <m:t>=</m:t>
              </m:r>
              <m:nary>
                <m:naryPr>
                  <m:chr m:val="∑"/>
                  <m:ctrlPr>
                    <w:rPr>
                      <w:rFonts w:ascii="Cambria Math" w:eastAsiaTheme="minorEastAsia" w:hAnsi="Cambria Math"/>
                      <w:i/>
                      <w:lang w:val="en-US"/>
                    </w:rPr>
                  </m:ctrlPr>
                </m:naryPr>
                <m:sub>
                  <m:r>
                    <w:rPr>
                      <w:rFonts w:ascii="Cambria Math" w:eastAsiaTheme="minorEastAsia" w:hAnsi="Cambria Math"/>
                      <w:lang w:val="en-US"/>
                    </w:rPr>
                    <m:t>i=4</m:t>
                  </m:r>
                </m:sub>
                <m:sup>
                  <m:r>
                    <w:rPr>
                      <w:rFonts w:ascii="Cambria Math" w:eastAsiaTheme="minorEastAsia" w:hAnsi="Cambria Math"/>
                      <w:lang w:val="en-US"/>
                    </w:rPr>
                    <m:t>4</m:t>
                  </m:r>
                </m:sup>
                <m:e>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num>
                              <m:den>
                                <m:r>
                                  <w:rPr>
                                    <w:rFonts w:ascii="Cambria Math" w:eastAsiaTheme="minorEastAsia" w:hAnsi="Cambria Math"/>
                                    <w:lang w:val="en-US"/>
                                  </w:rPr>
                                  <m:t>∂x</m:t>
                                </m:r>
                              </m:den>
                            </m:f>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i</m:t>
                                </m:r>
                              </m:sub>
                            </m:sSub>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num>
                              <m:den>
                                <m:r>
                                  <w:rPr>
                                    <w:rFonts w:ascii="Cambria Math" w:eastAsiaTheme="minorEastAsia" w:hAnsi="Cambria Math"/>
                                    <w:lang w:val="en-US"/>
                                  </w:rPr>
                                  <m:t>∂x</m:t>
                                </m:r>
                              </m:den>
                            </m:f>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num>
                              <m:den>
                                <m:r>
                                  <w:rPr>
                                    <w:rFonts w:ascii="Cambria Math" w:eastAsiaTheme="minorEastAsia" w:hAnsi="Cambria Math"/>
                                    <w:lang w:val="en-US"/>
                                  </w:rPr>
                                  <m:t>∂y</m:t>
                                </m:r>
                              </m:den>
                            </m:f>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i</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num>
                              <m:den>
                                <m:r>
                                  <w:rPr>
                                    <w:rFonts w:ascii="Cambria Math" w:eastAsiaTheme="minorEastAsia" w:hAnsi="Cambria Math"/>
                                    <w:lang w:val="en-US"/>
                                  </w:rPr>
                                  <m:t>∂x</m:t>
                                </m:r>
                              </m:den>
                            </m:f>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m:t>
                                </m:r>
                              </m:sub>
                            </m:sSub>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num>
                              <m:den>
                                <m:r>
                                  <w:rPr>
                                    <w:rFonts w:ascii="Cambria Math" w:eastAsiaTheme="minorEastAsia" w:hAnsi="Cambria Math"/>
                                    <w:lang w:val="en-US"/>
                                  </w:rPr>
                                  <m:t>∂x</m:t>
                                </m:r>
                              </m:den>
                            </m:f>
                            <m:sSub>
                              <m:sSubPr>
                                <m:ctrlPr>
                                  <w:rPr>
                                    <w:rFonts w:ascii="Cambria Math" w:eastAsiaTheme="minorEastAsia" w:hAnsi="Cambria Math"/>
                                    <w:i/>
                                    <w:lang w:val="en-US"/>
                                  </w:rPr>
                                </m:ctrlPr>
                              </m:sSubPr>
                              <m:e>
                                <m:r>
                                  <w:rPr>
                                    <w:rFonts w:ascii="Cambria Math" w:eastAsiaTheme="minorEastAsia" w:hAnsi="Cambria Math"/>
                                    <w:lang w:val="en-US"/>
                                  </w:rPr>
                                  <m:t>θ</m:t>
                                </m:r>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sub>
                            </m:sSub>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num>
                              <m:den>
                                <m:r>
                                  <w:rPr>
                                    <w:rFonts w:ascii="Cambria Math" w:eastAsiaTheme="minorEastAsia" w:hAnsi="Cambria Math"/>
                                    <w:lang w:val="en-US"/>
                                  </w:rPr>
                                  <m:t>∂y</m:t>
                                </m:r>
                              </m:den>
                            </m:f>
                            <m:sSub>
                              <m:sSubPr>
                                <m:ctrlPr>
                                  <w:rPr>
                                    <w:rFonts w:ascii="Cambria Math" w:eastAsiaTheme="minorEastAsia" w:hAnsi="Cambria Math"/>
                                    <w:i/>
                                    <w:lang w:val="en-US"/>
                                  </w:rPr>
                                </m:ctrlPr>
                              </m:sSubPr>
                              <m:e>
                                <m:r>
                                  <w:rPr>
                                    <w:rFonts w:ascii="Cambria Math" w:eastAsiaTheme="minorEastAsia" w:hAnsi="Cambria Math"/>
                                    <w:lang w:val="en-US"/>
                                  </w:rPr>
                                  <m:t>θ</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num>
                              <m:den>
                                <m:r>
                                  <w:rPr>
                                    <w:rFonts w:ascii="Cambria Math" w:eastAsiaTheme="minorEastAsia" w:hAnsi="Cambria Math"/>
                                    <w:lang w:val="en-US"/>
                                  </w:rPr>
                                  <m:t>∂y</m:t>
                                </m:r>
                              </m:den>
                            </m:f>
                            <m:sSub>
                              <m:sSubPr>
                                <m:ctrlPr>
                                  <w:rPr>
                                    <w:rFonts w:ascii="Cambria Math" w:eastAsiaTheme="minorEastAsia" w:hAnsi="Cambria Math"/>
                                    <w:i/>
                                    <w:lang w:val="en-US"/>
                                  </w:rPr>
                                </m:ctrlPr>
                              </m:sSubPr>
                              <m:e>
                                <m:r>
                                  <w:rPr>
                                    <w:rFonts w:ascii="Cambria Math" w:eastAsiaTheme="minorEastAsia" w:hAnsi="Cambria Math"/>
                                    <w:lang w:val="en-US"/>
                                  </w:rPr>
                                  <m:t>θ</m:t>
                                </m:r>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num>
                              <m:den>
                                <m:r>
                                  <w:rPr>
                                    <w:rFonts w:ascii="Cambria Math" w:eastAsiaTheme="minorEastAsia" w:hAnsi="Cambria Math"/>
                                    <w:lang w:val="en-US"/>
                                  </w:rPr>
                                  <m:t>∂x</m:t>
                                </m:r>
                              </m:den>
                            </m:f>
                            <m:sSub>
                              <m:sSubPr>
                                <m:ctrlPr>
                                  <w:rPr>
                                    <w:rFonts w:ascii="Cambria Math" w:eastAsiaTheme="minorEastAsia" w:hAnsi="Cambria Math"/>
                                    <w:i/>
                                    <w:lang w:val="en-US"/>
                                  </w:rPr>
                                </m:ctrlPr>
                              </m:sSubPr>
                              <m:e>
                                <m:r>
                                  <w:rPr>
                                    <w:rFonts w:ascii="Cambria Math" w:eastAsiaTheme="minorEastAsia" w:hAnsi="Cambria Math"/>
                                    <w:lang w:val="en-US"/>
                                  </w:rPr>
                                  <m:t>θ</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num>
                              <m:den>
                                <m:r>
                                  <w:rPr>
                                    <w:rFonts w:ascii="Cambria Math" w:eastAsiaTheme="minorEastAsia" w:hAnsi="Cambria Math"/>
                                    <w:lang w:val="en-US"/>
                                  </w:rPr>
                                  <m:t>∂x</m:t>
                                </m:r>
                              </m:den>
                            </m:f>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sSub>
                              <m:sSubPr>
                                <m:ctrlPr>
                                  <w:rPr>
                                    <w:rFonts w:ascii="Cambria Math" w:eastAsiaTheme="minorEastAsia" w:hAnsi="Cambria Math"/>
                                    <w:i/>
                                    <w:lang w:val="en-US"/>
                                  </w:rPr>
                                </m:ctrlPr>
                              </m:sSubPr>
                              <m:e>
                                <m:r>
                                  <w:rPr>
                                    <w:rFonts w:ascii="Cambria Math" w:eastAsiaTheme="minorEastAsia" w:hAnsi="Cambria Math"/>
                                    <w:lang w:val="en-US"/>
                                  </w:rPr>
                                  <m:t>θ</m:t>
                                </m:r>
                              </m:e>
                              <m: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sub>
                            </m:sSub>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num>
                              <m:den>
                                <m:r>
                                  <w:rPr>
                                    <w:rFonts w:ascii="Cambria Math" w:eastAsiaTheme="minorEastAsia" w:hAnsi="Cambria Math"/>
                                    <w:lang w:val="en-US"/>
                                  </w:rPr>
                                  <m:t>∂y</m:t>
                                </m:r>
                              </m:den>
                            </m:f>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sSub>
                              <m:sSubPr>
                                <m:ctrlPr>
                                  <w:rPr>
                                    <w:rFonts w:ascii="Cambria Math" w:eastAsiaTheme="minorEastAsia" w:hAnsi="Cambria Math"/>
                                    <w:i/>
                                    <w:lang w:val="en-US"/>
                                  </w:rPr>
                                </m:ctrlPr>
                              </m:sSubPr>
                              <m:e>
                                <m:r>
                                  <w:rPr>
                                    <w:rFonts w:ascii="Cambria Math" w:eastAsiaTheme="minorEastAsia" w:hAnsi="Cambria Math"/>
                                    <w:lang w:val="en-US"/>
                                  </w:rPr>
                                  <m:t>θ</m:t>
                                </m:r>
                              </m:e>
                              <m:sub>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ub>
                            </m:sSub>
                          </m:e>
                        </m:mr>
                      </m:m>
                    </m:e>
                  </m:d>
                </m:e>
              </m:nary>
              <m:r>
                <w:rPr>
                  <w:rFonts w:ascii="Cambria Math" w:hAnsi="Cambria Math"/>
                  <w:lang w:val="en-US"/>
                </w:rPr>
                <m:t xml:space="preserve"> #=</m:t>
              </m:r>
              <m:d>
                <m:dPr>
                  <m:begChr m:val="["/>
                  <m:endChr m:val="]"/>
                  <m:ctrlPr>
                    <w:rPr>
                      <w:rFonts w:ascii="Cambria Math" w:hAnsi="Cambria Math"/>
                      <w:i/>
                      <w:lang w:val="en-US"/>
                    </w:rPr>
                  </m:ctrlPr>
                </m:dPr>
                <m:e>
                  <m:sSub>
                    <m:sSubPr>
                      <m:ctrlPr>
                        <w:rPr>
                          <w:rFonts w:ascii="Cambria Math" w:hAnsi="Cambria Math"/>
                          <w:b/>
                          <w:bCs/>
                          <w:i/>
                          <w:lang w:val="en-US"/>
                        </w:rPr>
                      </m:ctrlPr>
                    </m:sSubPr>
                    <m:e>
                      <m:r>
                        <m:rPr>
                          <m:sty m:val="bi"/>
                        </m:rPr>
                        <w:rPr>
                          <w:rFonts w:ascii="Cambria Math" w:hAnsi="Cambria Math"/>
                          <w:lang w:val="en-US"/>
                        </w:rPr>
                        <m:t>B</m:t>
                      </m:r>
                      <m:ctrlPr>
                        <w:rPr>
                          <w:rFonts w:ascii="Cambria Math" w:hAnsi="Cambria Math"/>
                          <w:i/>
                          <w:lang w:val="en-US"/>
                        </w:rPr>
                      </m:ctrlPr>
                    </m:e>
                    <m:sub>
                      <m:r>
                        <m:rPr>
                          <m:sty m:val="bi"/>
                        </m:rPr>
                        <w:rPr>
                          <w:rFonts w:ascii="Cambria Math" w:hAnsi="Cambria Math"/>
                          <w:lang w:val="en-US"/>
                        </w:rPr>
                        <m:t>1</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B</m:t>
                      </m:r>
                    </m:e>
                    <m:sub>
                      <m:r>
                        <m:rPr>
                          <m:sty m:val="bi"/>
                        </m:rPr>
                        <w:rPr>
                          <w:rFonts w:ascii="Cambria Math" w:hAnsi="Cambria Math"/>
                          <w:lang w:val="en-US"/>
                        </w:rPr>
                        <m:t>2</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B</m:t>
                      </m:r>
                    </m:e>
                    <m:sub>
                      <m:r>
                        <m:rPr>
                          <m:sty m:val="bi"/>
                        </m:rPr>
                        <w:rPr>
                          <w:rFonts w:ascii="Cambria Math" w:hAnsi="Cambria Math"/>
                          <w:lang w:val="en-US"/>
                        </w:rPr>
                        <m:t>3</m:t>
                      </m:r>
                    </m:sub>
                  </m:sSub>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B</m:t>
                      </m:r>
                    </m:e>
                    <m:sub>
                      <m:r>
                        <m:rPr>
                          <m:sty m:val="bi"/>
                        </m:rPr>
                        <w:rPr>
                          <w:rFonts w:ascii="Cambria Math" w:hAnsi="Cambria Math"/>
                          <w:lang w:val="en-US"/>
                        </w:rPr>
                        <m:t>4</m:t>
                      </m:r>
                    </m:sub>
                  </m:sSub>
                  <m:ctrlPr>
                    <w:rPr>
                      <w:rFonts w:ascii="Cambria Math" w:hAnsi="Cambria Math"/>
                      <w:b/>
                      <w:bCs/>
                      <w:i/>
                      <w:lang w:val="en-US"/>
                    </w:rPr>
                  </m:ctrlPr>
                </m:e>
              </m:d>
              <m:r>
                <m:rPr>
                  <m:sty m:val="bi"/>
                </m:rPr>
                <w:rPr>
                  <w:rFonts w:ascii="Cambria Math" w:hAnsi="Cambria Math"/>
                  <w:lang w:val="en-US"/>
                </w:rPr>
                <m:t>⋅</m:t>
              </m:r>
              <m:acc>
                <m:accPr>
                  <m:chr m:val="⃗"/>
                  <m:ctrlPr>
                    <w:rPr>
                      <w:rFonts w:ascii="Cambria Math" w:hAnsi="Cambria Math"/>
                      <w:b/>
                      <w:bCs/>
                      <w:i/>
                      <w:lang w:val="en-US"/>
                    </w:rPr>
                  </m:ctrlPr>
                </m:accPr>
                <m:e>
                  <m:r>
                    <m:rPr>
                      <m:sty m:val="bi"/>
                    </m:rPr>
                    <w:rPr>
                      <w:rFonts w:ascii="Cambria Math" w:hAnsi="Cambria Math"/>
                      <w:lang w:val="en-US"/>
                    </w:rPr>
                    <m:t>a</m:t>
                  </m:r>
                </m:e>
              </m:acc>
              <m:r>
                <m:rPr>
                  <m:sty m:val="bi"/>
                </m:rPr>
                <w:rPr>
                  <w:rFonts w:ascii="Cambria Math" w:hAnsi="Cambria Math"/>
                  <w:lang w:val="en-US"/>
                </w:rPr>
                <m:t>=B⋅</m:t>
              </m:r>
              <m:acc>
                <m:accPr>
                  <m:chr m:val="⃗"/>
                  <m:ctrlPr>
                    <w:rPr>
                      <w:rFonts w:ascii="Cambria Math" w:hAnsi="Cambria Math"/>
                      <w:b/>
                      <w:bCs/>
                      <w:i/>
                      <w:lang w:val="en-US"/>
                    </w:rPr>
                  </m:ctrlPr>
                </m:accPr>
                <m:e>
                  <m:r>
                    <m:rPr>
                      <m:sty m:val="bi"/>
                    </m:rPr>
                    <w:rPr>
                      <w:rFonts w:ascii="Cambria Math" w:hAnsi="Cambria Math"/>
                      <w:lang w:val="en-US"/>
                    </w:rPr>
                    <m:t>a</m:t>
                  </m:r>
                </m:e>
              </m:acc>
              <m:r>
                <m:rPr>
                  <m:sty m:val="bi"/>
                </m:rPr>
                <w:rPr>
                  <w:rFonts w:ascii="Cambria Math" w:hAnsi="Cambria Math"/>
                  <w:lang w:val="en-US"/>
                </w:rPr>
                <m:t>#</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20</m:t>
                  </m:r>
                  <m:r>
                    <w:rPr>
                      <w:rFonts w:ascii="Cambria Math" w:hAnsi="Cambria Math"/>
                      <w:i/>
                      <w:lang w:val="en-US"/>
                    </w:rPr>
                    <w:fldChar w:fldCharType="end"/>
                  </m:r>
                </m:e>
              </m:d>
            </m:e>
          </m:eqArr>
        </m:oMath>
      </m:oMathPara>
    </w:p>
    <w:p w14:paraId="2A4AF2E0" w14:textId="22C5825F" w:rsidR="00D53222" w:rsidRDefault="009C6588" w:rsidP="006A618C">
      <w:pPr>
        <w:rPr>
          <w:rFonts w:eastAsiaTheme="minorEastAsia"/>
          <w:lang w:val="en-US"/>
        </w:rPr>
      </w:pPr>
      <w:r>
        <w:rPr>
          <w:rFonts w:eastAsiaTheme="minorEastAsia"/>
          <w:lang w:val="en-US"/>
        </w:rPr>
        <w:t>Where:</w:t>
      </w:r>
    </w:p>
    <w:p w14:paraId="11E4052B" w14:textId="64808E11" w:rsidR="009C6588" w:rsidRPr="004437E9" w:rsidRDefault="00000000" w:rsidP="006A618C">
      <w:pPr>
        <w:rPr>
          <w:rFonts w:eastAsiaTheme="minorEastAsia"/>
          <w:b/>
          <w:bCs/>
          <w:lang w:val="en-US"/>
        </w:rPr>
      </w:pPr>
      <m:oMathPara>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B</m:t>
              </m:r>
            </m:e>
            <m:sub>
              <m:r>
                <m:rPr>
                  <m:sty m:val="bi"/>
                </m:rPr>
                <w:rPr>
                  <w:rFonts w:ascii="Cambria Math" w:eastAsiaTheme="minorEastAsia" w:hAnsi="Cambria Math"/>
                  <w:lang w:val="en-US"/>
                </w:rPr>
                <m:t>i</m:t>
              </m:r>
            </m:sub>
          </m:sSub>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m>
                <m:mPr>
                  <m:mcs>
                    <m:mc>
                      <m:mcPr>
                        <m:count m:val="1"/>
                        <m:mcJc m:val="center"/>
                      </m:mcPr>
                    </m:mc>
                  </m:mcs>
                  <m:ctrlPr>
                    <w:rPr>
                      <w:rFonts w:ascii="Cambria Math" w:eastAsiaTheme="minorEastAsia" w:hAnsi="Cambria Math"/>
                      <w:b/>
                      <w:bCs/>
                      <w:i/>
                      <w:lang w:val="en-US"/>
                    </w:rPr>
                  </m:ctrlPr>
                </m:mPr>
                <m:m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B</m:t>
                        </m:r>
                      </m:e>
                      <m:sub>
                        <m:sSub>
                          <m:sSubPr>
                            <m:ctrlPr>
                              <w:rPr>
                                <w:rFonts w:ascii="Cambria Math" w:eastAsiaTheme="minorEastAsia" w:hAnsi="Cambria Math"/>
                                <w:b/>
                                <w:bCs/>
                                <w:i/>
                                <w:lang w:val="en-US"/>
                              </w:rPr>
                            </m:ctrlPr>
                          </m:sSubPr>
                          <m:e>
                            <m:r>
                              <m:rPr>
                                <m:sty m:val="bi"/>
                              </m:rPr>
                              <w:rPr>
                                <w:rFonts w:ascii="Cambria Math" w:eastAsiaTheme="minorEastAsia" w:hAnsi="Cambria Math"/>
                                <w:lang w:val="en-US"/>
                              </w:rPr>
                              <m:t>m</m:t>
                            </m:r>
                          </m:e>
                          <m:sub>
                            <m:r>
                              <m:rPr>
                                <m:sty m:val="bi"/>
                              </m:rPr>
                              <w:rPr>
                                <w:rFonts w:ascii="Cambria Math" w:eastAsiaTheme="minorEastAsia" w:hAnsi="Cambria Math"/>
                                <w:lang w:val="en-US"/>
                              </w:rPr>
                              <m:t>i</m:t>
                            </m:r>
                          </m:sub>
                        </m:sSub>
                      </m:sub>
                    </m:sSub>
                  </m:e>
                </m:mr>
                <m:m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B</m:t>
                        </m:r>
                      </m:e>
                      <m:sub>
                        <m:sSub>
                          <m:sSubPr>
                            <m:ctrlPr>
                              <w:rPr>
                                <w:rFonts w:ascii="Cambria Math" w:eastAsiaTheme="minorEastAsia" w:hAnsi="Cambria Math"/>
                                <w:b/>
                                <w:bCs/>
                                <w:i/>
                                <w:lang w:val="en-US"/>
                              </w:rPr>
                            </m:ctrlPr>
                          </m:sSubPr>
                          <m:e>
                            <m:r>
                              <m:rPr>
                                <m:sty m:val="bi"/>
                              </m:rPr>
                              <w:rPr>
                                <w:rFonts w:ascii="Cambria Math" w:eastAsiaTheme="minorEastAsia" w:hAnsi="Cambria Math"/>
                                <w:lang w:val="en-US"/>
                              </w:rPr>
                              <m:t>b</m:t>
                            </m:r>
                          </m:e>
                          <m:sub>
                            <m:r>
                              <m:rPr>
                                <m:sty m:val="bi"/>
                              </m:rPr>
                              <w:rPr>
                                <w:rFonts w:ascii="Cambria Math" w:eastAsiaTheme="minorEastAsia" w:hAnsi="Cambria Math"/>
                                <w:lang w:val="en-US"/>
                              </w:rPr>
                              <m:t>i</m:t>
                            </m:r>
                          </m:sub>
                        </m:sSub>
                      </m:sub>
                    </m:sSub>
                  </m:e>
                </m:mr>
                <m:mr>
                  <m:e>
                    <m:sSub>
                      <m:sSubPr>
                        <m:ctrlPr>
                          <w:rPr>
                            <w:rFonts w:ascii="Cambria Math" w:eastAsiaTheme="minorEastAsia" w:hAnsi="Cambria Math"/>
                            <w:b/>
                            <w:bCs/>
                            <w:i/>
                            <w:lang w:val="en-US"/>
                          </w:rPr>
                        </m:ctrlPr>
                      </m:sSubPr>
                      <m:e>
                        <m:r>
                          <m:rPr>
                            <m:sty m:val="bi"/>
                          </m:rPr>
                          <w:rPr>
                            <w:rFonts w:ascii="Cambria Math" w:eastAsiaTheme="minorEastAsia" w:hAnsi="Cambria Math"/>
                            <w:lang w:val="en-US"/>
                          </w:rPr>
                          <m:t>B</m:t>
                        </m:r>
                      </m:e>
                      <m:sub>
                        <m:sSub>
                          <m:sSubPr>
                            <m:ctrlPr>
                              <w:rPr>
                                <w:rFonts w:ascii="Cambria Math" w:eastAsiaTheme="minorEastAsia" w:hAnsi="Cambria Math"/>
                                <w:b/>
                                <w:bCs/>
                                <w:i/>
                                <w:lang w:val="en-US"/>
                              </w:rPr>
                            </m:ctrlPr>
                          </m:sSubPr>
                          <m:e>
                            <m:r>
                              <m:rPr>
                                <m:sty m:val="bi"/>
                              </m:rPr>
                              <w:rPr>
                                <w:rFonts w:ascii="Cambria Math" w:eastAsiaTheme="minorEastAsia" w:hAnsi="Cambria Math"/>
                                <w:lang w:val="en-US"/>
                              </w:rPr>
                              <m:t>s</m:t>
                            </m:r>
                          </m:e>
                          <m:sub>
                            <m:r>
                              <m:rPr>
                                <m:sty m:val="bi"/>
                              </m:rPr>
                              <w:rPr>
                                <w:rFonts w:ascii="Cambria Math" w:eastAsiaTheme="minorEastAsia" w:hAnsi="Cambria Math"/>
                                <w:lang w:val="en-US"/>
                              </w:rPr>
                              <m:t>i</m:t>
                            </m:r>
                          </m:sub>
                        </m:sSub>
                      </m:sub>
                    </m:sSub>
                  </m:e>
                </m:mr>
              </m:m>
            </m:e>
          </m:d>
        </m:oMath>
      </m:oMathPara>
    </w:p>
    <w:p w14:paraId="3552F4AC" w14:textId="45076676" w:rsidR="00B66431" w:rsidRPr="0083777B" w:rsidRDefault="00000000" w:rsidP="006A618C">
      <w:pPr>
        <w:rPr>
          <w:rFonts w:eastAsiaTheme="minorEastAsia"/>
          <w:lang w:val="en-US"/>
        </w:rPr>
      </w:pPr>
      <m:oMathPara>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B</m:t>
              </m:r>
            </m:e>
            <m:sub>
              <m:sSub>
                <m:sSubPr>
                  <m:ctrlPr>
                    <w:rPr>
                      <w:rFonts w:ascii="Cambria Math" w:eastAsiaTheme="minorEastAsia" w:hAnsi="Cambria Math"/>
                      <w:b/>
                      <w:bCs/>
                      <w:i/>
                      <w:lang w:val="en-US"/>
                    </w:rPr>
                  </m:ctrlPr>
                </m:sSubPr>
                <m:e>
                  <m:r>
                    <m:rPr>
                      <m:sty m:val="bi"/>
                    </m:rPr>
                    <w:rPr>
                      <w:rFonts w:ascii="Cambria Math" w:eastAsiaTheme="minorEastAsia" w:hAnsi="Cambria Math"/>
                      <w:lang w:val="en-US"/>
                    </w:rPr>
                    <m:t>m</m:t>
                  </m:r>
                </m:e>
                <m:sub>
                  <m:r>
                    <m:rPr>
                      <m:sty m:val="bi"/>
                    </m:rPr>
                    <w:rPr>
                      <w:rFonts w:ascii="Cambria Math" w:eastAsiaTheme="minorEastAsia" w:hAnsi="Cambria Math"/>
                      <w:lang w:val="en-US"/>
                    </w:rPr>
                    <m:t>i</m:t>
                  </m:r>
                </m:sub>
              </m:sSub>
            </m:sub>
          </m:sSub>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m>
                <m:mPr>
                  <m:mcs>
                    <m:mc>
                      <m:mcPr>
                        <m:count m:val="5"/>
                        <m:mcJc m:val="center"/>
                      </m:mcPr>
                    </m:mc>
                  </m:mcs>
                  <m:ctrlPr>
                    <w:rPr>
                      <w:rFonts w:ascii="Cambria Math" w:eastAsiaTheme="minorEastAsia" w:hAnsi="Cambria Math"/>
                      <w:i/>
                      <w:lang w:val="en-US"/>
                    </w:rPr>
                  </m:ctrlPr>
                </m:mP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num>
                      <m:den>
                        <m:r>
                          <w:rPr>
                            <w:rFonts w:ascii="Cambria Math" w:eastAsiaTheme="minorEastAsia" w:hAnsi="Cambria Math"/>
                            <w:lang w:val="en-US"/>
                          </w:rPr>
                          <m:t>∂x</m:t>
                        </m:r>
                      </m:den>
                    </m:f>
                  </m:e>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0</m:t>
                    </m:r>
                  </m:e>
                </m:mr>
                <m:mr>
                  <m:e>
                    <m:r>
                      <w:rPr>
                        <w:rFonts w:ascii="Cambria Math" w:eastAsiaTheme="minorEastAsia" w:hAnsi="Cambria Math"/>
                        <w:lang w:val="en-US"/>
                      </w:rPr>
                      <m:t>0</m:t>
                    </m:r>
                  </m:e>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num>
                      <m:den>
                        <m:r>
                          <w:rPr>
                            <w:rFonts w:ascii="Cambria Math" w:eastAsiaTheme="minorEastAsia" w:hAnsi="Cambria Math"/>
                            <w:lang w:val="en-US"/>
                          </w:rPr>
                          <m:t>∂y</m:t>
                        </m:r>
                      </m:den>
                    </m:f>
                  </m:e>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0</m:t>
                    </m:r>
                  </m:e>
                </m:mr>
                <m:mr>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num>
                      <m:den>
                        <m:r>
                          <w:rPr>
                            <w:rFonts w:ascii="Cambria Math" w:eastAsiaTheme="minorEastAsia" w:hAnsi="Cambria Math"/>
                            <w:lang w:val="en-US"/>
                          </w:rPr>
                          <m:t>∂y</m:t>
                        </m:r>
                      </m:den>
                    </m:f>
                  </m:e>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num>
                      <m:den>
                        <m:r>
                          <w:rPr>
                            <w:rFonts w:ascii="Cambria Math" w:eastAsiaTheme="minorEastAsia" w:hAnsi="Cambria Math"/>
                            <w:lang w:val="en-US"/>
                          </w:rPr>
                          <m:t>∂x</m:t>
                        </m:r>
                      </m:den>
                    </m:f>
                  </m:e>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0</m:t>
                    </m:r>
                  </m:e>
                </m:mr>
              </m:m>
              <m:ctrlPr>
                <w:rPr>
                  <w:rFonts w:ascii="Cambria Math" w:eastAsiaTheme="minorEastAsia" w:hAnsi="Cambria Math"/>
                  <w:i/>
                  <w:lang w:val="en-US"/>
                </w:rPr>
              </m:ctrlPr>
            </m:e>
          </m:d>
          <m:r>
            <w:rPr>
              <w:rFonts w:ascii="Cambria Math" w:eastAsiaTheme="minorEastAsia" w:hAnsi="Cambria Math"/>
              <w:lang w:val="en-US"/>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B</m:t>
              </m:r>
              <m:ctrlPr>
                <w:rPr>
                  <w:rFonts w:ascii="Cambria Math" w:eastAsiaTheme="minorEastAsia" w:hAnsi="Cambria Math"/>
                  <w:i/>
                  <w:lang w:val="en-US"/>
                </w:rPr>
              </m:ctrlPr>
            </m:e>
            <m:sub>
              <m:sSub>
                <m:sSubPr>
                  <m:ctrlPr>
                    <w:rPr>
                      <w:rFonts w:ascii="Cambria Math" w:eastAsiaTheme="minorEastAsia" w:hAnsi="Cambria Math"/>
                      <w:b/>
                      <w:bCs/>
                      <w:i/>
                      <w:lang w:val="en-US"/>
                    </w:rPr>
                  </m:ctrlPr>
                </m:sSubPr>
                <m:e>
                  <m:r>
                    <m:rPr>
                      <m:sty m:val="bi"/>
                    </m:rPr>
                    <w:rPr>
                      <w:rFonts w:ascii="Cambria Math" w:eastAsiaTheme="minorEastAsia" w:hAnsi="Cambria Math"/>
                      <w:lang w:val="en-US"/>
                    </w:rPr>
                    <m:t>b</m:t>
                  </m:r>
                </m:e>
                <m:sub>
                  <m:r>
                    <m:rPr>
                      <m:sty m:val="bi"/>
                    </m:rPr>
                    <w:rPr>
                      <w:rFonts w:ascii="Cambria Math" w:eastAsiaTheme="minorEastAsia" w:hAnsi="Cambria Math"/>
                      <w:lang w:val="en-US"/>
                    </w:rPr>
                    <m:t>i</m:t>
                  </m:r>
                </m:sub>
              </m:sSub>
            </m:sub>
          </m:sSub>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m>
                <m:mPr>
                  <m:mcs>
                    <m:mc>
                      <m:mcPr>
                        <m:count m:val="5"/>
                        <m:mcJc m:val="center"/>
                      </m:mcPr>
                    </m:mc>
                  </m:mcs>
                  <m:ctrlPr>
                    <w:rPr>
                      <w:rFonts w:ascii="Cambria Math" w:eastAsiaTheme="minorEastAsia" w:hAnsi="Cambria Math"/>
                      <w:i/>
                      <w:lang w:val="en-US"/>
                    </w:rPr>
                  </m:ctrlPr>
                </m:mPr>
                <m:mr>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num>
                      <m:den>
                        <m:r>
                          <w:rPr>
                            <w:rFonts w:ascii="Cambria Math" w:eastAsiaTheme="minorEastAsia" w:hAnsi="Cambria Math"/>
                            <w:lang w:val="en-US"/>
                          </w:rPr>
                          <m:t>∂x</m:t>
                        </m:r>
                      </m:den>
                    </m:f>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num>
                      <m:den>
                        <m:r>
                          <w:rPr>
                            <w:rFonts w:ascii="Cambria Math" w:eastAsiaTheme="minorEastAsia" w:hAnsi="Cambria Math"/>
                            <w:lang w:val="en-US"/>
                          </w:rPr>
                          <m:t>∂y</m:t>
                        </m:r>
                      </m:den>
                    </m:f>
                  </m:e>
                </m:mr>
                <m:mr>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0</m:t>
                    </m:r>
                  </m:e>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num>
                      <m:den>
                        <m:r>
                          <w:rPr>
                            <w:rFonts w:ascii="Cambria Math" w:eastAsiaTheme="minorEastAsia" w:hAnsi="Cambria Math"/>
                            <w:lang w:val="en-US"/>
                          </w:rPr>
                          <m:t>∂y</m:t>
                        </m:r>
                      </m:den>
                    </m:f>
                  </m:e>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num>
                      <m:den>
                        <m:r>
                          <w:rPr>
                            <w:rFonts w:ascii="Cambria Math" w:eastAsiaTheme="minorEastAsia" w:hAnsi="Cambria Math"/>
                            <w:lang w:val="en-US"/>
                          </w:rPr>
                          <m:t>∂x</m:t>
                        </m:r>
                      </m:den>
                    </m:f>
                  </m:e>
                </m:mr>
              </m:m>
              <m:ctrlPr>
                <w:rPr>
                  <w:rFonts w:ascii="Cambria Math" w:eastAsiaTheme="minorEastAsia" w:hAnsi="Cambria Math"/>
                  <w:i/>
                  <w:lang w:val="en-US"/>
                </w:rPr>
              </m:ctrlPr>
            </m:e>
          </m:d>
          <m:r>
            <w:rPr>
              <w:rFonts w:ascii="Cambria Math" w:eastAsiaTheme="minorEastAsia" w:hAnsi="Cambria Math"/>
              <w:lang w:val="en-US"/>
            </w:rPr>
            <m:t xml:space="preserve">,  </m:t>
          </m:r>
          <m:sSub>
            <m:sSubPr>
              <m:ctrlPr>
                <w:rPr>
                  <w:rFonts w:ascii="Cambria Math" w:eastAsiaTheme="minorEastAsia" w:hAnsi="Cambria Math"/>
                  <w:b/>
                  <w:bCs/>
                  <w:i/>
                  <w:lang w:val="en-US"/>
                </w:rPr>
              </m:ctrlPr>
            </m:sSubPr>
            <m:e>
              <m:r>
                <m:rPr>
                  <m:sty m:val="bi"/>
                </m:rPr>
                <w:rPr>
                  <w:rFonts w:ascii="Cambria Math" w:eastAsiaTheme="minorEastAsia" w:hAnsi="Cambria Math"/>
                  <w:lang w:val="en-US"/>
                </w:rPr>
                <m:t>B</m:t>
              </m:r>
              <m:ctrlPr>
                <w:rPr>
                  <w:rFonts w:ascii="Cambria Math" w:eastAsiaTheme="minorEastAsia" w:hAnsi="Cambria Math"/>
                  <w:i/>
                  <w:lang w:val="en-US"/>
                </w:rPr>
              </m:ctrlPr>
            </m:e>
            <m:sub>
              <m:sSub>
                <m:sSubPr>
                  <m:ctrlPr>
                    <w:rPr>
                      <w:rFonts w:ascii="Cambria Math" w:eastAsiaTheme="minorEastAsia" w:hAnsi="Cambria Math"/>
                      <w:b/>
                      <w:bCs/>
                      <w:i/>
                      <w:lang w:val="en-US"/>
                    </w:rPr>
                  </m:ctrlPr>
                </m:sSubPr>
                <m:e>
                  <m:r>
                    <m:rPr>
                      <m:sty m:val="bi"/>
                    </m:rPr>
                    <w:rPr>
                      <w:rFonts w:ascii="Cambria Math" w:eastAsiaTheme="minorEastAsia" w:hAnsi="Cambria Math"/>
                      <w:lang w:val="en-US"/>
                    </w:rPr>
                    <m:t>s</m:t>
                  </m:r>
                </m:e>
                <m:sub>
                  <m:r>
                    <m:rPr>
                      <m:sty m:val="bi"/>
                    </m:rPr>
                    <w:rPr>
                      <w:rFonts w:ascii="Cambria Math" w:eastAsiaTheme="minorEastAsia" w:hAnsi="Cambria Math"/>
                      <w:lang w:val="en-US"/>
                    </w:rPr>
                    <m:t>i</m:t>
                  </m:r>
                </m:sub>
              </m:sSub>
            </m:sub>
          </m:sSub>
          <m:r>
            <m:rPr>
              <m:sty m:val="bi"/>
            </m:rPr>
            <w:rPr>
              <w:rFonts w:ascii="Cambria Math" w:eastAsiaTheme="minorEastAsia" w:hAnsi="Cambria Math"/>
              <w:lang w:val="en-US"/>
            </w:rPr>
            <m:t>=</m:t>
          </m:r>
          <m:d>
            <m:dPr>
              <m:begChr m:val="["/>
              <m:endChr m:val="]"/>
              <m:ctrlPr>
                <w:rPr>
                  <w:rFonts w:ascii="Cambria Math" w:eastAsiaTheme="minorEastAsia" w:hAnsi="Cambria Math"/>
                  <w:b/>
                  <w:bCs/>
                  <w:i/>
                  <w:lang w:val="en-US"/>
                </w:rPr>
              </m:ctrlPr>
            </m:dPr>
            <m:e>
              <m:m>
                <m:mPr>
                  <m:mcs>
                    <m:mc>
                      <m:mcPr>
                        <m:count m:val="5"/>
                        <m:mcJc m:val="center"/>
                      </m:mcPr>
                    </m:mc>
                  </m:mcs>
                  <m:ctrlPr>
                    <w:rPr>
                      <w:rFonts w:ascii="Cambria Math" w:eastAsiaTheme="minorEastAsia" w:hAnsi="Cambria Math"/>
                      <w:i/>
                      <w:lang w:val="en-US"/>
                    </w:rPr>
                  </m:ctrlPr>
                </m:mPr>
                <m:mr>
                  <m:e>
                    <m:r>
                      <w:rPr>
                        <w:rFonts w:ascii="Cambria Math" w:eastAsiaTheme="minorEastAsia" w:hAnsi="Cambria Math"/>
                        <w:lang w:val="en-US"/>
                      </w:rPr>
                      <m:t>0</m:t>
                    </m:r>
                  </m:e>
                  <m:e>
                    <m:r>
                      <w:rPr>
                        <w:rFonts w:ascii="Cambria Math" w:eastAsiaTheme="minorEastAsia" w:hAnsi="Cambria Math"/>
                        <w:lang w:val="en-US"/>
                      </w:rPr>
                      <m:t>0</m:t>
                    </m:r>
                  </m:e>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num>
                      <m:den>
                        <m:r>
                          <w:rPr>
                            <w:rFonts w:ascii="Cambria Math" w:eastAsiaTheme="minorEastAsia" w:hAnsi="Cambria Math"/>
                            <w:lang w:val="en-US"/>
                          </w:rPr>
                          <m:t>∂x</m:t>
                        </m:r>
                      </m:den>
                    </m:f>
                  </m:e>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e>
                  <m:e>
                    <m:r>
                      <w:rPr>
                        <w:rFonts w:ascii="Cambria Math" w:eastAsiaTheme="minorEastAsia" w:hAnsi="Cambria Math"/>
                        <w:lang w:val="en-US"/>
                      </w:rPr>
                      <m:t>0</m:t>
                    </m:r>
                  </m:e>
                </m:mr>
                <m:mr>
                  <m:e>
                    <m:r>
                      <w:rPr>
                        <w:rFonts w:ascii="Cambria Math" w:eastAsiaTheme="minorEastAsia" w:hAnsi="Cambria Math"/>
                        <w:lang w:val="en-US"/>
                      </w:rPr>
                      <m:t>0</m:t>
                    </m:r>
                  </m:e>
                  <m:e>
                    <m:r>
                      <w:rPr>
                        <w:rFonts w:ascii="Cambria Math" w:eastAsiaTheme="minorEastAsia" w:hAnsi="Cambria Math"/>
                        <w:lang w:val="en-US"/>
                      </w:rPr>
                      <m:t>0</m:t>
                    </m:r>
                  </m:e>
                  <m:e>
                    <m:f>
                      <m:fPr>
                        <m:ctrlPr>
                          <w:rPr>
                            <w:rFonts w:ascii="Cambria Math" w:eastAsiaTheme="minorEastAsia" w:hAnsi="Cambria Math"/>
                            <w:i/>
                            <w:lang w:val="en-US"/>
                          </w:rPr>
                        </m:ctrlPr>
                      </m:fPr>
                      <m:num>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num>
                      <m:den>
                        <m:r>
                          <w:rPr>
                            <w:rFonts w:ascii="Cambria Math" w:eastAsiaTheme="minorEastAsia" w:hAnsi="Cambria Math"/>
                            <w:lang w:val="en-US"/>
                          </w:rPr>
                          <m:t>∂y</m:t>
                        </m:r>
                      </m:den>
                    </m:f>
                  </m:e>
                  <m:e>
                    <m:r>
                      <w:rPr>
                        <w:rFonts w:ascii="Cambria Math" w:eastAsiaTheme="minorEastAsia" w:hAnsi="Cambria Math"/>
                        <w:lang w:val="en-US"/>
                      </w:rPr>
                      <m:t>0</m:t>
                    </m:r>
                  </m:e>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e>
                </m:mr>
              </m:m>
              <m:ctrlPr>
                <w:rPr>
                  <w:rFonts w:ascii="Cambria Math" w:eastAsiaTheme="minorEastAsia" w:hAnsi="Cambria Math"/>
                  <w:i/>
                  <w:lang w:val="en-US"/>
                </w:rPr>
              </m:ctrlPr>
            </m:e>
          </m:d>
        </m:oMath>
      </m:oMathPara>
    </w:p>
    <w:p w14:paraId="15D8BEDD" w14:textId="77777777" w:rsidR="0083777B" w:rsidRPr="00CD1147" w:rsidRDefault="0083777B" w:rsidP="006A618C">
      <w:pPr>
        <w:rPr>
          <w:rFonts w:eastAsiaTheme="minorEastAsia"/>
          <w:lang w:val="en-US"/>
        </w:rPr>
      </w:pPr>
    </w:p>
    <w:p w14:paraId="203E5C5B" w14:textId="07C1FB0C" w:rsidR="00CD1147" w:rsidRDefault="00884176" w:rsidP="006A618C">
      <w:pPr>
        <w:rPr>
          <w:rFonts w:eastAsiaTheme="minorEastAsia"/>
          <w:lang w:val="en-US"/>
        </w:rPr>
      </w:pPr>
      <w:r>
        <w:rPr>
          <w:rFonts w:eastAsiaTheme="minorEastAsia"/>
          <w:lang w:val="en-US"/>
        </w:rPr>
        <w:t>The shape functions</w:t>
      </w:r>
      <w:r w:rsidR="00C113BB">
        <w:rPr>
          <w:rFonts w:eastAsiaTheme="minorEastAsia"/>
          <w:lang w:val="en-US"/>
        </w:rPr>
        <w:t xml:space="preserve"> used can vary but the simplest is the bilinear quadrilateral element which uses linear shape functions for interpolation. </w:t>
      </w:r>
      <w:r w:rsidR="00E54AAF">
        <w:rPr>
          <w:rFonts w:eastAsiaTheme="minorEastAsia"/>
          <w:lang w:val="en-US"/>
        </w:rPr>
        <w:t xml:space="preserve">All </w:t>
      </w:r>
      <w:r w:rsidR="00140986">
        <w:rPr>
          <w:rFonts w:eastAsiaTheme="minorEastAsia"/>
          <w:lang w:val="en-US"/>
        </w:rPr>
        <w:t>calculations</w:t>
      </w:r>
      <w:r w:rsidR="00E54AAF">
        <w:rPr>
          <w:rFonts w:eastAsiaTheme="minorEastAsia"/>
          <w:lang w:val="en-US"/>
        </w:rPr>
        <w:t xml:space="preserve"> </w:t>
      </w:r>
      <w:r w:rsidR="00D711A0">
        <w:rPr>
          <w:rFonts w:eastAsiaTheme="minorEastAsia"/>
          <w:lang w:val="en-US"/>
        </w:rPr>
        <w:t xml:space="preserve">described in the preceding chapter </w:t>
      </w:r>
      <w:r w:rsidR="003A4F6A">
        <w:rPr>
          <w:rFonts w:eastAsiaTheme="minorEastAsia"/>
          <w:lang w:val="en-US"/>
        </w:rPr>
        <w:t xml:space="preserve">are </w:t>
      </w:r>
      <w:r w:rsidR="006C2F36">
        <w:rPr>
          <w:rFonts w:eastAsiaTheme="minorEastAsia"/>
          <w:lang w:val="en-US"/>
        </w:rPr>
        <w:t xml:space="preserve">carried out in a transformed coordinate space where </w:t>
      </w:r>
      <w:r w:rsidR="002420F3">
        <w:rPr>
          <w:rFonts w:eastAsiaTheme="minorEastAsia"/>
          <w:lang w:val="en-US"/>
        </w:rPr>
        <w:t>every</w:t>
      </w:r>
      <w:r w:rsidR="006C2F36">
        <w:rPr>
          <w:rFonts w:eastAsiaTheme="minorEastAsia"/>
          <w:lang w:val="en-US"/>
        </w:rPr>
        <w:t xml:space="preserve"> element </w:t>
      </w:r>
      <w:r w:rsidR="002420F3">
        <w:rPr>
          <w:rFonts w:eastAsiaTheme="minorEastAsia"/>
          <w:lang w:val="en-US"/>
        </w:rPr>
        <w:t>is a perfect square of side length two length units.</w:t>
      </w:r>
      <w:r w:rsidR="00B20E97">
        <w:rPr>
          <w:rFonts w:eastAsiaTheme="minorEastAsia"/>
          <w:lang w:val="en-US"/>
        </w:rPr>
        <w:t xml:space="preserve"> This transformed space is called the “natural” space.</w:t>
      </w:r>
      <w:r w:rsidR="002420F3">
        <w:rPr>
          <w:rFonts w:eastAsiaTheme="minorEastAsia"/>
          <w:lang w:val="en-US"/>
        </w:rPr>
        <w:t xml:space="preserve"> </w:t>
      </w:r>
      <w:r w:rsidR="00C113BB">
        <w:rPr>
          <w:rFonts w:eastAsiaTheme="minorEastAsia"/>
          <w:lang w:val="en-US"/>
        </w:rPr>
        <w:t>The shape functions are:</w:t>
      </w:r>
    </w:p>
    <w:p w14:paraId="33D801E1" w14:textId="055EEF84" w:rsidR="00C42C40"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ξ,η</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r>
                <w:rPr>
                  <w:rFonts w:ascii="Cambria Math" w:eastAsiaTheme="minorEastAsia" w:hAnsi="Cambria Math"/>
                  <w:lang w:val="en-US"/>
                </w:rPr>
                <m:t>(1+</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r>
                <w:rPr>
                  <w:rFonts w:ascii="Cambria Math" w:eastAsiaTheme="minorEastAsia" w:hAnsi="Cambria Math"/>
                  <w:lang w:val="en-US"/>
                </w:rPr>
                <m:t>⋅ξ)(1+</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⋅η)</m:t>
              </m:r>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21</m:t>
                  </m:r>
                  <m:r>
                    <w:rPr>
                      <w:rFonts w:ascii="Cambria Math" w:hAnsi="Cambria Math"/>
                      <w:i/>
                      <w:lang w:val="en-US"/>
                    </w:rPr>
                    <w:fldChar w:fldCharType="end"/>
                  </m:r>
                </m:e>
              </m:d>
            </m:e>
          </m:eqArr>
        </m:oMath>
      </m:oMathPara>
    </w:p>
    <w:p w14:paraId="55771374" w14:textId="6B116934" w:rsidR="00C42C40"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ξ,η</m:t>
                      </m:r>
                    </m:e>
                  </m:d>
                </m:num>
                <m:den>
                  <m:r>
                    <w:rPr>
                      <w:rFonts w:ascii="Cambria Math" w:hAnsi="Cambria Math"/>
                      <w:lang w:val="en-US"/>
                    </w:rPr>
                    <m:t>∂ξ</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4</m:t>
                  </m:r>
                </m:den>
              </m:f>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r>
                    <w:rPr>
                      <w:rFonts w:ascii="Cambria Math" w:hAnsi="Cambria Math"/>
                      <w:lang w:val="en-US"/>
                    </w:rPr>
                    <m:t>η</m:t>
                  </m:r>
                </m:e>
              </m:d>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22</m:t>
                  </m:r>
                  <m:r>
                    <w:rPr>
                      <w:rFonts w:ascii="Cambria Math" w:hAnsi="Cambria Math"/>
                      <w:i/>
                      <w:lang w:val="en-US"/>
                    </w:rPr>
                    <w:fldChar w:fldCharType="end"/>
                  </m:r>
                </m:e>
              </m:d>
            </m:e>
          </m:eqArr>
        </m:oMath>
      </m:oMathPara>
    </w:p>
    <w:p w14:paraId="5DE868AE" w14:textId="2F24D852" w:rsidR="004D76EF" w:rsidRPr="00AB4A2B"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ξ,η</m:t>
                      </m:r>
                    </m:e>
                  </m:d>
                </m:num>
                <m:den>
                  <m:r>
                    <w:rPr>
                      <w:rFonts w:ascii="Cambria Math" w:hAnsi="Cambria Math"/>
                      <w:lang w:val="en-US"/>
                    </w:rPr>
                    <m:t>∂η</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4</m:t>
                  </m:r>
                </m:den>
              </m:f>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ξ</m:t>
                  </m:r>
                </m:e>
              </m:d>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23</m:t>
                  </m:r>
                  <m:r>
                    <w:rPr>
                      <w:rFonts w:ascii="Cambria Math" w:hAnsi="Cambria Math"/>
                      <w:i/>
                      <w:lang w:val="en-US"/>
                    </w:rPr>
                    <w:fldChar w:fldCharType="end"/>
                  </m:r>
                </m:e>
              </m:d>
            </m:e>
          </m:eqArr>
        </m:oMath>
      </m:oMathPara>
    </w:p>
    <w:p w14:paraId="44CDFDAA" w14:textId="77777777" w:rsidR="00AB4A2B" w:rsidRPr="00F51DB0" w:rsidRDefault="00AB4A2B" w:rsidP="00033F9C">
      <w:pPr>
        <w:rPr>
          <w:rFonts w:ascii="Calibri" w:eastAsiaTheme="majorEastAsia" w:hAnsi="Calibri" w:cstheme="majorBidi"/>
          <w:lang w:val="en-US"/>
        </w:rPr>
      </w:pPr>
    </w:p>
    <w:p w14:paraId="66A4365F" w14:textId="161DDEB9" w:rsidR="00C470E0" w:rsidRDefault="00C470E0" w:rsidP="00C470E0">
      <w:pPr>
        <w:pStyle w:val="Caption"/>
        <w:keepNext/>
      </w:pPr>
      <w:bookmarkStart w:id="142" w:name="_Toc181542471"/>
      <w:r>
        <w:t xml:space="preserve">Table </w:t>
      </w:r>
      <w:fldSimple w:instr=" SEQ Table \* ARABIC ">
        <w:r w:rsidR="0011627E">
          <w:rPr>
            <w:noProof/>
          </w:rPr>
          <w:t>1</w:t>
        </w:r>
      </w:fldSimple>
      <w:r>
        <w:t xml:space="preserve"> shape function coefficients</w:t>
      </w:r>
      <w:bookmarkEnd w:id="14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
        <w:gridCol w:w="648"/>
        <w:gridCol w:w="648"/>
        <w:gridCol w:w="648"/>
        <w:gridCol w:w="648"/>
      </w:tblGrid>
      <w:tr w:rsidR="00C4157F" w14:paraId="221D5AB9" w14:textId="77777777" w:rsidTr="00C4157F">
        <w:trPr>
          <w:trHeight w:val="259"/>
          <w:jc w:val="center"/>
        </w:trPr>
        <w:tc>
          <w:tcPr>
            <w:tcW w:w="822" w:type="dxa"/>
            <w:tcBorders>
              <w:right w:val="single" w:sz="4" w:space="0" w:color="auto"/>
            </w:tcBorders>
            <w:shd w:val="clear" w:color="auto" w:fill="D1D1D1" w:themeFill="background2" w:themeFillShade="E6"/>
          </w:tcPr>
          <w:p w14:paraId="560A98CE" w14:textId="2D89327C" w:rsidR="00CC0A3E" w:rsidRDefault="00EC4E30" w:rsidP="00AB4A2B">
            <w:pPr>
              <w:jc w:val="center"/>
              <w:rPr>
                <w:rFonts w:eastAsiaTheme="minorEastAsia"/>
                <w:lang w:val="en-US"/>
              </w:rPr>
            </w:pPr>
            <w:r>
              <w:rPr>
                <w:rFonts w:eastAsiaTheme="minorEastAsia"/>
                <w:lang w:val="en-US"/>
              </w:rPr>
              <w:t>i</w:t>
            </w:r>
          </w:p>
        </w:tc>
        <w:tc>
          <w:tcPr>
            <w:tcW w:w="648" w:type="dxa"/>
            <w:tcBorders>
              <w:left w:val="single" w:sz="4" w:space="0" w:color="auto"/>
            </w:tcBorders>
            <w:shd w:val="clear" w:color="auto" w:fill="D1D1D1" w:themeFill="background2" w:themeFillShade="E6"/>
          </w:tcPr>
          <w:p w14:paraId="6F94F039" w14:textId="554F0A7B" w:rsidR="00CC0A3E" w:rsidRDefault="001244E3" w:rsidP="00AB4A2B">
            <w:pPr>
              <w:jc w:val="center"/>
              <w:rPr>
                <w:rFonts w:eastAsiaTheme="minorEastAsia"/>
                <w:lang w:val="en-US"/>
              </w:rPr>
            </w:pPr>
            <w:r>
              <w:rPr>
                <w:rFonts w:eastAsiaTheme="minorEastAsia"/>
                <w:lang w:val="en-US"/>
              </w:rPr>
              <w:t>1</w:t>
            </w:r>
          </w:p>
        </w:tc>
        <w:tc>
          <w:tcPr>
            <w:tcW w:w="648" w:type="dxa"/>
            <w:shd w:val="clear" w:color="auto" w:fill="D1D1D1" w:themeFill="background2" w:themeFillShade="E6"/>
          </w:tcPr>
          <w:p w14:paraId="3FD0AF4C" w14:textId="6617A2EB" w:rsidR="00CC0A3E" w:rsidRDefault="001244E3" w:rsidP="00AB4A2B">
            <w:pPr>
              <w:jc w:val="center"/>
              <w:rPr>
                <w:rFonts w:eastAsiaTheme="minorEastAsia"/>
                <w:lang w:val="en-US"/>
              </w:rPr>
            </w:pPr>
            <w:r>
              <w:rPr>
                <w:rFonts w:eastAsiaTheme="minorEastAsia"/>
                <w:lang w:val="en-US"/>
              </w:rPr>
              <w:t>2</w:t>
            </w:r>
          </w:p>
        </w:tc>
        <w:tc>
          <w:tcPr>
            <w:tcW w:w="648" w:type="dxa"/>
            <w:shd w:val="clear" w:color="auto" w:fill="D1D1D1" w:themeFill="background2" w:themeFillShade="E6"/>
          </w:tcPr>
          <w:p w14:paraId="43E1C25D" w14:textId="19F6A8BC" w:rsidR="00CC0A3E" w:rsidRDefault="001244E3" w:rsidP="00AB4A2B">
            <w:pPr>
              <w:jc w:val="center"/>
              <w:rPr>
                <w:rFonts w:eastAsiaTheme="minorEastAsia"/>
                <w:lang w:val="en-US"/>
              </w:rPr>
            </w:pPr>
            <w:r>
              <w:rPr>
                <w:rFonts w:eastAsiaTheme="minorEastAsia"/>
                <w:lang w:val="en-US"/>
              </w:rPr>
              <w:t>3</w:t>
            </w:r>
          </w:p>
        </w:tc>
        <w:tc>
          <w:tcPr>
            <w:tcW w:w="648" w:type="dxa"/>
            <w:shd w:val="clear" w:color="auto" w:fill="D1D1D1" w:themeFill="background2" w:themeFillShade="E6"/>
          </w:tcPr>
          <w:p w14:paraId="46EA35C3" w14:textId="63477521" w:rsidR="00CC0A3E" w:rsidRDefault="001244E3" w:rsidP="00AB4A2B">
            <w:pPr>
              <w:jc w:val="center"/>
              <w:rPr>
                <w:rFonts w:eastAsiaTheme="minorEastAsia"/>
                <w:lang w:val="en-US"/>
              </w:rPr>
            </w:pPr>
            <w:r>
              <w:rPr>
                <w:rFonts w:eastAsiaTheme="minorEastAsia"/>
                <w:lang w:val="en-US"/>
              </w:rPr>
              <w:t>4</w:t>
            </w:r>
          </w:p>
        </w:tc>
      </w:tr>
      <w:tr w:rsidR="00C4157F" w14:paraId="27B222C2" w14:textId="77777777" w:rsidTr="00C4157F">
        <w:trPr>
          <w:trHeight w:val="259"/>
          <w:jc w:val="center"/>
        </w:trPr>
        <w:tc>
          <w:tcPr>
            <w:tcW w:w="822" w:type="dxa"/>
            <w:tcBorders>
              <w:top w:val="single" w:sz="4" w:space="0" w:color="auto"/>
              <w:right w:val="single" w:sz="4" w:space="0" w:color="auto"/>
            </w:tcBorders>
            <w:shd w:val="clear" w:color="auto" w:fill="D1D1D1" w:themeFill="background2" w:themeFillShade="E6"/>
          </w:tcPr>
          <w:p w14:paraId="5B2E3FBA" w14:textId="04ED43F8" w:rsidR="00CC0A3E" w:rsidRDefault="00000000" w:rsidP="00AB4A2B">
            <w:pPr>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oMath>
            </m:oMathPara>
          </w:p>
        </w:tc>
        <w:tc>
          <w:tcPr>
            <w:tcW w:w="648" w:type="dxa"/>
            <w:tcBorders>
              <w:top w:val="single" w:sz="4" w:space="0" w:color="auto"/>
              <w:left w:val="single" w:sz="4" w:space="0" w:color="auto"/>
            </w:tcBorders>
          </w:tcPr>
          <w:p w14:paraId="184F9837" w14:textId="339735F7" w:rsidR="00CC0A3E" w:rsidRDefault="0002563E" w:rsidP="00AB4A2B">
            <w:pPr>
              <w:jc w:val="center"/>
              <w:rPr>
                <w:rFonts w:eastAsiaTheme="minorEastAsia"/>
                <w:lang w:val="en-US"/>
              </w:rPr>
            </w:pPr>
            <w:r>
              <w:rPr>
                <w:rFonts w:eastAsiaTheme="minorEastAsia"/>
                <w:lang w:val="en-US"/>
              </w:rPr>
              <w:t>-1</w:t>
            </w:r>
          </w:p>
        </w:tc>
        <w:tc>
          <w:tcPr>
            <w:tcW w:w="648" w:type="dxa"/>
            <w:tcBorders>
              <w:top w:val="single" w:sz="4" w:space="0" w:color="auto"/>
            </w:tcBorders>
          </w:tcPr>
          <w:p w14:paraId="408F410F" w14:textId="4AFE23F7" w:rsidR="00CC0A3E" w:rsidRDefault="0002563E" w:rsidP="00AB4A2B">
            <w:pPr>
              <w:jc w:val="center"/>
              <w:rPr>
                <w:rFonts w:eastAsiaTheme="minorEastAsia"/>
                <w:lang w:val="en-US"/>
              </w:rPr>
            </w:pPr>
            <w:r>
              <w:rPr>
                <w:rFonts w:eastAsiaTheme="minorEastAsia"/>
                <w:lang w:val="en-US"/>
              </w:rPr>
              <w:t>1</w:t>
            </w:r>
          </w:p>
        </w:tc>
        <w:tc>
          <w:tcPr>
            <w:tcW w:w="648" w:type="dxa"/>
            <w:tcBorders>
              <w:top w:val="single" w:sz="4" w:space="0" w:color="auto"/>
            </w:tcBorders>
          </w:tcPr>
          <w:p w14:paraId="52BFB670" w14:textId="12B68F67" w:rsidR="00CC0A3E" w:rsidRDefault="0002563E" w:rsidP="00AB4A2B">
            <w:pPr>
              <w:jc w:val="center"/>
              <w:rPr>
                <w:rFonts w:eastAsiaTheme="minorEastAsia"/>
                <w:lang w:val="en-US"/>
              </w:rPr>
            </w:pPr>
            <w:r>
              <w:rPr>
                <w:rFonts w:eastAsiaTheme="minorEastAsia"/>
                <w:lang w:val="en-US"/>
              </w:rPr>
              <w:t>1</w:t>
            </w:r>
          </w:p>
        </w:tc>
        <w:tc>
          <w:tcPr>
            <w:tcW w:w="648" w:type="dxa"/>
            <w:tcBorders>
              <w:top w:val="single" w:sz="4" w:space="0" w:color="auto"/>
            </w:tcBorders>
          </w:tcPr>
          <w:p w14:paraId="1FC6C64C" w14:textId="4CD2730D" w:rsidR="00CC0A3E" w:rsidRDefault="0002563E" w:rsidP="00AB4A2B">
            <w:pPr>
              <w:jc w:val="center"/>
              <w:rPr>
                <w:rFonts w:eastAsiaTheme="minorEastAsia"/>
                <w:lang w:val="en-US"/>
              </w:rPr>
            </w:pPr>
            <w:r>
              <w:rPr>
                <w:rFonts w:eastAsiaTheme="minorEastAsia"/>
                <w:lang w:val="en-US"/>
              </w:rPr>
              <w:t>-1</w:t>
            </w:r>
          </w:p>
        </w:tc>
      </w:tr>
      <w:tr w:rsidR="00C4157F" w14:paraId="442AF4C3" w14:textId="77777777" w:rsidTr="00C4157F">
        <w:trPr>
          <w:trHeight w:val="259"/>
          <w:jc w:val="center"/>
        </w:trPr>
        <w:tc>
          <w:tcPr>
            <w:tcW w:w="822" w:type="dxa"/>
            <w:tcBorders>
              <w:right w:val="single" w:sz="4" w:space="0" w:color="auto"/>
            </w:tcBorders>
            <w:shd w:val="clear" w:color="auto" w:fill="D1D1D1" w:themeFill="background2" w:themeFillShade="E6"/>
          </w:tcPr>
          <w:p w14:paraId="77EC3B73" w14:textId="31F2D5CF" w:rsidR="00CC0A3E" w:rsidRDefault="00000000" w:rsidP="00AB4A2B">
            <w:pPr>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oMath>
            </m:oMathPara>
          </w:p>
        </w:tc>
        <w:tc>
          <w:tcPr>
            <w:tcW w:w="648" w:type="dxa"/>
            <w:tcBorders>
              <w:left w:val="single" w:sz="4" w:space="0" w:color="auto"/>
            </w:tcBorders>
          </w:tcPr>
          <w:p w14:paraId="3CB195DA" w14:textId="02A28910" w:rsidR="00CC0A3E" w:rsidRDefault="001244E3" w:rsidP="00AB4A2B">
            <w:pPr>
              <w:jc w:val="center"/>
              <w:rPr>
                <w:rFonts w:eastAsiaTheme="minorEastAsia"/>
                <w:lang w:val="en-US"/>
              </w:rPr>
            </w:pPr>
            <w:r>
              <w:rPr>
                <w:rFonts w:eastAsiaTheme="minorEastAsia"/>
                <w:lang w:val="en-US"/>
              </w:rPr>
              <w:t>-1</w:t>
            </w:r>
          </w:p>
        </w:tc>
        <w:tc>
          <w:tcPr>
            <w:tcW w:w="648" w:type="dxa"/>
          </w:tcPr>
          <w:p w14:paraId="03CE9567" w14:textId="74D8E7E1" w:rsidR="00CC0A3E" w:rsidRDefault="001244E3" w:rsidP="00AB4A2B">
            <w:pPr>
              <w:jc w:val="center"/>
              <w:rPr>
                <w:rFonts w:eastAsiaTheme="minorEastAsia"/>
                <w:lang w:val="en-US"/>
              </w:rPr>
            </w:pPr>
            <w:r>
              <w:rPr>
                <w:rFonts w:eastAsiaTheme="minorEastAsia"/>
                <w:lang w:val="en-US"/>
              </w:rPr>
              <w:t>-1</w:t>
            </w:r>
          </w:p>
        </w:tc>
        <w:tc>
          <w:tcPr>
            <w:tcW w:w="648" w:type="dxa"/>
          </w:tcPr>
          <w:p w14:paraId="274655A7" w14:textId="40448F3C" w:rsidR="00CC0A3E" w:rsidRDefault="001244E3" w:rsidP="00AB4A2B">
            <w:pPr>
              <w:jc w:val="center"/>
              <w:rPr>
                <w:rFonts w:eastAsiaTheme="minorEastAsia"/>
                <w:lang w:val="en-US"/>
              </w:rPr>
            </w:pPr>
            <w:r>
              <w:rPr>
                <w:rFonts w:eastAsiaTheme="minorEastAsia"/>
                <w:lang w:val="en-US"/>
              </w:rPr>
              <w:t>1</w:t>
            </w:r>
          </w:p>
        </w:tc>
        <w:tc>
          <w:tcPr>
            <w:tcW w:w="648" w:type="dxa"/>
          </w:tcPr>
          <w:p w14:paraId="5050BB36" w14:textId="2137CB3D" w:rsidR="00CC0A3E" w:rsidRDefault="001244E3" w:rsidP="00AB4A2B">
            <w:pPr>
              <w:jc w:val="center"/>
              <w:rPr>
                <w:rFonts w:eastAsiaTheme="minorEastAsia"/>
                <w:lang w:val="en-US"/>
              </w:rPr>
            </w:pPr>
            <w:r>
              <w:rPr>
                <w:rFonts w:eastAsiaTheme="minorEastAsia"/>
                <w:lang w:val="en-US"/>
              </w:rPr>
              <w:t>1</w:t>
            </w:r>
          </w:p>
        </w:tc>
      </w:tr>
    </w:tbl>
    <w:p w14:paraId="348E21E0" w14:textId="1582C42B" w:rsidR="004D76EF" w:rsidRDefault="0013080E" w:rsidP="006A618C">
      <w:pPr>
        <w:rPr>
          <w:rFonts w:eastAsiaTheme="minorEastAsia"/>
          <w:lang w:val="en-US"/>
        </w:rPr>
      </w:pPr>
      <w:r>
        <w:rPr>
          <w:rFonts w:eastAsiaTheme="minorEastAsia"/>
          <w:lang w:val="en-US"/>
        </w:rPr>
        <w:t xml:space="preserve">The </w:t>
      </w:r>
      <w:r w:rsidR="00885063">
        <w:rPr>
          <w:rFonts w:eastAsiaTheme="minorEastAsia"/>
          <w:lang w:val="en-US"/>
        </w:rPr>
        <w:t>Jacobian</w:t>
      </w:r>
      <w:r>
        <w:rPr>
          <w:rFonts w:eastAsiaTheme="minorEastAsia"/>
          <w:lang w:val="en-US"/>
        </w:rPr>
        <w:t xml:space="preserve"> </w:t>
      </w:r>
      <w:r w:rsidR="00BF2D32">
        <w:rPr>
          <w:rFonts w:eastAsiaTheme="minorEastAsia"/>
          <w:lang w:val="en-US"/>
        </w:rPr>
        <w:t>of this transformation from physical to natural space is defined as:</w:t>
      </w:r>
    </w:p>
    <w:p w14:paraId="0C0214BC" w14:textId="07C59788" w:rsidR="00CC3636" w:rsidRPr="00CC3636"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m:rPr>
                  <m:scr m:val="script"/>
                </m:rPr>
                <w:rPr>
                  <w:rFonts w:ascii="Cambria Math" w:hAnsi="Cambria Math"/>
                  <w:lang w:val="en-US"/>
                </w:rPr>
                <m:t>J=</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∂ξ</m:t>
                            </m:r>
                          </m:den>
                        </m:f>
                      </m:e>
                      <m:e>
                        <m:f>
                          <m:fPr>
                            <m:ctrlPr>
                              <w:rPr>
                                <w:rFonts w:ascii="Cambria Math" w:hAnsi="Cambria Math"/>
                                <w:i/>
                                <w:lang w:val="en-US"/>
                              </w:rPr>
                            </m:ctrlPr>
                          </m:fPr>
                          <m:num>
                            <m:r>
                              <w:rPr>
                                <w:rFonts w:ascii="Cambria Math" w:hAnsi="Cambria Math"/>
                                <w:lang w:val="en-US"/>
                              </w:rPr>
                              <m:t>∂y</m:t>
                            </m:r>
                          </m:num>
                          <m:den>
                            <m:r>
                              <w:rPr>
                                <w:rFonts w:ascii="Cambria Math" w:hAnsi="Cambria Math"/>
                                <w:lang w:val="en-US"/>
                              </w:rPr>
                              <m:t>∂ξ</m:t>
                            </m:r>
                          </m:den>
                        </m:f>
                      </m:e>
                    </m:mr>
                    <m:mr>
                      <m:e>
                        <m:f>
                          <m:fPr>
                            <m:ctrlPr>
                              <w:rPr>
                                <w:rFonts w:ascii="Cambria Math" w:hAnsi="Cambria Math"/>
                                <w:i/>
                                <w:lang w:val="en-US"/>
                              </w:rPr>
                            </m:ctrlPr>
                          </m:fPr>
                          <m:num>
                            <m:r>
                              <w:rPr>
                                <w:rFonts w:ascii="Cambria Math" w:hAnsi="Cambria Math"/>
                                <w:lang w:val="en-US"/>
                              </w:rPr>
                              <m:t>∂x</m:t>
                            </m:r>
                          </m:num>
                          <m:den>
                            <m:r>
                              <w:rPr>
                                <w:rFonts w:ascii="Cambria Math" w:hAnsi="Cambria Math"/>
                                <w:lang w:val="en-US"/>
                              </w:rPr>
                              <m:t>∂η</m:t>
                            </m:r>
                          </m:den>
                        </m:f>
                      </m:e>
                      <m:e>
                        <m:f>
                          <m:fPr>
                            <m:ctrlPr>
                              <w:rPr>
                                <w:rFonts w:ascii="Cambria Math" w:hAnsi="Cambria Math"/>
                                <w:i/>
                                <w:lang w:val="en-US"/>
                              </w:rPr>
                            </m:ctrlPr>
                          </m:fPr>
                          <m:num>
                            <m:r>
                              <w:rPr>
                                <w:rFonts w:ascii="Cambria Math" w:hAnsi="Cambria Math"/>
                                <w:lang w:val="en-US"/>
                              </w:rPr>
                              <m:t>∂y</m:t>
                            </m:r>
                          </m:num>
                          <m:den>
                            <m:r>
                              <w:rPr>
                                <w:rFonts w:ascii="Cambria Math" w:hAnsi="Cambria Math"/>
                                <w:lang w:val="en-US"/>
                              </w:rPr>
                              <m:t>∂η</m:t>
                            </m:r>
                          </m:den>
                        </m:f>
                      </m:e>
                    </m:mr>
                  </m:m>
                </m:e>
              </m:d>
              <m:r>
                <w:rPr>
                  <w:rFonts w:ascii="Cambria Math" w:hAnsi="Cambria Math"/>
                  <w:lang w:val="en-US"/>
                </w:rPr>
                <m:t>#</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24</m:t>
                  </m:r>
                  <m:r>
                    <w:rPr>
                      <w:rFonts w:ascii="Cambria Math" w:hAnsi="Cambria Math"/>
                      <w:i/>
                      <w:lang w:val="en-US"/>
                    </w:rPr>
                    <w:fldChar w:fldCharType="end"/>
                  </m:r>
                </m:e>
              </m:d>
            </m:e>
          </m:eqArr>
        </m:oMath>
      </m:oMathPara>
    </w:p>
    <w:p w14:paraId="222CAD7F" w14:textId="65D572AB" w:rsidR="00CC3636" w:rsidRDefault="00CC3636" w:rsidP="00CC3636">
      <w:pPr>
        <w:rPr>
          <w:lang w:val="en-US"/>
        </w:rPr>
      </w:pPr>
      <w:r>
        <w:rPr>
          <w:lang w:val="en-US"/>
        </w:rPr>
        <w:t>The derivatives of the shape functions in the physical space can then be calculated as:</w:t>
      </w:r>
    </w:p>
    <w:p w14:paraId="67A049D2" w14:textId="32C0C312" w:rsidR="00CC3636"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num>
                          <m:den>
                            <m:r>
                              <w:rPr>
                                <w:rFonts w:ascii="Cambria Math" w:hAnsi="Cambria Math"/>
                                <w:lang w:val="en-US"/>
                              </w:rPr>
                              <m:t>∂x</m:t>
                            </m:r>
                          </m:den>
                        </m:f>
                      </m:e>
                    </m:mr>
                    <m:m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num>
                          <m:den>
                            <m:r>
                              <w:rPr>
                                <w:rFonts w:ascii="Cambria Math" w:hAnsi="Cambria Math"/>
                                <w:lang w:val="en-US"/>
                              </w:rPr>
                              <m:t>∂y</m:t>
                            </m:r>
                          </m:den>
                        </m:f>
                      </m:e>
                    </m:mr>
                  </m:m>
                </m:e>
              </m:d>
              <m:r>
                <w:rPr>
                  <w:rFonts w:ascii="Cambria Math" w:hAnsi="Cambria Math"/>
                  <w:lang w:val="en-US"/>
                </w:rPr>
                <m:t>=</m:t>
              </m:r>
              <m:sSup>
                <m:sSupPr>
                  <m:ctrlPr>
                    <w:rPr>
                      <w:rFonts w:ascii="Cambria Math" w:hAnsi="Cambria Math"/>
                      <w:i/>
                      <w:lang w:val="en-US"/>
                    </w:rPr>
                  </m:ctrlPr>
                </m:sSupPr>
                <m:e>
                  <m:r>
                    <m:rPr>
                      <m:scr m:val="script"/>
                    </m:rPr>
                    <w:rPr>
                      <w:rFonts w:ascii="Cambria Math" w:hAnsi="Cambria Math"/>
                      <w:lang w:val="en-US"/>
                    </w:rPr>
                    <m:t>J</m:t>
                  </m:r>
                </m:e>
                <m:sup>
                  <m:r>
                    <w:rPr>
                      <w:rFonts w:ascii="Cambria Math" w:hAnsi="Cambria Math"/>
                      <w:lang w:val="en-US"/>
                    </w:rPr>
                    <m:t>-1</m:t>
                  </m:r>
                </m:sup>
              </m:sSup>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num>
                          <m:den>
                            <m:r>
                              <w:rPr>
                                <w:rFonts w:ascii="Cambria Math" w:hAnsi="Cambria Math"/>
                                <w:lang w:val="en-US"/>
                              </w:rPr>
                              <m:t>∂ξ</m:t>
                            </m:r>
                          </m:den>
                        </m:f>
                      </m:e>
                    </m:mr>
                    <m:mr>
                      <m:e>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i</m:t>
                                </m:r>
                              </m:sub>
                            </m:sSub>
                          </m:num>
                          <m:den>
                            <m:r>
                              <w:rPr>
                                <w:rFonts w:ascii="Cambria Math" w:hAnsi="Cambria Math"/>
                                <w:lang w:val="en-US"/>
                              </w:rPr>
                              <m:t>∂η</m:t>
                            </m:r>
                          </m:den>
                        </m:f>
                      </m:e>
                    </m:mr>
                  </m:m>
                </m:e>
              </m:d>
              <m:r>
                <w:rPr>
                  <w:rFonts w:ascii="Cambria Math" w:hAnsi="Cambria Math"/>
                  <w:lang w:val="en-US"/>
                </w:rPr>
                <m:t>&amp;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25</m:t>
                  </m:r>
                  <m:r>
                    <w:rPr>
                      <w:rFonts w:ascii="Cambria Math" w:hAnsi="Cambria Math"/>
                      <w:i/>
                      <w:lang w:val="en-US"/>
                    </w:rPr>
                    <w:fldChar w:fldCharType="end"/>
                  </m:r>
                </m:e>
              </m:d>
            </m:e>
          </m:eqArr>
        </m:oMath>
      </m:oMathPara>
    </w:p>
    <w:p w14:paraId="5153A5B7" w14:textId="72948E35" w:rsidR="009378D6" w:rsidRDefault="009378D6" w:rsidP="00CC3636">
      <w:pPr>
        <w:rPr>
          <w:lang w:val="en-US"/>
        </w:rPr>
      </w:pPr>
      <w:r>
        <w:rPr>
          <w:lang w:val="en-US"/>
        </w:rPr>
        <w:t>Finally,</w:t>
      </w:r>
      <w:r w:rsidR="00834757">
        <w:rPr>
          <w:lang w:val="en-US"/>
        </w:rPr>
        <w:t xml:space="preserve"> another property of the </w:t>
      </w:r>
      <w:r>
        <w:rPr>
          <w:lang w:val="en-US"/>
        </w:rPr>
        <w:t>Jacobian</w:t>
      </w:r>
      <w:r w:rsidR="00834757">
        <w:rPr>
          <w:lang w:val="en-US"/>
        </w:rPr>
        <w:t xml:space="preserve"> is that its determinant </w:t>
      </w:r>
      <w:r w:rsidR="00EA7FA1">
        <w:rPr>
          <w:lang w:val="en-US"/>
        </w:rPr>
        <w:t>represents</w:t>
      </w:r>
      <w:r>
        <w:rPr>
          <w:lang w:val="en-US"/>
        </w:rPr>
        <w:t xml:space="preserve"> the scale of the transformation.</w:t>
      </w:r>
    </w:p>
    <w:p w14:paraId="54EB9BEB" w14:textId="77777777" w:rsidR="009378D6" w:rsidRDefault="009378D6" w:rsidP="00CC3636">
      <w:pPr>
        <w:rPr>
          <w:lang w:val="en-US"/>
        </w:rPr>
      </w:pPr>
    </w:p>
    <w:p w14:paraId="4AEFABD8" w14:textId="1BEC3FAE" w:rsidR="00CC3636" w:rsidRPr="00F51DB0" w:rsidRDefault="00834757" w:rsidP="00CC3636">
      <w:pPr>
        <w:rPr>
          <w:lang w:val="en-US"/>
        </w:rPr>
      </w:pPr>
      <w:r>
        <w:rPr>
          <w:lang w:val="en-US"/>
        </w:rPr>
        <w:t xml:space="preserve"> </w:t>
      </w:r>
    </w:p>
    <w:p w14:paraId="739ADD79" w14:textId="77777777" w:rsidR="00BF2D32" w:rsidRDefault="00BF2D32" w:rsidP="006A618C">
      <w:pPr>
        <w:rPr>
          <w:rFonts w:eastAsiaTheme="minorEastAsia"/>
          <w:lang w:val="en-US"/>
        </w:rPr>
      </w:pPr>
    </w:p>
    <w:p w14:paraId="350A9071" w14:textId="77777777" w:rsidR="002F615F" w:rsidRDefault="004D76EF" w:rsidP="002F615F">
      <w:pPr>
        <w:keepNext/>
      </w:pPr>
      <w:r>
        <w:rPr>
          <w:rFonts w:eastAsiaTheme="minorEastAsia"/>
          <w:noProof/>
          <w:lang w:val="en-US"/>
        </w:rPr>
        <w:drawing>
          <wp:inline distT="0" distB="0" distL="0" distR="0" wp14:anchorId="41F07D32" wp14:editId="046A8C94">
            <wp:extent cx="5731510" cy="2306955"/>
            <wp:effectExtent l="0" t="0" r="2540" b="0"/>
            <wp:docPr id="1963146338" name="nodes and coordinates of qudrilateral elements.png" descr="A two math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46338" name="nodes and coordinates of qudrilateral elements.png" descr="A two math equations&#10;&#10;Description automatically generated with medium confidence"/>
                    <pic:cNvPicPr/>
                  </pic:nvPicPr>
                  <pic:blipFill>
                    <a:blip r:link="rId13"/>
                    <a:stretch>
                      <a:fillRect/>
                    </a:stretch>
                  </pic:blipFill>
                  <pic:spPr>
                    <a:xfrm>
                      <a:off x="0" y="0"/>
                      <a:ext cx="5731510" cy="2306955"/>
                    </a:xfrm>
                    <a:prstGeom prst="rect">
                      <a:avLst/>
                    </a:prstGeom>
                  </pic:spPr>
                </pic:pic>
              </a:graphicData>
            </a:graphic>
          </wp:inline>
        </w:drawing>
      </w:r>
    </w:p>
    <w:p w14:paraId="59E20BA9" w14:textId="658EF3D2" w:rsidR="00C113BB" w:rsidRDefault="002F615F" w:rsidP="002F615F">
      <w:pPr>
        <w:pStyle w:val="Caption"/>
        <w:rPr>
          <w:rFonts w:eastAsiaTheme="minorEastAsia"/>
          <w:lang w:val="en-US"/>
        </w:rPr>
      </w:pPr>
      <w:bookmarkStart w:id="143" w:name="_Toc180011592"/>
      <w:r>
        <w:t xml:space="preserve">Figure </w:t>
      </w:r>
      <w:fldSimple w:instr=" STYLEREF 1 \s ">
        <w:r w:rsidR="00BC36D0">
          <w:rPr>
            <w:noProof/>
          </w:rPr>
          <w:t>2</w:t>
        </w:r>
      </w:fldSimple>
      <w:r w:rsidR="00FA237D">
        <w:noBreakHyphen/>
      </w:r>
      <w:fldSimple w:instr=" SEQ Figure \* ARABIC \s 1 ">
        <w:r w:rsidR="00BC36D0">
          <w:rPr>
            <w:noProof/>
          </w:rPr>
          <w:t>3</w:t>
        </w:r>
      </w:fldSimple>
      <w:r>
        <w:t xml:space="preserve"> natural and physical coordinate space of </w:t>
      </w:r>
      <w:r w:rsidR="001C01F8">
        <w:t>quadrilateral</w:t>
      </w:r>
      <w:r>
        <w:t xml:space="preserve"> plate element</w:t>
      </w:r>
      <w:sdt>
        <w:sdtPr>
          <w:id w:val="-210507364"/>
          <w:citation/>
        </w:sdtPr>
        <w:sdtContent>
          <w:r w:rsidR="009A6188">
            <w:fldChar w:fldCharType="begin"/>
          </w:r>
          <w:r w:rsidR="009A6188">
            <w:rPr>
              <w:lang w:val="en-US"/>
            </w:rPr>
            <w:instrText xml:space="preserve"> CITATION Gui22 \l 1033 </w:instrText>
          </w:r>
          <w:r w:rsidR="009A6188">
            <w:fldChar w:fldCharType="separate"/>
          </w:r>
          <w:r w:rsidR="00BC36D0">
            <w:rPr>
              <w:noProof/>
              <w:lang w:val="en-US"/>
            </w:rPr>
            <w:t xml:space="preserve"> </w:t>
          </w:r>
          <w:r w:rsidR="00BC36D0" w:rsidRPr="00BC36D0">
            <w:rPr>
              <w:noProof/>
              <w:lang w:val="en-US"/>
            </w:rPr>
            <w:t>[2]</w:t>
          </w:r>
          <w:r w:rsidR="009A6188">
            <w:fldChar w:fldCharType="end"/>
          </w:r>
        </w:sdtContent>
      </w:sdt>
      <w:bookmarkEnd w:id="143"/>
    </w:p>
    <w:p w14:paraId="2AE2D0AE" w14:textId="77777777" w:rsidR="00C914D6" w:rsidRDefault="00C914D6" w:rsidP="006A618C">
      <w:pPr>
        <w:rPr>
          <w:rFonts w:eastAsiaTheme="minorEastAsia"/>
          <w:lang w:val="en-US"/>
        </w:rPr>
      </w:pPr>
    </w:p>
    <w:p w14:paraId="2A44B771" w14:textId="77777777" w:rsidR="004D76EF" w:rsidRPr="00CD1147" w:rsidRDefault="004D76EF" w:rsidP="006A618C">
      <w:pPr>
        <w:rPr>
          <w:rFonts w:eastAsiaTheme="minorEastAsia"/>
          <w:lang w:val="en-US"/>
        </w:rPr>
      </w:pPr>
    </w:p>
    <w:p w14:paraId="4FBA3DEB" w14:textId="69282E3D" w:rsidR="00CD1147" w:rsidRDefault="00CD1147" w:rsidP="00CD1147">
      <w:pPr>
        <w:pStyle w:val="Heading3"/>
        <w:rPr>
          <w:rFonts w:eastAsiaTheme="minorEastAsia"/>
          <w:lang w:val="en-US"/>
        </w:rPr>
      </w:pPr>
      <w:bookmarkStart w:id="144" w:name="_Toc180011536"/>
      <w:r>
        <w:rPr>
          <w:rFonts w:eastAsiaTheme="minorEastAsia"/>
          <w:lang w:val="en-US"/>
        </w:rPr>
        <w:t>Stif</w:t>
      </w:r>
      <w:r w:rsidR="001A7319">
        <w:rPr>
          <w:rFonts w:eastAsiaTheme="minorEastAsia"/>
          <w:lang w:val="en-US"/>
        </w:rPr>
        <w:t>f</w:t>
      </w:r>
      <w:r>
        <w:rPr>
          <w:rFonts w:eastAsiaTheme="minorEastAsia"/>
          <w:lang w:val="en-US"/>
        </w:rPr>
        <w:t>ness matrix</w:t>
      </w:r>
      <w:bookmarkEnd w:id="144"/>
      <w:r>
        <w:rPr>
          <w:rFonts w:eastAsiaTheme="minorEastAsia"/>
          <w:lang w:val="en-US"/>
        </w:rPr>
        <w:t xml:space="preserve"> </w:t>
      </w:r>
    </w:p>
    <w:p w14:paraId="2B35DF79" w14:textId="29C52F70" w:rsidR="009C2A8D" w:rsidRPr="007B557F" w:rsidRDefault="00F45DE4" w:rsidP="009378D6">
      <w:pPr>
        <w:rPr>
          <w:lang w:val="en-US"/>
        </w:rPr>
      </w:pPr>
      <w:r>
        <w:rPr>
          <w:lang w:val="en-US"/>
        </w:rPr>
        <w:t xml:space="preserve">The final step in the computation of the finite elements is the calculation and assembly of the </w:t>
      </w:r>
      <w:r w:rsidR="004A34F6">
        <w:rPr>
          <w:lang w:val="en-US"/>
        </w:rPr>
        <w:t xml:space="preserve">stiffness matrix. Using the Principle of Virtual Work </w:t>
      </w:r>
      <w:r w:rsidR="001C01F8">
        <w:rPr>
          <w:lang w:val="en-US"/>
        </w:rPr>
        <w:t>in</w:t>
      </w:r>
      <w:r w:rsidR="009C2A8D">
        <w:rPr>
          <w:lang w:val="en-US"/>
        </w:rPr>
        <w:t xml:space="preserve"> the standard manner </w:t>
      </w:r>
      <w:r w:rsidR="001C01F8">
        <w:rPr>
          <w:lang w:val="en-US"/>
        </w:rPr>
        <w:t xml:space="preserve">the local </w:t>
      </w:r>
      <w:r w:rsidR="00433E49">
        <w:rPr>
          <w:lang w:val="en-US"/>
        </w:rPr>
        <w:t>stiffness</w:t>
      </w:r>
      <w:r w:rsidR="009C2A8D">
        <w:rPr>
          <w:lang w:val="en-US"/>
        </w:rPr>
        <w:t xml:space="preserve"> matrices can be written:</w:t>
      </w:r>
    </w:p>
    <w:p w14:paraId="6617A307" w14:textId="48A02C40" w:rsidR="00F93559" w:rsidRPr="003D44CF" w:rsidRDefault="00000000" w:rsidP="00033F9C">
      <w:pPr>
        <w:rPr>
          <w:rFonts w:ascii="Calibri" w:eastAsiaTheme="majorEastAsia" w:hAnsi="Calibri" w:cstheme="majorBidi"/>
          <w:lang w:val="en-US"/>
        </w:rPr>
      </w:pPr>
      <m:oMathPara>
        <m:oMathParaPr>
          <m:jc m:val="center"/>
        </m:oMathParaPr>
        <m:oMath>
          <m:eqArr>
            <m:eqArrPr>
              <m:maxDist m:val="1"/>
              <m:ctrlPr>
                <w:rPr>
                  <w:rFonts w:ascii="Cambria Math" w:hAnsi="Cambria Math"/>
                  <w:i/>
                  <w:lang w:val="en-US"/>
                </w:rPr>
              </m:ctrlPr>
            </m:eqArrPr>
            <m:e>
              <m:sSub>
                <m:sSubPr>
                  <m:ctrlPr>
                    <w:rPr>
                      <w:rFonts w:ascii="Cambria Math" w:hAnsi="Cambria Math"/>
                      <w:b/>
                      <w:bCs/>
                      <w:i/>
                      <w:lang w:val="en-US"/>
                    </w:rPr>
                  </m:ctrlPr>
                </m:sSubPr>
                <m:e>
                  <m:r>
                    <m:rPr>
                      <m:sty m:val="bi"/>
                    </m:rPr>
                    <w:rPr>
                      <w:rFonts w:ascii="Cambria Math" w:hAnsi="Cambria Math"/>
                      <w:lang w:val="en-US"/>
                    </w:rPr>
                    <m:t>K</m:t>
                  </m:r>
                </m:e>
                <m:sub>
                  <m:sSub>
                    <m:sSubPr>
                      <m:ctrlPr>
                        <w:rPr>
                          <w:rFonts w:ascii="Cambria Math" w:hAnsi="Cambria Math"/>
                          <w:i/>
                          <w:lang w:val="en-US"/>
                        </w:rPr>
                      </m:ctrlPr>
                    </m:sSubPr>
                    <m:e>
                      <m:r>
                        <w:rPr>
                          <w:rFonts w:ascii="Cambria Math" w:hAnsi="Cambria Math"/>
                          <w:lang w:val="en-US"/>
                        </w:rPr>
                        <m:t>m</m:t>
                      </m:r>
                      <m:ctrlPr>
                        <w:rPr>
                          <w:rFonts w:ascii="Cambria Math" w:hAnsi="Cambria Math"/>
                          <w:b/>
                          <w:bCs/>
                          <w:i/>
                          <w:lang w:val="en-US"/>
                        </w:rPr>
                      </m:ctrlPr>
                    </m:e>
                    <m:sub>
                      <m:r>
                        <w:rPr>
                          <w:rFonts w:ascii="Cambria Math" w:hAnsi="Cambria Math"/>
                          <w:lang w:val="en-US"/>
                        </w:rPr>
                        <m:t>ij</m:t>
                      </m:r>
                    </m:sub>
                  </m:sSub>
                  <m:r>
                    <w:rPr>
                      <w:rFonts w:ascii="Cambria Math" w:hAnsi="Cambria Math"/>
                      <w:lang w:val="en-US"/>
                    </w:rPr>
                    <m:t>,[20×20]</m:t>
                  </m:r>
                </m:sub>
              </m:sSub>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Area</m:t>
                  </m:r>
                </m:sub>
                <m:sup/>
                <m:e>
                  <m:sSubSup>
                    <m:sSubSupPr>
                      <m:ctrlPr>
                        <w:rPr>
                          <w:rFonts w:ascii="Cambria Math" w:hAnsi="Cambria Math"/>
                          <w:i/>
                          <w:lang w:val="en-US"/>
                        </w:rPr>
                      </m:ctrlPr>
                    </m:sSubSupPr>
                    <m:e>
                      <m:r>
                        <m:rPr>
                          <m:sty m:val="bi"/>
                        </m:rPr>
                        <w:rPr>
                          <w:rFonts w:ascii="Cambria Math" w:hAnsi="Cambria Math"/>
                          <w:lang w:val="en-US"/>
                        </w:rPr>
                        <m:t>B</m:t>
                      </m:r>
                      <m:ctrlPr>
                        <w:rPr>
                          <w:rFonts w:ascii="Cambria Math" w:hAnsi="Cambria Math"/>
                          <w:b/>
                          <w:bCs/>
                          <w:i/>
                          <w:lang w:val="en-US"/>
                        </w:rPr>
                      </m:ctrlPr>
                    </m:e>
                    <m:sub>
                      <m:r>
                        <w:rPr>
                          <w:rFonts w:ascii="Cambria Math" w:hAnsi="Cambria Math"/>
                          <w:lang w:val="en-US"/>
                        </w:rPr>
                        <m:t>m,i</m:t>
                      </m:r>
                    </m:sub>
                    <m:sup>
                      <m:r>
                        <w:rPr>
                          <w:rFonts w:ascii="Cambria Math" w:hAnsi="Cambria Math"/>
                          <w:lang w:val="en-US"/>
                        </w:rPr>
                        <m:t>T</m:t>
                      </m:r>
                    </m:sup>
                  </m:sSubSup>
                  <m:sSub>
                    <m:sSubPr>
                      <m:ctrlPr>
                        <w:rPr>
                          <w:rFonts w:ascii="Cambria Math" w:hAnsi="Cambria Math"/>
                          <w:b/>
                          <w:bCs/>
                          <w:i/>
                          <w:lang w:val="en-US"/>
                        </w:rPr>
                      </m:ctrlPr>
                    </m:sSubPr>
                    <m:e>
                      <m:acc>
                        <m:accPr>
                          <m:ctrlPr>
                            <w:rPr>
                              <w:rFonts w:ascii="Cambria Math" w:hAnsi="Cambria Math"/>
                              <w:b/>
                              <w:bCs/>
                              <w:i/>
                              <w:lang w:val="en-US"/>
                            </w:rPr>
                          </m:ctrlPr>
                        </m:accPr>
                        <m:e>
                          <m:r>
                            <m:rPr>
                              <m:sty m:val="bi"/>
                            </m:rPr>
                            <w:rPr>
                              <w:rFonts w:ascii="Cambria Math" w:hAnsi="Cambria Math"/>
                              <w:lang w:val="en-US"/>
                            </w:rPr>
                            <m:t>D</m:t>
                          </m:r>
                        </m:e>
                      </m:acc>
                      <m:ctrlPr>
                        <w:rPr>
                          <w:rFonts w:ascii="Cambria Math" w:hAnsi="Cambria Math"/>
                          <w:i/>
                          <w:lang w:val="en-US"/>
                        </w:rPr>
                      </m:ctrlPr>
                    </m:e>
                    <m:sub>
                      <m:r>
                        <w:rPr>
                          <w:rFonts w:ascii="Cambria Math" w:hAnsi="Cambria Math"/>
                          <w:lang w:val="en-US"/>
                        </w:rPr>
                        <m:t>m</m:t>
                      </m:r>
                    </m:sub>
                  </m:sSub>
                  <m:sSub>
                    <m:sSubPr>
                      <m:ctrlPr>
                        <w:rPr>
                          <w:rFonts w:ascii="Cambria Math" w:hAnsi="Cambria Math"/>
                          <w:b/>
                          <w:bCs/>
                          <w:i/>
                          <w:lang w:val="en-US"/>
                        </w:rPr>
                      </m:ctrlPr>
                    </m:sSubPr>
                    <m:e>
                      <m:r>
                        <m:rPr>
                          <m:sty m:val="bi"/>
                        </m:rPr>
                        <w:rPr>
                          <w:rFonts w:ascii="Cambria Math" w:hAnsi="Cambria Math"/>
                          <w:lang w:val="en-US"/>
                        </w:rPr>
                        <m:t>B</m:t>
                      </m:r>
                    </m:e>
                    <m:sub>
                      <m:r>
                        <w:rPr>
                          <w:rFonts w:ascii="Cambria Math" w:hAnsi="Cambria Math"/>
                          <w:lang w:val="en-US"/>
                        </w:rPr>
                        <m:t>m,j</m:t>
                      </m:r>
                    </m:sub>
                  </m:sSub>
                  <m:r>
                    <m:rPr>
                      <m:sty m:val="bi"/>
                    </m:rPr>
                    <w:rPr>
                      <w:rFonts w:ascii="Cambria Math" w:hAnsi="Cambria Math"/>
                      <w:lang w:val="en-US"/>
                    </w:rPr>
                    <m:t xml:space="preserve"> </m:t>
                  </m:r>
                  <m:r>
                    <w:rPr>
                      <w:rFonts w:ascii="Cambria Math" w:hAnsi="Cambria Math"/>
                      <w:lang w:val="en-US"/>
                    </w:rPr>
                    <m:t>dA</m:t>
                  </m:r>
                </m:e>
              </m:nary>
              <m:r>
                <w:rPr>
                  <w:rFonts w:ascii="Cambria Math" w:hAnsi="Cambria Math"/>
                  <w:lang w:val="en-US"/>
                </w:rPr>
                <m:t>,  membrane stiffness #</m:t>
              </m:r>
              <m:d>
                <m:dPr>
                  <m:ctrlPr>
                    <w:rPr>
                      <w:rFonts w:ascii="Cambria Math" w:hAnsi="Cambria Math"/>
                      <w:i/>
                      <w:lang w:val="en-US"/>
                    </w:rPr>
                  </m:ctrlPr>
                </m:dPr>
                <m:e>
                  <w:bookmarkStart w:id="145" w:name="stifness_matrix_1"/>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26</m:t>
                  </m:r>
                  <m:r>
                    <w:rPr>
                      <w:rFonts w:ascii="Cambria Math" w:hAnsi="Cambria Math"/>
                      <w:i/>
                      <w:lang w:val="en-US"/>
                    </w:rPr>
                    <w:fldChar w:fldCharType="end"/>
                  </m:r>
                  <w:bookmarkEnd w:id="145"/>
                </m:e>
              </m:d>
            </m:e>
          </m:eqArr>
        </m:oMath>
      </m:oMathPara>
    </w:p>
    <w:p w14:paraId="272BA76C" w14:textId="652B7CBC" w:rsidR="00F93559" w:rsidRPr="00747A7F"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hAnsi="Cambria Math"/>
                      <w:b/>
                      <w:bCs/>
                      <w:i/>
                      <w:lang w:val="en-US"/>
                    </w:rPr>
                  </m:ctrlPr>
                </m:sSubPr>
                <m:e>
                  <m:r>
                    <m:rPr>
                      <m:sty m:val="bi"/>
                    </m:rPr>
                    <w:rPr>
                      <w:rFonts w:ascii="Cambria Math" w:hAnsi="Cambria Math"/>
                      <w:lang w:val="en-US"/>
                    </w:rPr>
                    <m:t>K</m:t>
                  </m:r>
                </m:e>
                <m:sub>
                  <m:sSub>
                    <m:sSubPr>
                      <m:ctrlPr>
                        <w:rPr>
                          <w:rFonts w:ascii="Cambria Math" w:hAnsi="Cambria Math"/>
                          <w:i/>
                          <w:lang w:val="en-US"/>
                        </w:rPr>
                      </m:ctrlPr>
                    </m:sSubPr>
                    <m:e>
                      <m:r>
                        <w:rPr>
                          <w:rFonts w:ascii="Cambria Math" w:hAnsi="Cambria Math"/>
                          <w:lang w:val="en-US"/>
                        </w:rPr>
                        <m:t>b</m:t>
                      </m:r>
                      <m:ctrlPr>
                        <w:rPr>
                          <w:rFonts w:ascii="Cambria Math" w:hAnsi="Cambria Math"/>
                          <w:b/>
                          <w:bCs/>
                          <w:i/>
                          <w:lang w:val="en-US"/>
                        </w:rPr>
                      </m:ctrlPr>
                    </m:e>
                    <m:sub>
                      <m:r>
                        <w:rPr>
                          <w:rFonts w:ascii="Cambria Math" w:hAnsi="Cambria Math"/>
                          <w:lang w:val="en-US"/>
                        </w:rPr>
                        <m:t>ij</m:t>
                      </m:r>
                    </m:sub>
                  </m:sSub>
                  <m:r>
                    <w:rPr>
                      <w:rFonts w:ascii="Cambria Math" w:hAnsi="Cambria Math"/>
                      <w:lang w:val="en-US"/>
                    </w:rPr>
                    <m:t>[20×20]</m:t>
                  </m:r>
                </m:sub>
              </m:sSub>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Area</m:t>
                  </m:r>
                </m:sub>
                <m:sup/>
                <m:e>
                  <m:sSubSup>
                    <m:sSubSupPr>
                      <m:ctrlPr>
                        <w:rPr>
                          <w:rFonts w:ascii="Cambria Math" w:hAnsi="Cambria Math"/>
                          <w:i/>
                          <w:lang w:val="en-US"/>
                        </w:rPr>
                      </m:ctrlPr>
                    </m:sSubSupPr>
                    <m:e>
                      <m:r>
                        <m:rPr>
                          <m:sty m:val="bi"/>
                        </m:rPr>
                        <w:rPr>
                          <w:rFonts w:ascii="Cambria Math" w:hAnsi="Cambria Math"/>
                          <w:lang w:val="en-US"/>
                        </w:rPr>
                        <m:t>B</m:t>
                      </m:r>
                      <m:ctrlPr>
                        <w:rPr>
                          <w:rFonts w:ascii="Cambria Math" w:hAnsi="Cambria Math"/>
                          <w:b/>
                          <w:bCs/>
                          <w:i/>
                          <w:lang w:val="en-US"/>
                        </w:rPr>
                      </m:ctrlPr>
                    </m:e>
                    <m:sub>
                      <m:r>
                        <w:rPr>
                          <w:rFonts w:ascii="Cambria Math" w:hAnsi="Cambria Math"/>
                          <w:lang w:val="en-US"/>
                        </w:rPr>
                        <m:t>b,i</m:t>
                      </m:r>
                    </m:sub>
                    <m:sup>
                      <m:r>
                        <w:rPr>
                          <w:rFonts w:ascii="Cambria Math" w:hAnsi="Cambria Math"/>
                          <w:lang w:val="en-US"/>
                        </w:rPr>
                        <m:t>T</m:t>
                      </m:r>
                    </m:sup>
                  </m:sSubSup>
                  <m:sSub>
                    <m:sSubPr>
                      <m:ctrlPr>
                        <w:rPr>
                          <w:rFonts w:ascii="Cambria Math" w:hAnsi="Cambria Math"/>
                          <w:b/>
                          <w:bCs/>
                          <w:i/>
                          <w:lang w:val="en-US"/>
                        </w:rPr>
                      </m:ctrlPr>
                    </m:sSubPr>
                    <m:e>
                      <m:acc>
                        <m:accPr>
                          <m:ctrlPr>
                            <w:rPr>
                              <w:rFonts w:ascii="Cambria Math" w:hAnsi="Cambria Math"/>
                              <w:b/>
                              <w:bCs/>
                              <w:i/>
                              <w:lang w:val="en-US"/>
                            </w:rPr>
                          </m:ctrlPr>
                        </m:accPr>
                        <m:e>
                          <m:r>
                            <m:rPr>
                              <m:sty m:val="bi"/>
                            </m:rPr>
                            <w:rPr>
                              <w:rFonts w:ascii="Cambria Math" w:hAnsi="Cambria Math"/>
                              <w:lang w:val="en-US"/>
                            </w:rPr>
                            <m:t>D</m:t>
                          </m:r>
                        </m:e>
                      </m:acc>
                      <m:ctrlPr>
                        <w:rPr>
                          <w:rFonts w:ascii="Cambria Math" w:hAnsi="Cambria Math"/>
                          <w:i/>
                          <w:lang w:val="en-US"/>
                        </w:rPr>
                      </m:ctrlPr>
                    </m:e>
                    <m:sub>
                      <m:r>
                        <w:rPr>
                          <w:rFonts w:ascii="Cambria Math" w:hAnsi="Cambria Math"/>
                          <w:lang w:val="en-US"/>
                        </w:rPr>
                        <m:t>b</m:t>
                      </m:r>
                    </m:sub>
                  </m:sSub>
                  <m:sSub>
                    <m:sSubPr>
                      <m:ctrlPr>
                        <w:rPr>
                          <w:rFonts w:ascii="Cambria Math" w:hAnsi="Cambria Math"/>
                          <w:b/>
                          <w:bCs/>
                          <w:i/>
                          <w:lang w:val="en-US"/>
                        </w:rPr>
                      </m:ctrlPr>
                    </m:sSubPr>
                    <m:e>
                      <m:r>
                        <m:rPr>
                          <m:sty m:val="bi"/>
                        </m:rPr>
                        <w:rPr>
                          <w:rFonts w:ascii="Cambria Math" w:hAnsi="Cambria Math"/>
                          <w:lang w:val="en-US"/>
                        </w:rPr>
                        <m:t>B</m:t>
                      </m:r>
                    </m:e>
                    <m:sub>
                      <m:r>
                        <w:rPr>
                          <w:rFonts w:ascii="Cambria Math" w:hAnsi="Cambria Math"/>
                          <w:lang w:val="en-US"/>
                        </w:rPr>
                        <m:t>b,j</m:t>
                      </m:r>
                    </m:sub>
                  </m:sSub>
                  <m:r>
                    <m:rPr>
                      <m:sty m:val="bi"/>
                    </m:rPr>
                    <w:rPr>
                      <w:rFonts w:ascii="Cambria Math" w:hAnsi="Cambria Math"/>
                      <w:lang w:val="en-US"/>
                    </w:rPr>
                    <m:t xml:space="preserve"> </m:t>
                  </m:r>
                  <m:r>
                    <w:rPr>
                      <w:rFonts w:ascii="Cambria Math" w:hAnsi="Cambria Math"/>
                      <w:lang w:val="en-US"/>
                    </w:rPr>
                    <m:t>dA</m:t>
                  </m:r>
                </m:e>
              </m:nary>
              <m:r>
                <w:rPr>
                  <w:rFonts w:ascii="Cambria Math" w:hAnsi="Cambria Math"/>
                  <w:lang w:val="en-US"/>
                </w:rPr>
                <m:t>,  bending stiffness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27</m:t>
                  </m:r>
                  <m:r>
                    <w:rPr>
                      <w:rFonts w:ascii="Cambria Math" w:hAnsi="Cambria Math"/>
                      <w:i/>
                      <w:lang w:val="en-US"/>
                    </w:rPr>
                    <w:fldChar w:fldCharType="end"/>
                  </m:r>
                </m:e>
              </m:d>
            </m:e>
          </m:eqArr>
        </m:oMath>
      </m:oMathPara>
    </w:p>
    <w:p w14:paraId="672B36AF" w14:textId="52868772" w:rsidR="00F93559" w:rsidRPr="00747A7F"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hAnsi="Cambria Math"/>
                      <w:b/>
                      <w:bCs/>
                      <w:i/>
                      <w:lang w:val="en-US"/>
                    </w:rPr>
                  </m:ctrlPr>
                </m:sSubPr>
                <m:e>
                  <m:r>
                    <m:rPr>
                      <m:sty m:val="bi"/>
                    </m:rPr>
                    <w:rPr>
                      <w:rFonts w:ascii="Cambria Math" w:hAnsi="Cambria Math"/>
                      <w:lang w:val="en-US"/>
                    </w:rPr>
                    <m:t>K</m:t>
                  </m:r>
                </m:e>
                <m:sub>
                  <m:sSub>
                    <m:sSubPr>
                      <m:ctrlPr>
                        <w:rPr>
                          <w:rFonts w:ascii="Cambria Math" w:hAnsi="Cambria Math"/>
                          <w:i/>
                          <w:lang w:val="en-US"/>
                        </w:rPr>
                      </m:ctrlPr>
                    </m:sSubPr>
                    <m:e>
                      <m:r>
                        <w:rPr>
                          <w:rFonts w:ascii="Cambria Math" w:hAnsi="Cambria Math"/>
                          <w:lang w:val="en-US"/>
                        </w:rPr>
                        <m:t>s</m:t>
                      </m:r>
                      <m:ctrlPr>
                        <w:rPr>
                          <w:rFonts w:ascii="Cambria Math" w:hAnsi="Cambria Math"/>
                          <w:b/>
                          <w:bCs/>
                          <w:i/>
                          <w:lang w:val="en-US"/>
                        </w:rPr>
                      </m:ctrlPr>
                    </m:e>
                    <m:sub>
                      <m:r>
                        <w:rPr>
                          <w:rFonts w:ascii="Cambria Math" w:hAnsi="Cambria Math"/>
                          <w:lang w:val="en-US"/>
                        </w:rPr>
                        <m:t>ij</m:t>
                      </m:r>
                    </m:sub>
                  </m:sSub>
                  <m:r>
                    <w:rPr>
                      <w:rFonts w:ascii="Cambria Math" w:hAnsi="Cambria Math"/>
                      <w:lang w:val="en-US"/>
                    </w:rPr>
                    <m:t>[20×20]</m:t>
                  </m:r>
                </m:sub>
              </m:sSub>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Area</m:t>
                  </m:r>
                </m:sub>
                <m:sup/>
                <m:e>
                  <m:sSubSup>
                    <m:sSubSupPr>
                      <m:ctrlPr>
                        <w:rPr>
                          <w:rFonts w:ascii="Cambria Math" w:hAnsi="Cambria Math"/>
                          <w:i/>
                          <w:lang w:val="en-US"/>
                        </w:rPr>
                      </m:ctrlPr>
                    </m:sSubSupPr>
                    <m:e>
                      <m:r>
                        <m:rPr>
                          <m:sty m:val="bi"/>
                        </m:rPr>
                        <w:rPr>
                          <w:rFonts w:ascii="Cambria Math" w:hAnsi="Cambria Math"/>
                          <w:lang w:val="en-US"/>
                        </w:rPr>
                        <m:t>B</m:t>
                      </m:r>
                      <m:ctrlPr>
                        <w:rPr>
                          <w:rFonts w:ascii="Cambria Math" w:hAnsi="Cambria Math"/>
                          <w:b/>
                          <w:bCs/>
                          <w:i/>
                          <w:lang w:val="en-US"/>
                        </w:rPr>
                      </m:ctrlPr>
                    </m:e>
                    <m:sub>
                      <m:r>
                        <w:rPr>
                          <w:rFonts w:ascii="Cambria Math" w:hAnsi="Cambria Math"/>
                          <w:lang w:val="en-US"/>
                        </w:rPr>
                        <m:t>s,i</m:t>
                      </m:r>
                    </m:sub>
                    <m:sup>
                      <m:r>
                        <w:rPr>
                          <w:rFonts w:ascii="Cambria Math" w:hAnsi="Cambria Math"/>
                          <w:lang w:val="en-US"/>
                        </w:rPr>
                        <m:t>T</m:t>
                      </m:r>
                    </m:sup>
                  </m:sSubSup>
                  <m:sSub>
                    <m:sSubPr>
                      <m:ctrlPr>
                        <w:rPr>
                          <w:rFonts w:ascii="Cambria Math" w:hAnsi="Cambria Math"/>
                          <w:b/>
                          <w:bCs/>
                          <w:i/>
                          <w:lang w:val="en-US"/>
                        </w:rPr>
                      </m:ctrlPr>
                    </m:sSubPr>
                    <m:e>
                      <m:acc>
                        <m:accPr>
                          <m:ctrlPr>
                            <w:rPr>
                              <w:rFonts w:ascii="Cambria Math" w:hAnsi="Cambria Math"/>
                              <w:b/>
                              <w:bCs/>
                              <w:i/>
                              <w:lang w:val="en-US"/>
                            </w:rPr>
                          </m:ctrlPr>
                        </m:accPr>
                        <m:e>
                          <m:r>
                            <m:rPr>
                              <m:sty m:val="bi"/>
                            </m:rPr>
                            <w:rPr>
                              <w:rFonts w:ascii="Cambria Math" w:hAnsi="Cambria Math"/>
                              <w:lang w:val="en-US"/>
                            </w:rPr>
                            <m:t>D</m:t>
                          </m:r>
                        </m:e>
                      </m:acc>
                      <m:ctrlPr>
                        <w:rPr>
                          <w:rFonts w:ascii="Cambria Math" w:hAnsi="Cambria Math"/>
                          <w:i/>
                          <w:lang w:val="en-US"/>
                        </w:rPr>
                      </m:ctrlPr>
                    </m:e>
                    <m:sub>
                      <m:r>
                        <w:rPr>
                          <w:rFonts w:ascii="Cambria Math" w:hAnsi="Cambria Math"/>
                          <w:lang w:val="en-US"/>
                        </w:rPr>
                        <m:t>s</m:t>
                      </m:r>
                    </m:sub>
                  </m:sSub>
                  <m:sSub>
                    <m:sSubPr>
                      <m:ctrlPr>
                        <w:rPr>
                          <w:rFonts w:ascii="Cambria Math" w:hAnsi="Cambria Math"/>
                          <w:b/>
                          <w:bCs/>
                          <w:i/>
                          <w:lang w:val="en-US"/>
                        </w:rPr>
                      </m:ctrlPr>
                    </m:sSubPr>
                    <m:e>
                      <m:r>
                        <m:rPr>
                          <m:sty m:val="bi"/>
                        </m:rPr>
                        <w:rPr>
                          <w:rFonts w:ascii="Cambria Math" w:hAnsi="Cambria Math"/>
                          <w:lang w:val="en-US"/>
                        </w:rPr>
                        <m:t>B</m:t>
                      </m:r>
                    </m:e>
                    <m:sub>
                      <m:r>
                        <w:rPr>
                          <w:rFonts w:ascii="Cambria Math" w:hAnsi="Cambria Math"/>
                          <w:lang w:val="en-US"/>
                        </w:rPr>
                        <m:t>s,j</m:t>
                      </m:r>
                    </m:sub>
                  </m:sSub>
                  <m:r>
                    <m:rPr>
                      <m:sty m:val="bi"/>
                    </m:rPr>
                    <w:rPr>
                      <w:rFonts w:ascii="Cambria Math" w:hAnsi="Cambria Math"/>
                      <w:lang w:val="en-US"/>
                    </w:rPr>
                    <m:t xml:space="preserve"> </m:t>
                  </m:r>
                  <m:r>
                    <w:rPr>
                      <w:rFonts w:ascii="Cambria Math" w:hAnsi="Cambria Math"/>
                      <w:lang w:val="en-US"/>
                    </w:rPr>
                    <m:t>dA</m:t>
                  </m:r>
                </m:e>
              </m:nary>
              <m:r>
                <w:rPr>
                  <w:rFonts w:ascii="Cambria Math" w:hAnsi="Cambria Math"/>
                  <w:lang w:val="en-US"/>
                </w:rPr>
                <m:t>,  shear stiffness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28</m:t>
                  </m:r>
                  <m:r>
                    <w:rPr>
                      <w:rFonts w:ascii="Cambria Math" w:hAnsi="Cambria Math"/>
                      <w:i/>
                      <w:lang w:val="en-US"/>
                    </w:rPr>
                    <w:fldChar w:fldCharType="end"/>
                  </m:r>
                </m:e>
              </m:d>
            </m:e>
          </m:eqArr>
        </m:oMath>
      </m:oMathPara>
    </w:p>
    <w:p w14:paraId="126E0518" w14:textId="5C1996AA" w:rsidR="00F93559" w:rsidRPr="00747A7F"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hAnsi="Cambria Math"/>
                      <w:b/>
                      <w:bCs/>
                      <w:i/>
                      <w:lang w:val="en-US"/>
                    </w:rPr>
                  </m:ctrlPr>
                </m:sSubPr>
                <m:e>
                  <m:r>
                    <m:rPr>
                      <m:sty m:val="bi"/>
                    </m:rPr>
                    <w:rPr>
                      <w:rFonts w:ascii="Cambria Math" w:hAnsi="Cambria Math"/>
                      <w:lang w:val="en-US"/>
                    </w:rPr>
                    <m:t>K</m:t>
                  </m:r>
                </m:e>
                <m:sub>
                  <m:sSub>
                    <m:sSubPr>
                      <m:ctrlPr>
                        <w:rPr>
                          <w:rFonts w:ascii="Cambria Math" w:hAnsi="Cambria Math"/>
                          <w:i/>
                          <w:lang w:val="en-US"/>
                        </w:rPr>
                      </m:ctrlPr>
                    </m:sSubPr>
                    <m:e>
                      <m:r>
                        <w:rPr>
                          <w:rFonts w:ascii="Cambria Math" w:hAnsi="Cambria Math"/>
                          <w:lang w:val="en-US"/>
                        </w:rPr>
                        <m:t>mb</m:t>
                      </m:r>
                      <m:ctrlPr>
                        <w:rPr>
                          <w:rFonts w:ascii="Cambria Math" w:hAnsi="Cambria Math"/>
                          <w:b/>
                          <w:bCs/>
                          <w:i/>
                          <w:lang w:val="en-US"/>
                        </w:rPr>
                      </m:ctrlPr>
                    </m:e>
                    <m:sub>
                      <m:r>
                        <w:rPr>
                          <w:rFonts w:ascii="Cambria Math" w:hAnsi="Cambria Math"/>
                          <w:lang w:val="en-US"/>
                        </w:rPr>
                        <m:t>ij</m:t>
                      </m:r>
                    </m:sub>
                  </m:sSub>
                  <m:r>
                    <w:rPr>
                      <w:rFonts w:ascii="Cambria Math" w:hAnsi="Cambria Math"/>
                      <w:lang w:val="en-US"/>
                    </w:rPr>
                    <m:t>[20×20]</m:t>
                  </m:r>
                </m:sub>
              </m:sSub>
              <m:r>
                <w:rPr>
                  <w:rFonts w:ascii="Cambria Math" w:hAnsi="Cambria Math"/>
                  <w:lang w:val="en-US"/>
                </w:rPr>
                <m:t>=</m:t>
              </m:r>
              <m:nary>
                <m:naryPr>
                  <m:chr m:val="∬"/>
                  <m:supHide m:val="1"/>
                  <m:ctrlPr>
                    <w:rPr>
                      <w:rFonts w:ascii="Cambria Math" w:hAnsi="Cambria Math"/>
                      <w:i/>
                      <w:lang w:val="en-US"/>
                    </w:rPr>
                  </m:ctrlPr>
                </m:naryPr>
                <m:sub>
                  <m:r>
                    <w:rPr>
                      <w:rFonts w:ascii="Cambria Math" w:hAnsi="Cambria Math"/>
                      <w:lang w:val="en-US"/>
                    </w:rPr>
                    <m:t>Area</m:t>
                  </m:r>
                </m:sub>
                <m:sup/>
                <m:e>
                  <m:d>
                    <m:dPr>
                      <m:begChr m:val="["/>
                      <m:endChr m:val="]"/>
                      <m:ctrlPr>
                        <w:rPr>
                          <w:rFonts w:ascii="Cambria Math" w:hAnsi="Cambria Math"/>
                          <w:i/>
                          <w:lang w:val="en-US"/>
                        </w:rPr>
                      </m:ctrlPr>
                    </m:dPr>
                    <m:e>
                      <m:sSubSup>
                        <m:sSubSupPr>
                          <m:ctrlPr>
                            <w:rPr>
                              <w:rFonts w:ascii="Cambria Math" w:hAnsi="Cambria Math"/>
                              <w:i/>
                              <w:lang w:val="en-US"/>
                            </w:rPr>
                          </m:ctrlPr>
                        </m:sSubSupPr>
                        <m:e>
                          <m:r>
                            <m:rPr>
                              <m:sty m:val="bi"/>
                            </m:rPr>
                            <w:rPr>
                              <w:rFonts w:ascii="Cambria Math" w:hAnsi="Cambria Math"/>
                              <w:lang w:val="en-US"/>
                            </w:rPr>
                            <m:t>B</m:t>
                          </m:r>
                          <m:ctrlPr>
                            <w:rPr>
                              <w:rFonts w:ascii="Cambria Math" w:hAnsi="Cambria Math"/>
                              <w:b/>
                              <w:bCs/>
                              <w:i/>
                              <w:lang w:val="en-US"/>
                            </w:rPr>
                          </m:ctrlPr>
                        </m:e>
                        <m:sub>
                          <m:r>
                            <w:rPr>
                              <w:rFonts w:ascii="Cambria Math" w:hAnsi="Cambria Math"/>
                              <w:lang w:val="en-US"/>
                            </w:rPr>
                            <m:t>m,i</m:t>
                          </m:r>
                        </m:sub>
                        <m:sup>
                          <m:r>
                            <w:rPr>
                              <w:rFonts w:ascii="Cambria Math" w:hAnsi="Cambria Math"/>
                              <w:lang w:val="en-US"/>
                            </w:rPr>
                            <m:t>T</m:t>
                          </m:r>
                        </m:sup>
                      </m:sSubSup>
                      <m:sSub>
                        <m:sSubPr>
                          <m:ctrlPr>
                            <w:rPr>
                              <w:rFonts w:ascii="Cambria Math" w:hAnsi="Cambria Math"/>
                              <w:b/>
                              <w:bCs/>
                              <w:i/>
                              <w:lang w:val="en-US"/>
                            </w:rPr>
                          </m:ctrlPr>
                        </m:sSubPr>
                        <m:e>
                          <m:acc>
                            <m:accPr>
                              <m:ctrlPr>
                                <w:rPr>
                                  <w:rFonts w:ascii="Cambria Math" w:hAnsi="Cambria Math"/>
                                  <w:b/>
                                  <w:bCs/>
                                  <w:i/>
                                  <w:lang w:val="en-US"/>
                                </w:rPr>
                              </m:ctrlPr>
                            </m:accPr>
                            <m:e>
                              <m:r>
                                <m:rPr>
                                  <m:sty m:val="bi"/>
                                </m:rPr>
                                <w:rPr>
                                  <w:rFonts w:ascii="Cambria Math" w:hAnsi="Cambria Math"/>
                                  <w:lang w:val="en-US"/>
                                </w:rPr>
                                <m:t>D</m:t>
                              </m:r>
                            </m:e>
                          </m:acc>
                          <m:ctrlPr>
                            <w:rPr>
                              <w:rFonts w:ascii="Cambria Math" w:hAnsi="Cambria Math"/>
                              <w:i/>
                              <w:lang w:val="en-US"/>
                            </w:rPr>
                          </m:ctrlPr>
                        </m:e>
                        <m:sub>
                          <m:r>
                            <w:rPr>
                              <w:rFonts w:ascii="Cambria Math" w:hAnsi="Cambria Math"/>
                              <w:lang w:val="en-US"/>
                            </w:rPr>
                            <m:t>mb</m:t>
                          </m:r>
                        </m:sub>
                      </m:sSub>
                      <m:sSub>
                        <m:sSubPr>
                          <m:ctrlPr>
                            <w:rPr>
                              <w:rFonts w:ascii="Cambria Math" w:hAnsi="Cambria Math"/>
                              <w:b/>
                              <w:bCs/>
                              <w:i/>
                              <w:lang w:val="en-US"/>
                            </w:rPr>
                          </m:ctrlPr>
                        </m:sSubPr>
                        <m:e>
                          <m:r>
                            <m:rPr>
                              <m:sty m:val="bi"/>
                            </m:rPr>
                            <w:rPr>
                              <w:rFonts w:ascii="Cambria Math" w:hAnsi="Cambria Math"/>
                              <w:lang w:val="en-US"/>
                            </w:rPr>
                            <m:t>B</m:t>
                          </m:r>
                        </m:e>
                        <m:sub>
                          <m:r>
                            <w:rPr>
                              <w:rFonts w:ascii="Cambria Math" w:hAnsi="Cambria Math"/>
                              <w:lang w:val="en-US"/>
                            </w:rPr>
                            <m:t>b,j</m:t>
                          </m:r>
                        </m:sub>
                      </m:sSub>
                      <m:r>
                        <m:rPr>
                          <m:sty m:val="bi"/>
                        </m:rPr>
                        <w:rPr>
                          <w:rFonts w:ascii="Cambria Math" w:hAnsi="Cambria Math"/>
                          <w:lang w:val="en-US"/>
                        </w:rPr>
                        <m:t>+</m:t>
                      </m:r>
                      <m:sSubSup>
                        <m:sSubSupPr>
                          <m:ctrlPr>
                            <w:rPr>
                              <w:rFonts w:ascii="Cambria Math" w:hAnsi="Cambria Math"/>
                              <w:i/>
                              <w:lang w:val="en-US"/>
                            </w:rPr>
                          </m:ctrlPr>
                        </m:sSubSupPr>
                        <m:e>
                          <m:r>
                            <m:rPr>
                              <m:sty m:val="bi"/>
                            </m:rPr>
                            <w:rPr>
                              <w:rFonts w:ascii="Cambria Math" w:hAnsi="Cambria Math"/>
                              <w:lang w:val="en-US"/>
                            </w:rPr>
                            <m:t>B</m:t>
                          </m:r>
                          <m:ctrlPr>
                            <w:rPr>
                              <w:rFonts w:ascii="Cambria Math" w:hAnsi="Cambria Math"/>
                              <w:b/>
                              <w:bCs/>
                              <w:i/>
                              <w:lang w:val="en-US"/>
                            </w:rPr>
                          </m:ctrlPr>
                        </m:e>
                        <m:sub>
                          <m:r>
                            <w:rPr>
                              <w:rFonts w:ascii="Cambria Math" w:hAnsi="Cambria Math"/>
                              <w:lang w:val="en-US"/>
                            </w:rPr>
                            <m:t>b,i</m:t>
                          </m:r>
                        </m:sub>
                        <m:sup>
                          <m:r>
                            <w:rPr>
                              <w:rFonts w:ascii="Cambria Math" w:hAnsi="Cambria Math"/>
                              <w:lang w:val="en-US"/>
                            </w:rPr>
                            <m:t>T</m:t>
                          </m:r>
                        </m:sup>
                      </m:sSubSup>
                      <m:sSub>
                        <m:sSubPr>
                          <m:ctrlPr>
                            <w:rPr>
                              <w:rFonts w:ascii="Cambria Math" w:hAnsi="Cambria Math"/>
                              <w:b/>
                              <w:bCs/>
                              <w:i/>
                              <w:lang w:val="en-US"/>
                            </w:rPr>
                          </m:ctrlPr>
                        </m:sSubPr>
                        <m:e>
                          <m:acc>
                            <m:accPr>
                              <m:ctrlPr>
                                <w:rPr>
                                  <w:rFonts w:ascii="Cambria Math" w:hAnsi="Cambria Math"/>
                                  <w:b/>
                                  <w:bCs/>
                                  <w:i/>
                                  <w:lang w:val="en-US"/>
                                </w:rPr>
                              </m:ctrlPr>
                            </m:accPr>
                            <m:e>
                              <m:r>
                                <m:rPr>
                                  <m:sty m:val="bi"/>
                                </m:rPr>
                                <w:rPr>
                                  <w:rFonts w:ascii="Cambria Math" w:hAnsi="Cambria Math"/>
                                  <w:lang w:val="en-US"/>
                                </w:rPr>
                                <m:t>D</m:t>
                              </m:r>
                            </m:e>
                          </m:acc>
                          <m:ctrlPr>
                            <w:rPr>
                              <w:rFonts w:ascii="Cambria Math" w:hAnsi="Cambria Math"/>
                              <w:i/>
                              <w:lang w:val="en-US"/>
                            </w:rPr>
                          </m:ctrlPr>
                        </m:e>
                        <m:sub>
                          <m:r>
                            <w:rPr>
                              <w:rFonts w:ascii="Cambria Math" w:hAnsi="Cambria Math"/>
                              <w:lang w:val="en-US"/>
                            </w:rPr>
                            <m:t>mb</m:t>
                          </m:r>
                        </m:sub>
                      </m:sSub>
                      <m:sSub>
                        <m:sSubPr>
                          <m:ctrlPr>
                            <w:rPr>
                              <w:rFonts w:ascii="Cambria Math" w:hAnsi="Cambria Math"/>
                              <w:b/>
                              <w:bCs/>
                              <w:i/>
                              <w:lang w:val="en-US"/>
                            </w:rPr>
                          </m:ctrlPr>
                        </m:sSubPr>
                        <m:e>
                          <m:r>
                            <m:rPr>
                              <m:sty m:val="bi"/>
                            </m:rPr>
                            <w:rPr>
                              <w:rFonts w:ascii="Cambria Math" w:hAnsi="Cambria Math"/>
                              <w:lang w:val="en-US"/>
                            </w:rPr>
                            <m:t>B</m:t>
                          </m:r>
                        </m:e>
                        <m:sub>
                          <m:r>
                            <w:rPr>
                              <w:rFonts w:ascii="Cambria Math" w:hAnsi="Cambria Math"/>
                              <w:lang w:val="en-US"/>
                            </w:rPr>
                            <m:t>m,j</m:t>
                          </m:r>
                        </m:sub>
                      </m:sSub>
                      <m:ctrlPr>
                        <w:rPr>
                          <w:rFonts w:ascii="Cambria Math" w:hAnsi="Cambria Math"/>
                          <w:b/>
                          <w:bCs/>
                          <w:i/>
                          <w:lang w:val="en-US"/>
                        </w:rPr>
                      </m:ctrlPr>
                    </m:e>
                  </m:d>
                  <m:r>
                    <m:rPr>
                      <m:sty m:val="bi"/>
                    </m:rPr>
                    <w:rPr>
                      <w:rFonts w:ascii="Cambria Math" w:hAnsi="Cambria Math"/>
                      <w:lang w:val="en-US"/>
                    </w:rPr>
                    <m:t xml:space="preserve"> </m:t>
                  </m:r>
                  <m:r>
                    <w:rPr>
                      <w:rFonts w:ascii="Cambria Math" w:hAnsi="Cambria Math"/>
                      <w:lang w:val="en-US"/>
                    </w:rPr>
                    <m:t>dA</m:t>
                  </m:r>
                </m:e>
              </m:nary>
              <m:r>
                <w:rPr>
                  <w:rFonts w:ascii="Cambria Math" w:hAnsi="Cambria Math"/>
                  <w:lang w:val="en-US"/>
                </w:rPr>
                <m:t>,  membrane-bending stiffness#</m:t>
              </m:r>
              <m:d>
                <m:dPr>
                  <m:ctrlPr>
                    <w:rPr>
                      <w:rFonts w:ascii="Cambria Math" w:hAnsi="Cambria Math"/>
                      <w:i/>
                      <w:lang w:val="en-US"/>
                    </w:rPr>
                  </m:ctrlPr>
                </m:dPr>
                <m:e>
                  <w:bookmarkStart w:id="146" w:name="stifness_matrix_4"/>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29</m:t>
                  </m:r>
                  <m:r>
                    <w:rPr>
                      <w:rFonts w:ascii="Cambria Math" w:hAnsi="Cambria Math"/>
                      <w:i/>
                      <w:lang w:val="en-US"/>
                    </w:rPr>
                    <w:fldChar w:fldCharType="end"/>
                  </m:r>
                  <w:bookmarkEnd w:id="146"/>
                </m:e>
              </m:d>
            </m:e>
          </m:eqArr>
        </m:oMath>
      </m:oMathPara>
    </w:p>
    <w:p w14:paraId="67FC78D5" w14:textId="77777777" w:rsidR="0045665C" w:rsidRPr="007E53AC" w:rsidRDefault="0045665C" w:rsidP="006A618C">
      <w:pPr>
        <w:rPr>
          <w:rFonts w:eastAsiaTheme="minorEastAsia"/>
          <w:lang w:val="en-US"/>
        </w:rPr>
      </w:pPr>
    </w:p>
    <w:p w14:paraId="0F841D94" w14:textId="21C03D92" w:rsidR="007E53AC" w:rsidRDefault="001E4BCF" w:rsidP="006A618C">
      <w:pPr>
        <w:rPr>
          <w:rFonts w:eastAsiaTheme="minorEastAsia"/>
          <w:lang w:val="en-US"/>
        </w:rPr>
      </w:pPr>
      <w:r>
        <w:rPr>
          <w:rFonts w:eastAsiaTheme="minorEastAsia"/>
          <w:lang w:val="en-US"/>
        </w:rPr>
        <w:t>All</w:t>
      </w:r>
      <w:r w:rsidR="00EA73DA">
        <w:rPr>
          <w:rFonts w:eastAsiaTheme="minorEastAsia"/>
          <w:lang w:val="en-US"/>
        </w:rPr>
        <w:t xml:space="preserve"> the </w:t>
      </w:r>
      <w:r w:rsidR="00365B04">
        <w:rPr>
          <w:rFonts w:eastAsiaTheme="minorEastAsia"/>
          <w:lang w:val="en-US"/>
        </w:rPr>
        <w:t xml:space="preserve">integrals in equations </w:t>
      </w:r>
      <w:r w:rsidR="00365B04">
        <w:rPr>
          <w:rFonts w:eastAsiaTheme="minorEastAsia"/>
          <w:lang w:val="en-US"/>
        </w:rPr>
        <w:fldChar w:fldCharType="begin"/>
      </w:r>
      <w:r w:rsidR="00365B04">
        <w:rPr>
          <w:rFonts w:eastAsiaTheme="minorEastAsia"/>
          <w:lang w:val="en-US"/>
        </w:rPr>
        <w:instrText xml:space="preserve"> REF stifness_matrix_1 \h </w:instrText>
      </w:r>
      <w:r w:rsidR="00365B04">
        <w:rPr>
          <w:rFonts w:eastAsiaTheme="minorEastAsia"/>
          <w:lang w:val="en-US"/>
        </w:rPr>
      </w:r>
      <w:r w:rsidR="00365B04">
        <w:rPr>
          <w:rFonts w:eastAsiaTheme="minorEastAsia"/>
          <w:lang w:val="en-US"/>
        </w:rPr>
        <w:fldChar w:fldCharType="separate"/>
      </w:r>
      <m:oMath>
        <m:r>
          <m:rPr>
            <m:sty m:val="p"/>
          </m:rPr>
          <w:rPr>
            <w:rFonts w:ascii="Cambria Math" w:hAnsi="Cambria Math"/>
            <w:noProof/>
            <w:lang w:val="en-US"/>
          </w:rPr>
          <m:t>2</m:t>
        </m:r>
        <m:r>
          <m:rPr>
            <m:sty m:val="p"/>
          </m:rPr>
          <w:rPr>
            <w:rFonts w:ascii="Cambria Math" w:hAnsi="Cambria Math"/>
            <w:lang w:val="en-US"/>
          </w:rPr>
          <m:t>.</m:t>
        </m:r>
        <m:r>
          <m:rPr>
            <m:sty m:val="p"/>
          </m:rPr>
          <w:rPr>
            <w:rFonts w:ascii="Cambria Math" w:hAnsi="Cambria Math"/>
            <w:noProof/>
            <w:lang w:val="en-US"/>
          </w:rPr>
          <m:t>26</m:t>
        </m:r>
      </m:oMath>
      <w:r w:rsidR="00365B04">
        <w:rPr>
          <w:rFonts w:eastAsiaTheme="minorEastAsia"/>
          <w:lang w:val="en-US"/>
        </w:rPr>
        <w:fldChar w:fldCharType="end"/>
      </w:r>
      <w:r w:rsidR="00365B04">
        <w:rPr>
          <w:rFonts w:eastAsiaTheme="minorEastAsia"/>
          <w:lang w:val="en-US"/>
        </w:rPr>
        <w:t xml:space="preserve"> th</w:t>
      </w:r>
      <w:r w:rsidR="007B2E0B">
        <w:rPr>
          <w:rFonts w:eastAsiaTheme="minorEastAsia"/>
          <w:lang w:val="en-US"/>
        </w:rPr>
        <w:t xml:space="preserve">rough </w:t>
      </w:r>
      <w:r w:rsidR="00365B04">
        <w:rPr>
          <w:rFonts w:eastAsiaTheme="minorEastAsia"/>
          <w:lang w:val="en-US"/>
        </w:rPr>
        <w:fldChar w:fldCharType="begin"/>
      </w:r>
      <w:r w:rsidR="00365B04">
        <w:rPr>
          <w:rFonts w:eastAsiaTheme="minorEastAsia"/>
          <w:lang w:val="en-US"/>
        </w:rPr>
        <w:instrText xml:space="preserve"> REF stifness_matrix_4 \h </w:instrText>
      </w:r>
      <w:r w:rsidR="00365B04">
        <w:rPr>
          <w:rFonts w:eastAsiaTheme="minorEastAsia"/>
          <w:lang w:val="en-US"/>
        </w:rPr>
      </w:r>
      <w:r w:rsidR="00365B04">
        <w:rPr>
          <w:rFonts w:eastAsiaTheme="minorEastAsia"/>
          <w:lang w:val="en-US"/>
        </w:rPr>
        <w:fldChar w:fldCharType="separate"/>
      </w:r>
      <m:oMath>
        <m:r>
          <m:rPr>
            <m:sty m:val="p"/>
          </m:rPr>
          <w:rPr>
            <w:rFonts w:ascii="Cambria Math" w:hAnsi="Cambria Math"/>
            <w:noProof/>
            <w:lang w:val="en-US"/>
          </w:rPr>
          <m:t>2</m:t>
        </m:r>
        <m:r>
          <m:rPr>
            <m:sty m:val="p"/>
          </m:rPr>
          <w:rPr>
            <w:rFonts w:ascii="Cambria Math" w:hAnsi="Cambria Math"/>
            <w:lang w:val="en-US"/>
          </w:rPr>
          <m:t>.</m:t>
        </m:r>
        <m:r>
          <m:rPr>
            <m:sty m:val="p"/>
          </m:rPr>
          <w:rPr>
            <w:rFonts w:ascii="Cambria Math" w:hAnsi="Cambria Math"/>
            <w:noProof/>
            <w:lang w:val="en-US"/>
          </w:rPr>
          <m:t>29</m:t>
        </m:r>
      </m:oMath>
      <w:r w:rsidR="00365B04">
        <w:rPr>
          <w:rFonts w:eastAsiaTheme="minorEastAsia"/>
          <w:lang w:val="en-US"/>
        </w:rPr>
        <w:fldChar w:fldCharType="end"/>
      </w:r>
      <w:r w:rsidR="007B2E0B">
        <w:rPr>
          <w:rFonts w:eastAsiaTheme="minorEastAsia"/>
          <w:lang w:val="en-US"/>
        </w:rPr>
        <w:t xml:space="preserve"> are computed using the Gauss quadrature</w:t>
      </w:r>
      <w:r w:rsidR="00D92D54">
        <w:rPr>
          <w:rFonts w:eastAsiaTheme="minorEastAsia"/>
          <w:lang w:val="en-US"/>
        </w:rPr>
        <w:t xml:space="preserve">. The full </w:t>
      </w:r>
      <w:r w:rsidR="00692EDA">
        <w:rPr>
          <w:rFonts w:eastAsiaTheme="minorEastAsia"/>
          <w:lang w:val="en-US"/>
        </w:rPr>
        <w:t>Gauss</w:t>
      </w:r>
      <w:r w:rsidR="00D92D54">
        <w:rPr>
          <w:rFonts w:eastAsiaTheme="minorEastAsia"/>
          <w:lang w:val="en-US"/>
        </w:rPr>
        <w:t xml:space="preserve"> quadrature for the </w:t>
      </w:r>
      <w:r w:rsidR="00351401">
        <w:rPr>
          <w:rFonts w:eastAsiaTheme="minorEastAsia"/>
          <w:lang w:val="en-US"/>
        </w:rPr>
        <w:t>4-node</w:t>
      </w:r>
      <w:r w:rsidR="00D92D54">
        <w:rPr>
          <w:rFonts w:eastAsiaTheme="minorEastAsia"/>
          <w:lang w:val="en-US"/>
        </w:rPr>
        <w:t xml:space="preserve"> plate element developed </w:t>
      </w:r>
      <w:r w:rsidR="00692EDA">
        <w:rPr>
          <w:rFonts w:eastAsiaTheme="minorEastAsia"/>
          <w:lang w:val="en-US"/>
        </w:rPr>
        <w:t>involves</w:t>
      </w:r>
      <w:r w:rsidR="00D92D54">
        <w:rPr>
          <w:rFonts w:eastAsiaTheme="minorEastAsia"/>
          <w:lang w:val="en-US"/>
        </w:rPr>
        <w:t xml:space="preserve"> four inte</w:t>
      </w:r>
      <w:r w:rsidR="00941109">
        <w:rPr>
          <w:rFonts w:eastAsiaTheme="minorEastAsia"/>
          <w:lang w:val="en-US"/>
        </w:rPr>
        <w:t>gration points while the reduced integration form of these elements require</w:t>
      </w:r>
      <w:r w:rsidR="001C31B4">
        <w:rPr>
          <w:rFonts w:eastAsiaTheme="minorEastAsia"/>
          <w:lang w:val="en-US"/>
        </w:rPr>
        <w:t>s</w:t>
      </w:r>
      <w:r w:rsidR="00941109">
        <w:rPr>
          <w:rFonts w:eastAsiaTheme="minorEastAsia"/>
          <w:lang w:val="en-US"/>
        </w:rPr>
        <w:t xml:space="preserve"> only one Gauss point.</w:t>
      </w:r>
    </w:p>
    <w:p w14:paraId="63905C41" w14:textId="77777777" w:rsidR="004334E1" w:rsidRDefault="004334E1" w:rsidP="004334E1">
      <w:pPr>
        <w:keepNext/>
      </w:pPr>
      <w:r>
        <w:rPr>
          <w:rFonts w:eastAsiaTheme="minorEastAsia"/>
          <w:noProof/>
          <w:lang w:val="en-US"/>
        </w:rPr>
        <w:lastRenderedPageBreak/>
        <w:drawing>
          <wp:inline distT="0" distB="0" distL="0" distR="0" wp14:anchorId="0F7AC4CB" wp14:editId="069FBC92">
            <wp:extent cx="5731510" cy="3223895"/>
            <wp:effectExtent l="0" t="0" r="2540" b="0"/>
            <wp:docPr id="1071928973" name="full and reduced integration gauss point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28973" name="full and reduced integration gauss points.svg"/>
                    <pic:cNvPicPr/>
                  </pic:nvPicPr>
                  <pic:blipFill>
                    <a:blip r:embed="rId14">
                      <a:extLst>
                        <a:ext uri="{96DAC541-7B7A-43D3-8B79-37D633B846F1}">
                          <asvg:svgBlip xmlns:asvg="http://schemas.microsoft.com/office/drawing/2016/SVG/main" r:link="rId15"/>
                        </a:ext>
                      </a:extLst>
                    </a:blip>
                    <a:stretch>
                      <a:fillRect/>
                    </a:stretch>
                  </pic:blipFill>
                  <pic:spPr>
                    <a:xfrm>
                      <a:off x="0" y="0"/>
                      <a:ext cx="5731510" cy="3223895"/>
                    </a:xfrm>
                    <a:prstGeom prst="rect">
                      <a:avLst/>
                    </a:prstGeom>
                  </pic:spPr>
                </pic:pic>
              </a:graphicData>
            </a:graphic>
          </wp:inline>
        </w:drawing>
      </w:r>
    </w:p>
    <w:p w14:paraId="446C9958" w14:textId="48844D46" w:rsidR="004334E1" w:rsidRDefault="004334E1" w:rsidP="004334E1">
      <w:pPr>
        <w:pStyle w:val="Caption"/>
      </w:pPr>
      <w:bookmarkStart w:id="147" w:name="_Toc180011593"/>
      <w:r>
        <w:t xml:space="preserve">Figure </w:t>
      </w:r>
      <w:fldSimple w:instr=" STYLEREF 1 \s ">
        <w:r w:rsidR="00BC36D0">
          <w:rPr>
            <w:noProof/>
          </w:rPr>
          <w:t>2</w:t>
        </w:r>
      </w:fldSimple>
      <w:r w:rsidR="00FA237D">
        <w:noBreakHyphen/>
      </w:r>
      <w:fldSimple w:instr=" SEQ Figure \* ARABIC \s 1 ">
        <w:r w:rsidR="00BC36D0">
          <w:rPr>
            <w:noProof/>
          </w:rPr>
          <w:t>4</w:t>
        </w:r>
      </w:fldSimple>
      <w:r>
        <w:t xml:space="preserve">Gauss points for full and reduced Integration </w:t>
      </w:r>
      <w:r w:rsidR="00692EDA">
        <w:t>in</w:t>
      </w:r>
      <w:r>
        <w:t xml:space="preserve"> 4 node elements</w:t>
      </w:r>
      <w:bookmarkEnd w:id="147"/>
    </w:p>
    <w:p w14:paraId="7F50466A" w14:textId="602217BB" w:rsidR="00692EDA" w:rsidRDefault="00571C21" w:rsidP="00692EDA">
      <w:r>
        <w:t>The Gaussian integration for two dimensional domains</w:t>
      </w:r>
      <w:r w:rsidR="00BF2056">
        <w:t xml:space="preserve"> using </w:t>
      </w:r>
      <m:oMath>
        <m:r>
          <w:rPr>
            <w:rFonts w:ascii="Cambria Math" w:hAnsi="Cambria Math"/>
          </w:rPr>
          <m:t>n</m:t>
        </m:r>
      </m:oMath>
      <w:r w:rsidR="00BF2056">
        <w:rPr>
          <w:rFonts w:eastAsiaTheme="minorEastAsia"/>
        </w:rPr>
        <w:t xml:space="preserve"> </w:t>
      </w:r>
      <w:r w:rsidR="00BF2056">
        <w:t>Gauss points</w:t>
      </w:r>
      <w:r>
        <w:t xml:space="preserve"> states that:</w:t>
      </w:r>
    </w:p>
    <w:p w14:paraId="53E33D96" w14:textId="37A9FB92" w:rsidR="00FF2620"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nary>
                <m:naryPr>
                  <m:ctrlPr>
                    <w:rPr>
                      <w:rFonts w:ascii="Cambria Math" w:hAnsi="Cambria Math"/>
                      <w:i/>
                      <w:lang w:val="en-US"/>
                    </w:rPr>
                  </m:ctrlPr>
                </m:naryPr>
                <m:sub>
                  <m:r>
                    <w:rPr>
                      <w:rFonts w:ascii="Cambria Math" w:hAnsi="Cambria Math"/>
                      <w:lang w:val="en-US"/>
                    </w:rPr>
                    <m:t>-1</m:t>
                  </m:r>
                </m:sub>
                <m:sup>
                  <m:r>
                    <w:rPr>
                      <w:rFonts w:ascii="Cambria Math" w:hAnsi="Cambria Math"/>
                      <w:lang w:val="en-US"/>
                    </w:rPr>
                    <m:t>1</m:t>
                  </m:r>
                </m:sup>
                <m:e>
                  <m:nary>
                    <m:naryPr>
                      <m:ctrlPr>
                        <w:rPr>
                          <w:rFonts w:ascii="Cambria Math" w:hAnsi="Cambria Math"/>
                          <w:i/>
                          <w:lang w:val="en-US"/>
                        </w:rPr>
                      </m:ctrlPr>
                    </m:naryPr>
                    <m:sub>
                      <m:r>
                        <w:rPr>
                          <w:rFonts w:ascii="Cambria Math" w:hAnsi="Cambria Math"/>
                          <w:lang w:val="en-US"/>
                        </w:rPr>
                        <m:t>-1</m:t>
                      </m:r>
                    </m:sub>
                    <m:sup>
                      <m:r>
                        <w:rPr>
                          <w:rFonts w:ascii="Cambria Math" w:hAnsi="Cambria Math"/>
                          <w:lang w:val="en-US"/>
                        </w:rPr>
                        <m:t>1</m:t>
                      </m:r>
                    </m:sup>
                    <m:e>
                      <m:r>
                        <w:rPr>
                          <w:rFonts w:ascii="Cambria Math" w:hAnsi="Cambria Math"/>
                          <w:lang w:val="en-US"/>
                        </w:rPr>
                        <m:t>f</m:t>
                      </m:r>
                      <m:d>
                        <m:dPr>
                          <m:ctrlPr>
                            <w:rPr>
                              <w:rFonts w:ascii="Cambria Math" w:hAnsi="Cambria Math"/>
                              <w:i/>
                              <w:lang w:val="en-US"/>
                            </w:rPr>
                          </m:ctrlPr>
                        </m:dPr>
                        <m:e>
                          <m:r>
                            <w:rPr>
                              <w:rFonts w:ascii="Cambria Math" w:hAnsi="Cambria Math"/>
                              <w:lang w:val="en-US"/>
                            </w:rPr>
                            <m:t>x,y</m:t>
                          </m:r>
                        </m:e>
                      </m:d>
                      <m:r>
                        <w:rPr>
                          <w:rFonts w:ascii="Cambria Math" w:hAnsi="Cambria Math"/>
                          <w:lang w:val="en-US"/>
                        </w:rPr>
                        <m:t>dxdy</m:t>
                      </m:r>
                    </m:e>
                  </m:nary>
                </m:e>
              </m:nary>
              <m:r>
                <w:rPr>
                  <w:rFonts w:ascii="Cambria Math" w:hAnsi="Cambria Math"/>
                  <w:lang w:val="en-US"/>
                </w:rPr>
                <m:t>≈</m:t>
              </m:r>
              <m:nary>
                <m:naryPr>
                  <m:chr m:val="∑"/>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r>
                        <w:rPr>
                          <w:rFonts w:ascii="Cambria Math" w:hAnsi="Cambria Math"/>
                          <w:lang w:val="en-US"/>
                        </w:rPr>
                        <m:t>, for every i,j≤n</m:t>
                      </m:r>
                    </m:e>
                  </m:nary>
                </m:e>
              </m:nary>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30</m:t>
                  </m:r>
                  <m:r>
                    <w:rPr>
                      <w:rFonts w:ascii="Cambria Math" w:hAnsi="Cambria Math"/>
                      <w:i/>
                      <w:lang w:val="en-US"/>
                    </w:rPr>
                    <w:fldChar w:fldCharType="end"/>
                  </m:r>
                </m:e>
              </m:d>
            </m:e>
          </m:eqArr>
        </m:oMath>
      </m:oMathPara>
    </w:p>
    <w:p w14:paraId="7339B5C9" w14:textId="541DFCAE" w:rsidR="00571C21" w:rsidRDefault="00F574D8" w:rsidP="00692EDA">
      <w:r>
        <w:t xml:space="preserve">Since the </w:t>
      </w:r>
      <w:r w:rsidR="00C15633">
        <w:t>plate</w:t>
      </w:r>
      <w:r>
        <w:t xml:space="preserve"> element</w:t>
      </w:r>
      <w:r w:rsidR="00766813">
        <w:t xml:space="preserve"> has</w:t>
      </w:r>
      <w:r>
        <w:t xml:space="preserve"> </w:t>
      </w:r>
      <w:r w:rsidR="00766813">
        <w:t>four</w:t>
      </w:r>
      <w:r>
        <w:t xml:space="preserve"> nodes </w:t>
      </w:r>
      <w:r w:rsidR="00A74DE2">
        <w:t>only two integrations are possible</w:t>
      </w:r>
      <w:r w:rsidR="0027312D">
        <w:t>:</w:t>
      </w:r>
    </w:p>
    <w:p w14:paraId="14B0553A" w14:textId="3AF8ECC6" w:rsidR="0027312D" w:rsidRDefault="0027312D" w:rsidP="00766813">
      <w:pPr>
        <w:pStyle w:val="ListParagraph"/>
        <w:numPr>
          <w:ilvl w:val="0"/>
          <w:numId w:val="20"/>
        </w:numPr>
      </w:pPr>
      <w:r>
        <w:t>Using one Gauss point resulting in the reduced Integration scheme</w:t>
      </w:r>
    </w:p>
    <w:p w14:paraId="72106856" w14:textId="3C539236" w:rsidR="0027312D" w:rsidRDefault="0027312D" w:rsidP="00766813">
      <w:pPr>
        <w:pStyle w:val="ListParagraph"/>
        <w:numPr>
          <w:ilvl w:val="0"/>
          <w:numId w:val="20"/>
        </w:numPr>
      </w:pPr>
      <w:r>
        <w:t>Using four Gauss points resulting in the full integration scheme.</w:t>
      </w:r>
    </w:p>
    <w:p w14:paraId="0D743755" w14:textId="37FDF5D5" w:rsidR="0027312D" w:rsidRDefault="0027312D" w:rsidP="00692EDA">
      <w:r>
        <w:t xml:space="preserve">Using full integration results in greater computational time </w:t>
      </w:r>
      <w:r w:rsidR="006A67D3">
        <w:t>but improves accuracy, on the other hand reduced integration make computation faster</w:t>
      </w:r>
      <w:r w:rsidR="00B258ED">
        <w:t xml:space="preserve"> requiring </w:t>
      </w:r>
      <w:r w:rsidR="00CE48BB">
        <w:t xml:space="preserve">only a fourth as many computations, but results in less accurate results and </w:t>
      </w:r>
      <w:r w:rsidR="003B097B">
        <w:t>introduces</w:t>
      </w:r>
      <w:r w:rsidR="00A0405C">
        <w:t xml:space="preserve"> the so called zero energy modes which are deformed states of the element which have zero strain energy</w:t>
      </w:r>
      <w:r w:rsidR="007716D9">
        <w:t>. This is physically impossible and reduces the stiffness of the structure</w:t>
      </w:r>
      <w:r w:rsidR="003017A5">
        <w:t xml:space="preserve"> as to achieve these modes of deformation no energy is needed.</w:t>
      </w:r>
      <w:r w:rsidR="00C15633">
        <w:t xml:space="preserve"> This phenomenon is also known as the hourglass effect in FEM.</w:t>
      </w:r>
    </w:p>
    <w:p w14:paraId="20D187C5" w14:textId="4EC3D2E8" w:rsidR="008407D0" w:rsidRDefault="008C2B6D" w:rsidP="00692EDA">
      <w:r>
        <w:t xml:space="preserve">The table that follows </w:t>
      </w:r>
      <w:r w:rsidR="008407D0">
        <w:t>exposes the Gauss point coordinates and the weights that shall be used when performin</w:t>
      </w:r>
      <w:r w:rsidR="00E74974">
        <w:t>g</w:t>
      </w:r>
      <w:r w:rsidR="008407D0">
        <w:t xml:space="preserve"> one or four Gauss point integration</w:t>
      </w:r>
    </w:p>
    <w:p w14:paraId="7C43259B" w14:textId="1D5838CD" w:rsidR="00C470E0" w:rsidRDefault="00C470E0" w:rsidP="00C470E0">
      <w:pPr>
        <w:pStyle w:val="Caption"/>
        <w:keepNext/>
      </w:pPr>
      <w:bookmarkStart w:id="148" w:name="_Toc181542472"/>
      <w:r>
        <w:t xml:space="preserve">Table </w:t>
      </w:r>
      <w:fldSimple w:instr=" SEQ Table \* ARABIC ">
        <w:r w:rsidR="0011627E">
          <w:rPr>
            <w:noProof/>
          </w:rPr>
          <w:t>2</w:t>
        </w:r>
      </w:fldSimple>
      <w:r>
        <w:t xml:space="preserve"> Gauss points weights and coordinates for one and four gauss point integration</w:t>
      </w:r>
      <w:bookmarkEnd w:id="148"/>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2"/>
        <w:gridCol w:w="1342"/>
        <w:gridCol w:w="1342"/>
        <w:gridCol w:w="1342"/>
        <w:gridCol w:w="1343"/>
      </w:tblGrid>
      <w:tr w:rsidR="002B65C3" w14:paraId="00AE46A0" w14:textId="77777777" w:rsidTr="0021233B">
        <w:trPr>
          <w:trHeight w:val="273"/>
          <w:jc w:val="center"/>
        </w:trPr>
        <w:tc>
          <w:tcPr>
            <w:tcW w:w="1342" w:type="dxa"/>
            <w:tcBorders>
              <w:bottom w:val="single" w:sz="4" w:space="0" w:color="auto"/>
              <w:right w:val="single" w:sz="4" w:space="0" w:color="auto"/>
            </w:tcBorders>
            <w:shd w:val="clear" w:color="auto" w:fill="ADADAD" w:themeFill="background2" w:themeFillShade="BF"/>
          </w:tcPr>
          <w:p w14:paraId="2125A9E8" w14:textId="5DED5E9A" w:rsidR="00B13B02" w:rsidRDefault="00000000" w:rsidP="00692EDA">
            <m:oMathPara>
              <m:oMath>
                <m:sSub>
                  <m:sSubPr>
                    <m:ctrlPr>
                      <w:rPr>
                        <w:rFonts w:ascii="Cambria Math" w:hAnsi="Cambria Math"/>
                        <w:i/>
                      </w:rPr>
                    </m:ctrlPr>
                  </m:sSubPr>
                  <m:e>
                    <m:r>
                      <w:rPr>
                        <w:rFonts w:ascii="Cambria Math" w:hAnsi="Cambria Math"/>
                      </w:rPr>
                      <m:t>N</m:t>
                    </m:r>
                  </m:e>
                  <m:sub>
                    <m:r>
                      <w:rPr>
                        <w:rFonts w:ascii="Cambria Math" w:hAnsi="Cambria Math"/>
                      </w:rPr>
                      <m:t>G</m:t>
                    </m:r>
                  </m:sub>
                </m:sSub>
              </m:oMath>
            </m:oMathPara>
          </w:p>
        </w:tc>
        <w:tc>
          <w:tcPr>
            <w:tcW w:w="1342" w:type="dxa"/>
            <w:tcBorders>
              <w:left w:val="single" w:sz="4" w:space="0" w:color="auto"/>
              <w:bottom w:val="single" w:sz="4" w:space="0" w:color="auto"/>
            </w:tcBorders>
            <w:shd w:val="clear" w:color="auto" w:fill="ADADAD" w:themeFill="background2" w:themeFillShade="BF"/>
          </w:tcPr>
          <w:p w14:paraId="3CF3DDBB" w14:textId="101F77D1" w:rsidR="00B13B02" w:rsidRDefault="00D662E9" w:rsidP="00692EDA">
            <m:oMathPara>
              <m:oMath>
                <m:r>
                  <w:rPr>
                    <w:rFonts w:ascii="Cambria Math" w:hAnsi="Cambria Math"/>
                  </w:rPr>
                  <m:t>k</m:t>
                </m:r>
              </m:oMath>
            </m:oMathPara>
          </w:p>
        </w:tc>
        <w:tc>
          <w:tcPr>
            <w:tcW w:w="1342" w:type="dxa"/>
            <w:tcBorders>
              <w:bottom w:val="single" w:sz="4" w:space="0" w:color="auto"/>
            </w:tcBorders>
            <w:shd w:val="clear" w:color="auto" w:fill="ADADAD" w:themeFill="background2" w:themeFillShade="BF"/>
          </w:tcPr>
          <w:p w14:paraId="728E2E77" w14:textId="5B6CC46F" w:rsidR="00B13B02" w:rsidRDefault="00000000" w:rsidP="00692EDA">
            <m:oMathPara>
              <m:oMath>
                <m:sSub>
                  <m:sSubPr>
                    <m:ctrlPr>
                      <w:rPr>
                        <w:rFonts w:ascii="Cambria Math" w:hAnsi="Cambria Math"/>
                        <w:i/>
                      </w:rPr>
                    </m:ctrlPr>
                  </m:sSubPr>
                  <m:e>
                    <m:r>
                      <w:rPr>
                        <w:rFonts w:ascii="Cambria Math" w:hAnsi="Cambria Math"/>
                      </w:rPr>
                      <m:t>w</m:t>
                    </m:r>
                  </m:e>
                  <m:sub>
                    <m:r>
                      <w:rPr>
                        <w:rFonts w:ascii="Cambria Math" w:hAnsi="Cambria Math"/>
                      </w:rPr>
                      <m:t>k</m:t>
                    </m:r>
                  </m:sub>
                </m:sSub>
              </m:oMath>
            </m:oMathPara>
          </w:p>
        </w:tc>
        <w:tc>
          <w:tcPr>
            <w:tcW w:w="1342" w:type="dxa"/>
            <w:tcBorders>
              <w:bottom w:val="single" w:sz="4" w:space="0" w:color="auto"/>
            </w:tcBorders>
            <w:shd w:val="clear" w:color="auto" w:fill="ADADAD" w:themeFill="background2" w:themeFillShade="BF"/>
          </w:tcPr>
          <w:p w14:paraId="53997BC6" w14:textId="7537E975" w:rsidR="00B13B02" w:rsidRDefault="00000000" w:rsidP="00692EDA">
            <m:oMathPara>
              <m:oMath>
                <m:sSub>
                  <m:sSubPr>
                    <m:ctrlPr>
                      <w:rPr>
                        <w:rFonts w:ascii="Cambria Math" w:hAnsi="Cambria Math"/>
                        <w:i/>
                      </w:rPr>
                    </m:ctrlPr>
                  </m:sSubPr>
                  <m:e>
                    <m:r>
                      <w:rPr>
                        <w:rFonts w:ascii="Cambria Math" w:hAnsi="Cambria Math"/>
                      </w:rPr>
                      <m:t>ξ</m:t>
                    </m:r>
                  </m:e>
                  <m:sub>
                    <m:r>
                      <w:rPr>
                        <w:rFonts w:ascii="Cambria Math" w:hAnsi="Cambria Math"/>
                      </w:rPr>
                      <m:t>k</m:t>
                    </m:r>
                  </m:sub>
                </m:sSub>
              </m:oMath>
            </m:oMathPara>
          </w:p>
        </w:tc>
        <w:tc>
          <w:tcPr>
            <w:tcW w:w="1343" w:type="dxa"/>
            <w:tcBorders>
              <w:bottom w:val="single" w:sz="4" w:space="0" w:color="auto"/>
            </w:tcBorders>
            <w:shd w:val="clear" w:color="auto" w:fill="ADADAD" w:themeFill="background2" w:themeFillShade="BF"/>
          </w:tcPr>
          <w:p w14:paraId="422E2E2D" w14:textId="519D7D62" w:rsidR="00B13B02" w:rsidRDefault="00000000" w:rsidP="00692EDA">
            <m:oMathPara>
              <m:oMath>
                <m:sSub>
                  <m:sSubPr>
                    <m:ctrlPr>
                      <w:rPr>
                        <w:rFonts w:ascii="Cambria Math" w:hAnsi="Cambria Math"/>
                        <w:i/>
                      </w:rPr>
                    </m:ctrlPr>
                  </m:sSubPr>
                  <m:e>
                    <m:r>
                      <w:rPr>
                        <w:rFonts w:ascii="Cambria Math" w:hAnsi="Cambria Math"/>
                      </w:rPr>
                      <m:t>η</m:t>
                    </m:r>
                  </m:e>
                  <m:sub>
                    <m:r>
                      <w:rPr>
                        <w:rFonts w:ascii="Cambria Math" w:hAnsi="Cambria Math"/>
                      </w:rPr>
                      <m:t>k</m:t>
                    </m:r>
                  </m:sub>
                </m:sSub>
              </m:oMath>
            </m:oMathPara>
          </w:p>
        </w:tc>
      </w:tr>
      <w:tr w:rsidR="002B65C3" w14:paraId="24BEAA3B" w14:textId="77777777" w:rsidTr="0021233B">
        <w:trPr>
          <w:trHeight w:val="273"/>
          <w:jc w:val="center"/>
        </w:trPr>
        <w:tc>
          <w:tcPr>
            <w:tcW w:w="1342" w:type="dxa"/>
            <w:tcBorders>
              <w:top w:val="single" w:sz="4" w:space="0" w:color="auto"/>
              <w:bottom w:val="single" w:sz="4" w:space="0" w:color="auto"/>
              <w:right w:val="single" w:sz="4" w:space="0" w:color="auto"/>
            </w:tcBorders>
            <w:shd w:val="clear" w:color="auto" w:fill="ADADAD" w:themeFill="background2" w:themeFillShade="BF"/>
          </w:tcPr>
          <w:p w14:paraId="38D8062C" w14:textId="59A06E70" w:rsidR="00B13B02" w:rsidRDefault="00945946" w:rsidP="00692EDA">
            <m:oMathPara>
              <m:oMath>
                <m:r>
                  <w:rPr>
                    <w:rFonts w:ascii="Cambria Math" w:hAnsi="Cambria Math"/>
                  </w:rPr>
                  <m:t>1</m:t>
                </m:r>
              </m:oMath>
            </m:oMathPara>
          </w:p>
        </w:tc>
        <w:tc>
          <w:tcPr>
            <w:tcW w:w="1342" w:type="dxa"/>
            <w:tcBorders>
              <w:top w:val="single" w:sz="4" w:space="0" w:color="auto"/>
              <w:left w:val="single" w:sz="4" w:space="0" w:color="auto"/>
              <w:bottom w:val="single" w:sz="4" w:space="0" w:color="auto"/>
            </w:tcBorders>
          </w:tcPr>
          <w:p w14:paraId="5271999B" w14:textId="3A6A41E6" w:rsidR="00B13B02" w:rsidRDefault="006B4E0A" w:rsidP="00692EDA">
            <m:oMathPara>
              <m:oMath>
                <m:r>
                  <w:rPr>
                    <w:rFonts w:ascii="Cambria Math" w:hAnsi="Cambria Math"/>
                  </w:rPr>
                  <m:t>1</m:t>
                </m:r>
              </m:oMath>
            </m:oMathPara>
          </w:p>
        </w:tc>
        <w:tc>
          <w:tcPr>
            <w:tcW w:w="1342" w:type="dxa"/>
            <w:tcBorders>
              <w:top w:val="single" w:sz="4" w:space="0" w:color="auto"/>
              <w:bottom w:val="single" w:sz="4" w:space="0" w:color="auto"/>
            </w:tcBorders>
          </w:tcPr>
          <w:p w14:paraId="6B1EA985" w14:textId="79AE98FA" w:rsidR="00B13B02" w:rsidRDefault="00A822CD" w:rsidP="00692EDA">
            <m:oMathPara>
              <m:oMath>
                <m:r>
                  <w:rPr>
                    <w:rFonts w:ascii="Cambria Math" w:hAnsi="Cambria Math"/>
                  </w:rPr>
                  <m:t>2</m:t>
                </m:r>
              </m:oMath>
            </m:oMathPara>
          </w:p>
        </w:tc>
        <w:tc>
          <w:tcPr>
            <w:tcW w:w="1342" w:type="dxa"/>
            <w:tcBorders>
              <w:top w:val="single" w:sz="4" w:space="0" w:color="auto"/>
              <w:bottom w:val="single" w:sz="4" w:space="0" w:color="auto"/>
            </w:tcBorders>
          </w:tcPr>
          <w:p w14:paraId="125A47D5" w14:textId="77DB98C1" w:rsidR="00B13B02" w:rsidRDefault="00A822CD" w:rsidP="00692EDA">
            <m:oMathPara>
              <m:oMath>
                <m:r>
                  <w:rPr>
                    <w:rFonts w:ascii="Cambria Math" w:hAnsi="Cambria Math"/>
                  </w:rPr>
                  <m:t>0</m:t>
                </m:r>
              </m:oMath>
            </m:oMathPara>
          </w:p>
        </w:tc>
        <w:tc>
          <w:tcPr>
            <w:tcW w:w="1343" w:type="dxa"/>
            <w:tcBorders>
              <w:top w:val="single" w:sz="4" w:space="0" w:color="auto"/>
              <w:bottom w:val="single" w:sz="4" w:space="0" w:color="auto"/>
            </w:tcBorders>
          </w:tcPr>
          <w:p w14:paraId="2C827B3D" w14:textId="5F17E97F" w:rsidR="00B13B02" w:rsidRDefault="00A822CD" w:rsidP="00692EDA">
            <m:oMathPara>
              <m:oMath>
                <m:r>
                  <w:rPr>
                    <w:rFonts w:ascii="Cambria Math" w:hAnsi="Cambria Math"/>
                  </w:rPr>
                  <m:t>0</m:t>
                </m:r>
              </m:oMath>
            </m:oMathPara>
          </w:p>
        </w:tc>
      </w:tr>
      <w:tr w:rsidR="002B65C3" w14:paraId="46022788" w14:textId="77777777" w:rsidTr="0021233B">
        <w:trPr>
          <w:trHeight w:val="314"/>
          <w:jc w:val="center"/>
        </w:trPr>
        <w:tc>
          <w:tcPr>
            <w:tcW w:w="1342" w:type="dxa"/>
            <w:vMerge w:val="restart"/>
            <w:tcBorders>
              <w:top w:val="single" w:sz="4" w:space="0" w:color="auto"/>
              <w:right w:val="single" w:sz="4" w:space="0" w:color="auto"/>
            </w:tcBorders>
            <w:shd w:val="clear" w:color="auto" w:fill="ADADAD" w:themeFill="background2" w:themeFillShade="BF"/>
            <w:vAlign w:val="center"/>
          </w:tcPr>
          <w:p w14:paraId="41954F75" w14:textId="0D7F75D1" w:rsidR="002B65C3" w:rsidRDefault="002B65C3" w:rsidP="005930A5">
            <w:pPr>
              <w:jc w:val="center"/>
            </w:pPr>
            <m:oMathPara>
              <m:oMath>
                <m:r>
                  <w:rPr>
                    <w:rFonts w:ascii="Cambria Math" w:hAnsi="Cambria Math"/>
                  </w:rPr>
                  <m:t>4</m:t>
                </m:r>
              </m:oMath>
            </m:oMathPara>
          </w:p>
        </w:tc>
        <w:tc>
          <w:tcPr>
            <w:tcW w:w="1342" w:type="dxa"/>
            <w:tcBorders>
              <w:top w:val="single" w:sz="4" w:space="0" w:color="auto"/>
              <w:left w:val="single" w:sz="4" w:space="0" w:color="auto"/>
            </w:tcBorders>
          </w:tcPr>
          <w:p w14:paraId="181613EC" w14:textId="5A014DC5" w:rsidR="002B65C3" w:rsidRDefault="002B65C3" w:rsidP="00692EDA">
            <m:oMathPara>
              <m:oMath>
                <m:r>
                  <w:rPr>
                    <w:rFonts w:ascii="Cambria Math" w:hAnsi="Cambria Math"/>
                  </w:rPr>
                  <m:t>1</m:t>
                </m:r>
              </m:oMath>
            </m:oMathPara>
          </w:p>
        </w:tc>
        <w:tc>
          <w:tcPr>
            <w:tcW w:w="1342" w:type="dxa"/>
            <w:tcBorders>
              <w:top w:val="single" w:sz="4" w:space="0" w:color="auto"/>
            </w:tcBorders>
          </w:tcPr>
          <w:p w14:paraId="2207051A" w14:textId="1CE367E8" w:rsidR="002B65C3" w:rsidRDefault="002B65C3" w:rsidP="00692EDA">
            <m:oMathPara>
              <m:oMath>
                <m:r>
                  <w:rPr>
                    <w:rFonts w:ascii="Cambria Math" w:hAnsi="Cambria Math"/>
                  </w:rPr>
                  <m:t>1</m:t>
                </m:r>
              </m:oMath>
            </m:oMathPara>
          </w:p>
        </w:tc>
        <w:tc>
          <w:tcPr>
            <w:tcW w:w="1342" w:type="dxa"/>
            <w:tcBorders>
              <w:top w:val="single" w:sz="4" w:space="0" w:color="auto"/>
            </w:tcBorders>
          </w:tcPr>
          <w:p w14:paraId="025B6B0D" w14:textId="6E3B7E92" w:rsidR="002B65C3" w:rsidRDefault="002B65C3" w:rsidP="00692EDA">
            <m:oMathPara>
              <m:oMath>
                <m:r>
                  <w:rPr>
                    <w:rFonts w:ascii="Cambria Math" w:eastAsiaTheme="minorEastAsia" w:hAnsi="Cambria Math"/>
                  </w:rPr>
                  <m:t>-</m:t>
                </m:r>
                <m:r>
                  <w:rPr>
                    <w:rFonts w:ascii="Cambria Math" w:hAnsi="Cambria Math"/>
                  </w:rPr>
                  <m:t>1</m:t>
                </m:r>
                <m:r>
                  <m:rPr>
                    <m:lit/>
                  </m:rPr>
                  <w:rPr>
                    <w:rFonts w:ascii="Cambria Math" w:hAnsi="Cambria Math"/>
                  </w:rPr>
                  <m:t>/</m:t>
                </m:r>
                <m:rad>
                  <m:radPr>
                    <m:degHide m:val="1"/>
                    <m:ctrlPr>
                      <w:rPr>
                        <w:rFonts w:ascii="Cambria Math" w:hAnsi="Cambria Math"/>
                        <w:i/>
                      </w:rPr>
                    </m:ctrlPr>
                  </m:radPr>
                  <m:deg/>
                  <m:e>
                    <m:r>
                      <w:rPr>
                        <w:rFonts w:ascii="Cambria Math" w:hAnsi="Cambria Math"/>
                      </w:rPr>
                      <m:t>3</m:t>
                    </m:r>
                  </m:e>
                </m:rad>
              </m:oMath>
            </m:oMathPara>
          </w:p>
        </w:tc>
        <w:tc>
          <w:tcPr>
            <w:tcW w:w="1343" w:type="dxa"/>
            <w:tcBorders>
              <w:top w:val="single" w:sz="4" w:space="0" w:color="auto"/>
            </w:tcBorders>
          </w:tcPr>
          <w:p w14:paraId="08267278" w14:textId="77153D23" w:rsidR="002B65C3" w:rsidRDefault="002B65C3" w:rsidP="00692EDA">
            <m:oMathPara>
              <m:oMath>
                <m:r>
                  <w:rPr>
                    <w:rFonts w:ascii="Cambria Math" w:eastAsiaTheme="minorEastAsia" w:hAnsi="Cambria Math"/>
                  </w:rPr>
                  <m:t>-</m:t>
                </m:r>
                <m:r>
                  <w:rPr>
                    <w:rFonts w:ascii="Cambria Math" w:hAnsi="Cambria Math"/>
                  </w:rPr>
                  <m:t>1</m:t>
                </m:r>
                <m:r>
                  <m:rPr>
                    <m:lit/>
                  </m:rPr>
                  <w:rPr>
                    <w:rFonts w:ascii="Cambria Math" w:hAnsi="Cambria Math"/>
                  </w:rPr>
                  <m:t>/</m:t>
                </m:r>
                <m:rad>
                  <m:radPr>
                    <m:degHide m:val="1"/>
                    <m:ctrlPr>
                      <w:rPr>
                        <w:rFonts w:ascii="Cambria Math" w:hAnsi="Cambria Math"/>
                        <w:i/>
                      </w:rPr>
                    </m:ctrlPr>
                  </m:radPr>
                  <m:deg/>
                  <m:e>
                    <m:r>
                      <w:rPr>
                        <w:rFonts w:ascii="Cambria Math" w:hAnsi="Cambria Math"/>
                      </w:rPr>
                      <m:t>3</m:t>
                    </m:r>
                  </m:e>
                </m:rad>
              </m:oMath>
            </m:oMathPara>
          </w:p>
        </w:tc>
      </w:tr>
      <w:tr w:rsidR="002B65C3" w14:paraId="667E1C1D" w14:textId="77777777" w:rsidTr="0021233B">
        <w:trPr>
          <w:trHeight w:val="139"/>
          <w:jc w:val="center"/>
        </w:trPr>
        <w:tc>
          <w:tcPr>
            <w:tcW w:w="1342" w:type="dxa"/>
            <w:vMerge/>
            <w:tcBorders>
              <w:right w:val="single" w:sz="4" w:space="0" w:color="auto"/>
            </w:tcBorders>
            <w:shd w:val="clear" w:color="auto" w:fill="ADADAD" w:themeFill="background2" w:themeFillShade="BF"/>
          </w:tcPr>
          <w:p w14:paraId="5BB3773E" w14:textId="77777777" w:rsidR="002B65C3" w:rsidRDefault="002B65C3" w:rsidP="00692EDA"/>
        </w:tc>
        <w:tc>
          <w:tcPr>
            <w:tcW w:w="1342" w:type="dxa"/>
            <w:tcBorders>
              <w:left w:val="single" w:sz="4" w:space="0" w:color="auto"/>
            </w:tcBorders>
          </w:tcPr>
          <w:p w14:paraId="0EF27731" w14:textId="3B9B7A14" w:rsidR="002B65C3" w:rsidRDefault="002B65C3" w:rsidP="00692EDA">
            <m:oMathPara>
              <m:oMath>
                <m:r>
                  <w:rPr>
                    <w:rFonts w:ascii="Cambria Math" w:hAnsi="Cambria Math"/>
                  </w:rPr>
                  <m:t>2</m:t>
                </m:r>
              </m:oMath>
            </m:oMathPara>
          </w:p>
        </w:tc>
        <w:tc>
          <w:tcPr>
            <w:tcW w:w="1342" w:type="dxa"/>
          </w:tcPr>
          <w:p w14:paraId="06D35B56" w14:textId="74C11B4C" w:rsidR="002B65C3" w:rsidRDefault="002B65C3" w:rsidP="00692EDA">
            <m:oMathPara>
              <m:oMath>
                <m:r>
                  <w:rPr>
                    <w:rFonts w:ascii="Cambria Math" w:hAnsi="Cambria Math"/>
                  </w:rPr>
                  <m:t>1</m:t>
                </m:r>
              </m:oMath>
            </m:oMathPara>
          </w:p>
        </w:tc>
        <w:tc>
          <w:tcPr>
            <w:tcW w:w="1342" w:type="dxa"/>
          </w:tcPr>
          <w:p w14:paraId="75639F1F" w14:textId="00680FC1" w:rsidR="002B65C3" w:rsidRDefault="002B65C3" w:rsidP="00692EDA">
            <m:oMathPara>
              <m:oMath>
                <m:r>
                  <w:rPr>
                    <w:rFonts w:ascii="Cambria Math" w:hAnsi="Cambria Math"/>
                  </w:rPr>
                  <m:t>+1</m:t>
                </m:r>
                <m:r>
                  <m:rPr>
                    <m:lit/>
                  </m:rPr>
                  <w:rPr>
                    <w:rFonts w:ascii="Cambria Math" w:hAnsi="Cambria Math"/>
                  </w:rPr>
                  <m:t>/</m:t>
                </m:r>
                <m:rad>
                  <m:radPr>
                    <m:degHide m:val="1"/>
                    <m:ctrlPr>
                      <w:rPr>
                        <w:rFonts w:ascii="Cambria Math" w:hAnsi="Cambria Math"/>
                        <w:i/>
                      </w:rPr>
                    </m:ctrlPr>
                  </m:radPr>
                  <m:deg/>
                  <m:e>
                    <m:r>
                      <w:rPr>
                        <w:rFonts w:ascii="Cambria Math" w:hAnsi="Cambria Math"/>
                      </w:rPr>
                      <m:t>3</m:t>
                    </m:r>
                  </m:e>
                </m:rad>
              </m:oMath>
            </m:oMathPara>
          </w:p>
        </w:tc>
        <w:tc>
          <w:tcPr>
            <w:tcW w:w="1343" w:type="dxa"/>
          </w:tcPr>
          <w:p w14:paraId="09DC60E6" w14:textId="71C9B36A" w:rsidR="002B65C3" w:rsidRDefault="002B65C3" w:rsidP="00692EDA">
            <m:oMathPara>
              <m:oMath>
                <m:r>
                  <w:rPr>
                    <w:rFonts w:ascii="Cambria Math" w:hAnsi="Cambria Math"/>
                  </w:rPr>
                  <m:t>-1</m:t>
                </m:r>
                <m:r>
                  <m:rPr>
                    <m:lit/>
                  </m:rPr>
                  <w:rPr>
                    <w:rFonts w:ascii="Cambria Math" w:hAnsi="Cambria Math"/>
                  </w:rPr>
                  <m:t>/</m:t>
                </m:r>
                <m:rad>
                  <m:radPr>
                    <m:degHide m:val="1"/>
                    <m:ctrlPr>
                      <w:rPr>
                        <w:rFonts w:ascii="Cambria Math" w:hAnsi="Cambria Math"/>
                        <w:i/>
                      </w:rPr>
                    </m:ctrlPr>
                  </m:radPr>
                  <m:deg/>
                  <m:e>
                    <m:r>
                      <w:rPr>
                        <w:rFonts w:ascii="Cambria Math" w:hAnsi="Cambria Math"/>
                      </w:rPr>
                      <m:t>3</m:t>
                    </m:r>
                  </m:e>
                </m:rad>
              </m:oMath>
            </m:oMathPara>
          </w:p>
        </w:tc>
      </w:tr>
      <w:tr w:rsidR="002B65C3" w14:paraId="50BBBF3E" w14:textId="77777777" w:rsidTr="0021233B">
        <w:trPr>
          <w:trHeight w:val="139"/>
          <w:jc w:val="center"/>
        </w:trPr>
        <w:tc>
          <w:tcPr>
            <w:tcW w:w="1342" w:type="dxa"/>
            <w:vMerge/>
            <w:tcBorders>
              <w:right w:val="single" w:sz="4" w:space="0" w:color="auto"/>
            </w:tcBorders>
            <w:shd w:val="clear" w:color="auto" w:fill="ADADAD" w:themeFill="background2" w:themeFillShade="BF"/>
          </w:tcPr>
          <w:p w14:paraId="0F096618" w14:textId="77777777" w:rsidR="002B65C3" w:rsidRDefault="002B65C3" w:rsidP="00692EDA"/>
        </w:tc>
        <w:tc>
          <w:tcPr>
            <w:tcW w:w="1342" w:type="dxa"/>
            <w:tcBorders>
              <w:left w:val="single" w:sz="4" w:space="0" w:color="auto"/>
            </w:tcBorders>
          </w:tcPr>
          <w:p w14:paraId="769E6D39" w14:textId="3FCCF029" w:rsidR="002B65C3" w:rsidRDefault="002B65C3" w:rsidP="00692EDA">
            <m:oMathPara>
              <m:oMath>
                <m:r>
                  <w:rPr>
                    <w:rFonts w:ascii="Cambria Math" w:hAnsi="Cambria Math"/>
                  </w:rPr>
                  <m:t>3</m:t>
                </m:r>
              </m:oMath>
            </m:oMathPara>
          </w:p>
        </w:tc>
        <w:tc>
          <w:tcPr>
            <w:tcW w:w="1342" w:type="dxa"/>
          </w:tcPr>
          <w:p w14:paraId="36D120FD" w14:textId="4C80BAFA" w:rsidR="002B65C3" w:rsidRDefault="002B65C3" w:rsidP="00692EDA">
            <m:oMathPara>
              <m:oMath>
                <m:r>
                  <w:rPr>
                    <w:rFonts w:ascii="Cambria Math" w:hAnsi="Cambria Math"/>
                  </w:rPr>
                  <m:t>1</m:t>
                </m:r>
              </m:oMath>
            </m:oMathPara>
          </w:p>
        </w:tc>
        <w:tc>
          <w:tcPr>
            <w:tcW w:w="1342" w:type="dxa"/>
          </w:tcPr>
          <w:p w14:paraId="0FEB585D" w14:textId="1EB56929" w:rsidR="002B65C3" w:rsidRDefault="002B65C3" w:rsidP="00692EDA">
            <m:oMathPara>
              <m:oMath>
                <m:r>
                  <w:rPr>
                    <w:rFonts w:ascii="Cambria Math" w:hAnsi="Cambria Math"/>
                  </w:rPr>
                  <m:t>+1</m:t>
                </m:r>
                <m:r>
                  <m:rPr>
                    <m:lit/>
                  </m:rPr>
                  <w:rPr>
                    <w:rFonts w:ascii="Cambria Math" w:hAnsi="Cambria Math"/>
                  </w:rPr>
                  <m:t>/</m:t>
                </m:r>
                <m:rad>
                  <m:radPr>
                    <m:degHide m:val="1"/>
                    <m:ctrlPr>
                      <w:rPr>
                        <w:rFonts w:ascii="Cambria Math" w:hAnsi="Cambria Math"/>
                        <w:i/>
                      </w:rPr>
                    </m:ctrlPr>
                  </m:radPr>
                  <m:deg/>
                  <m:e>
                    <m:r>
                      <w:rPr>
                        <w:rFonts w:ascii="Cambria Math" w:hAnsi="Cambria Math"/>
                      </w:rPr>
                      <m:t>3</m:t>
                    </m:r>
                  </m:e>
                </m:rad>
              </m:oMath>
            </m:oMathPara>
          </w:p>
        </w:tc>
        <w:tc>
          <w:tcPr>
            <w:tcW w:w="1343" w:type="dxa"/>
          </w:tcPr>
          <w:p w14:paraId="52A9A214" w14:textId="61F4EA3C" w:rsidR="002B65C3" w:rsidRDefault="002B65C3" w:rsidP="00692EDA">
            <m:oMathPara>
              <m:oMath>
                <m:r>
                  <w:rPr>
                    <w:rFonts w:ascii="Cambria Math" w:hAnsi="Cambria Math"/>
                  </w:rPr>
                  <m:t>+1</m:t>
                </m:r>
                <m:r>
                  <m:rPr>
                    <m:lit/>
                  </m:rPr>
                  <w:rPr>
                    <w:rFonts w:ascii="Cambria Math" w:hAnsi="Cambria Math"/>
                  </w:rPr>
                  <m:t>/</m:t>
                </m:r>
                <m:rad>
                  <m:radPr>
                    <m:degHide m:val="1"/>
                    <m:ctrlPr>
                      <w:rPr>
                        <w:rFonts w:ascii="Cambria Math" w:hAnsi="Cambria Math"/>
                        <w:i/>
                      </w:rPr>
                    </m:ctrlPr>
                  </m:radPr>
                  <m:deg/>
                  <m:e>
                    <m:r>
                      <w:rPr>
                        <w:rFonts w:ascii="Cambria Math" w:hAnsi="Cambria Math"/>
                      </w:rPr>
                      <m:t>3</m:t>
                    </m:r>
                  </m:e>
                </m:rad>
              </m:oMath>
            </m:oMathPara>
          </w:p>
        </w:tc>
      </w:tr>
      <w:tr w:rsidR="002B65C3" w14:paraId="03D60EE9" w14:textId="77777777" w:rsidTr="0021233B">
        <w:trPr>
          <w:trHeight w:val="139"/>
          <w:jc w:val="center"/>
        </w:trPr>
        <w:tc>
          <w:tcPr>
            <w:tcW w:w="1342" w:type="dxa"/>
            <w:vMerge/>
            <w:tcBorders>
              <w:bottom w:val="single" w:sz="4" w:space="0" w:color="auto"/>
              <w:right w:val="single" w:sz="4" w:space="0" w:color="auto"/>
            </w:tcBorders>
            <w:shd w:val="clear" w:color="auto" w:fill="ADADAD" w:themeFill="background2" w:themeFillShade="BF"/>
          </w:tcPr>
          <w:p w14:paraId="4DA48F87" w14:textId="77777777" w:rsidR="002B65C3" w:rsidRDefault="002B65C3" w:rsidP="00692EDA"/>
        </w:tc>
        <w:tc>
          <w:tcPr>
            <w:tcW w:w="1342" w:type="dxa"/>
            <w:tcBorders>
              <w:left w:val="single" w:sz="4" w:space="0" w:color="auto"/>
              <w:bottom w:val="single" w:sz="4" w:space="0" w:color="auto"/>
            </w:tcBorders>
          </w:tcPr>
          <w:p w14:paraId="3D231E5C" w14:textId="33E12559" w:rsidR="002B65C3" w:rsidRDefault="002B65C3" w:rsidP="00692EDA">
            <m:oMathPara>
              <m:oMath>
                <m:r>
                  <w:rPr>
                    <w:rFonts w:ascii="Cambria Math" w:hAnsi="Cambria Math"/>
                  </w:rPr>
                  <m:t>4</m:t>
                </m:r>
              </m:oMath>
            </m:oMathPara>
          </w:p>
        </w:tc>
        <w:tc>
          <w:tcPr>
            <w:tcW w:w="1342" w:type="dxa"/>
            <w:tcBorders>
              <w:bottom w:val="single" w:sz="4" w:space="0" w:color="auto"/>
            </w:tcBorders>
          </w:tcPr>
          <w:p w14:paraId="075093FB" w14:textId="2877CE7A" w:rsidR="002B65C3" w:rsidRDefault="002B65C3" w:rsidP="00692EDA">
            <m:oMathPara>
              <m:oMath>
                <m:r>
                  <w:rPr>
                    <w:rFonts w:ascii="Cambria Math" w:hAnsi="Cambria Math"/>
                  </w:rPr>
                  <m:t>1</m:t>
                </m:r>
              </m:oMath>
            </m:oMathPara>
          </w:p>
        </w:tc>
        <w:tc>
          <w:tcPr>
            <w:tcW w:w="1342" w:type="dxa"/>
            <w:tcBorders>
              <w:bottom w:val="single" w:sz="4" w:space="0" w:color="auto"/>
            </w:tcBorders>
          </w:tcPr>
          <w:p w14:paraId="3949AE85" w14:textId="20B58EA4" w:rsidR="002B65C3" w:rsidRDefault="002B65C3" w:rsidP="00692EDA">
            <m:oMathPara>
              <m:oMath>
                <m:r>
                  <w:rPr>
                    <w:rFonts w:ascii="Cambria Math" w:hAnsi="Cambria Math"/>
                  </w:rPr>
                  <m:t>-1</m:t>
                </m:r>
                <m:r>
                  <m:rPr>
                    <m:lit/>
                  </m:rPr>
                  <w:rPr>
                    <w:rFonts w:ascii="Cambria Math" w:hAnsi="Cambria Math"/>
                  </w:rPr>
                  <m:t>/</m:t>
                </m:r>
                <m:rad>
                  <m:radPr>
                    <m:degHide m:val="1"/>
                    <m:ctrlPr>
                      <w:rPr>
                        <w:rFonts w:ascii="Cambria Math" w:hAnsi="Cambria Math"/>
                        <w:i/>
                      </w:rPr>
                    </m:ctrlPr>
                  </m:radPr>
                  <m:deg/>
                  <m:e>
                    <m:r>
                      <w:rPr>
                        <w:rFonts w:ascii="Cambria Math" w:hAnsi="Cambria Math"/>
                      </w:rPr>
                      <m:t>3</m:t>
                    </m:r>
                  </m:e>
                </m:rad>
              </m:oMath>
            </m:oMathPara>
          </w:p>
        </w:tc>
        <w:tc>
          <w:tcPr>
            <w:tcW w:w="1343" w:type="dxa"/>
            <w:tcBorders>
              <w:bottom w:val="single" w:sz="4" w:space="0" w:color="auto"/>
            </w:tcBorders>
          </w:tcPr>
          <w:p w14:paraId="5AB8EFD8" w14:textId="0BCADC0A" w:rsidR="002B65C3" w:rsidRDefault="002B65C3" w:rsidP="00692EDA">
            <m:oMathPara>
              <m:oMath>
                <m:r>
                  <w:rPr>
                    <w:rFonts w:ascii="Cambria Math" w:hAnsi="Cambria Math"/>
                  </w:rPr>
                  <m:t>+1</m:t>
                </m:r>
                <m:r>
                  <m:rPr>
                    <m:lit/>
                  </m:rPr>
                  <w:rPr>
                    <w:rFonts w:ascii="Cambria Math" w:hAnsi="Cambria Math"/>
                  </w:rPr>
                  <m:t>/</m:t>
                </m:r>
                <m:rad>
                  <m:radPr>
                    <m:degHide m:val="1"/>
                    <m:ctrlPr>
                      <w:rPr>
                        <w:rFonts w:ascii="Cambria Math" w:hAnsi="Cambria Math"/>
                        <w:i/>
                      </w:rPr>
                    </m:ctrlPr>
                  </m:radPr>
                  <m:deg/>
                  <m:e>
                    <m:r>
                      <w:rPr>
                        <w:rFonts w:ascii="Cambria Math" w:hAnsi="Cambria Math"/>
                      </w:rPr>
                      <m:t>3</m:t>
                    </m:r>
                  </m:e>
                </m:rad>
              </m:oMath>
            </m:oMathPara>
          </w:p>
        </w:tc>
      </w:tr>
    </w:tbl>
    <w:p w14:paraId="71FD31CC" w14:textId="20B026E9" w:rsidR="008C2B6D" w:rsidRDefault="008C2B6D" w:rsidP="00692EDA">
      <w:r>
        <w:lastRenderedPageBreak/>
        <w:t xml:space="preserve"> </w:t>
      </w:r>
    </w:p>
    <w:p w14:paraId="3B34B32A" w14:textId="3035B831" w:rsidR="00AE045E" w:rsidRDefault="00AE045E" w:rsidP="00692EDA">
      <w:r>
        <w:t xml:space="preserve">Using </w:t>
      </w:r>
      <w:r w:rsidR="00F62B8D">
        <w:t xml:space="preserve">the Gauss quadrature the local </w:t>
      </w:r>
      <w:r w:rsidR="003B097B">
        <w:t>stiffness</w:t>
      </w:r>
      <w:r w:rsidR="00F62B8D">
        <w:t xml:space="preserve"> matrix of the plate element can be calculated as the sum of all the </w:t>
      </w:r>
      <w:r w:rsidR="004F1708">
        <w:t xml:space="preserve">component </w:t>
      </w:r>
      <w:r w:rsidR="003B097B">
        <w:t>stiffness</w:t>
      </w:r>
      <w:r w:rsidR="004F1708">
        <w:t xml:space="preserve"> matrices:</w:t>
      </w:r>
    </w:p>
    <w:p w14:paraId="535E6397" w14:textId="750939E0" w:rsidR="004F1708"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m:rPr>
                      <m:sty m:val="bi"/>
                    </m:rPr>
                    <w:rPr>
                      <w:rFonts w:ascii="Cambria Math" w:hAnsi="Cambria Math"/>
                      <w:lang w:val="en-US"/>
                    </w:rPr>
                    <m:t>K</m:t>
                  </m:r>
                </m:e>
                <m:sub>
                  <m:r>
                    <w:rPr>
                      <w:rFonts w:ascii="Cambria Math" w:hAnsi="Cambria Math"/>
                      <w:lang w:val="en-US"/>
                    </w:rPr>
                    <m:t>local</m:t>
                  </m:r>
                </m:sub>
              </m:sSub>
              <m: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K</m:t>
                  </m:r>
                </m:e>
                <m:sub>
                  <m:r>
                    <w:rPr>
                      <w:rFonts w:ascii="Cambria Math" w:hAnsi="Cambria Math"/>
                      <w:lang w:val="en-US"/>
                    </w:rPr>
                    <m:t>m</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rPr>
                    <m:t>K</m:t>
                  </m:r>
                </m:e>
                <m:sub>
                  <m:r>
                    <w:rPr>
                      <w:rFonts w:ascii="Cambria Math" w:hAnsi="Cambria Math"/>
                      <w:lang w:val="en-US"/>
                    </w:rPr>
                    <m:t>b</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K</m:t>
                  </m:r>
                </m:e>
                <m:sub>
                  <m:r>
                    <w:rPr>
                      <w:rFonts w:ascii="Cambria Math" w:hAnsi="Cambria Math"/>
                      <w:lang w:val="en-US"/>
                    </w:rPr>
                    <m:t>s</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K</m:t>
                  </m:r>
                </m:e>
                <m:sub>
                  <m:r>
                    <w:rPr>
                      <w:rFonts w:ascii="Cambria Math" w:hAnsi="Cambria Math"/>
                      <w:lang w:val="en-US"/>
                    </w:rPr>
                    <m:t>mb</m:t>
                  </m:r>
                </m:sub>
              </m:sSub>
              <m:r>
                <w:rPr>
                  <w:rFonts w:ascii="Cambria Math" w:hAnsi="Cambria Math"/>
                  <w:lang w:val="en-US"/>
                </w:rPr>
                <m:t>#</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31</m:t>
                  </m:r>
                  <m:r>
                    <w:rPr>
                      <w:rFonts w:ascii="Cambria Math" w:hAnsi="Cambria Math"/>
                      <w:i/>
                      <w:lang w:val="en-US"/>
                    </w:rPr>
                    <w:fldChar w:fldCharType="end"/>
                  </m:r>
                </m:e>
              </m:d>
            </m:e>
          </m:eqArr>
        </m:oMath>
      </m:oMathPara>
    </w:p>
    <w:p w14:paraId="604F0ACE" w14:textId="77777777" w:rsidR="004F1708" w:rsidRPr="00692EDA" w:rsidRDefault="004F1708" w:rsidP="00692EDA"/>
    <w:p w14:paraId="45A8E867" w14:textId="1D474FA5" w:rsidR="001665FC" w:rsidRDefault="00874248" w:rsidP="006A618C">
      <w:pPr>
        <w:rPr>
          <w:rFonts w:eastAsiaTheme="minorEastAsia"/>
        </w:rPr>
      </w:pPr>
      <w:r>
        <w:rPr>
          <w:rFonts w:eastAsiaTheme="minorEastAsia"/>
        </w:rPr>
        <w:t xml:space="preserve">The final step to obtain the global stiffness matrix </w:t>
      </w:r>
      <w:r w:rsidR="00F170B0">
        <w:rPr>
          <w:rFonts w:eastAsiaTheme="minorEastAsia"/>
        </w:rPr>
        <w:t>is to transform the local coordinate system back to the global coordinate system. This is done using the rotation matrix and the determinant of the Jacobian as the scale as follows:</w:t>
      </w:r>
    </w:p>
    <w:p w14:paraId="6C2937A6" w14:textId="0C2A6F8C" w:rsidR="00F170B0" w:rsidRPr="00077D61"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m:rPr>
                      <m:sty m:val="bi"/>
                    </m:rPr>
                    <w:rPr>
                      <w:rFonts w:ascii="Cambria Math" w:hAnsi="Cambria Math"/>
                      <w:lang w:val="en-US"/>
                    </w:rPr>
                    <m:t>K</m:t>
                  </m:r>
                </m:e>
                <m:sub>
                  <m:r>
                    <w:rPr>
                      <w:rFonts w:ascii="Cambria Math" w:hAnsi="Cambria Math"/>
                      <w:lang w:val="en-US"/>
                    </w:rPr>
                    <m:t>global</m:t>
                  </m:r>
                </m:sub>
              </m:sSub>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det</m:t>
                  </m:r>
                </m:fName>
                <m:e>
                  <m:d>
                    <m:dPr>
                      <m:ctrlPr>
                        <w:rPr>
                          <w:rFonts w:ascii="Cambria Math" w:hAnsi="Cambria Math"/>
                          <w:i/>
                          <w:lang w:val="en-US"/>
                        </w:rPr>
                      </m:ctrlPr>
                    </m:dPr>
                    <m:e>
                      <m:r>
                        <m:rPr>
                          <m:scr m:val="script"/>
                        </m:rPr>
                        <w:rPr>
                          <w:rFonts w:ascii="Cambria Math" w:hAnsi="Cambria Math"/>
                          <w:lang w:val="en-US"/>
                        </w:rPr>
                        <m:t>J</m:t>
                      </m:r>
                    </m:e>
                  </m:d>
                </m:e>
              </m:func>
              <m:r>
                <w:rPr>
                  <w:rFonts w:ascii="Cambria Math" w:hAnsi="Cambria Math"/>
                  <w:lang w:val="en-US"/>
                </w:rPr>
                <m:t>⋅</m:t>
              </m:r>
              <m:sSup>
                <m:sSupPr>
                  <m:ctrlPr>
                    <w:rPr>
                      <w:rFonts w:ascii="Cambria Math" w:hAnsi="Cambria Math"/>
                      <w:b/>
                      <w:bCs/>
                      <w:i/>
                      <w:lang w:val="en-US"/>
                    </w:rPr>
                  </m:ctrlPr>
                </m:sSupPr>
                <m:e>
                  <m:r>
                    <m:rPr>
                      <m:sty m:val="bi"/>
                    </m:rPr>
                    <w:rPr>
                      <w:rFonts w:ascii="Cambria Math" w:hAnsi="Cambria Math"/>
                      <w:lang w:val="en-US"/>
                    </w:rPr>
                    <m:t>R</m:t>
                  </m:r>
                </m:e>
                <m:sup>
                  <m:r>
                    <m:rPr>
                      <m:sty m:val="bi"/>
                    </m:rPr>
                    <w:rPr>
                      <w:rFonts w:ascii="Cambria Math" w:hAnsi="Cambria Math"/>
                      <w:lang w:val="en-US"/>
                    </w:rPr>
                    <m:t>T</m:t>
                  </m:r>
                </m:sup>
              </m:sSup>
              <m:r>
                <m:rPr>
                  <m:sty m:val="bi"/>
                </m:rPr>
                <w:rPr>
                  <w:rFonts w:ascii="Cambria Math" w:hAnsi="Cambria Math"/>
                  <w:lang w:val="en-US"/>
                </w:rPr>
                <m:t>⋅</m:t>
              </m:r>
              <m:sSub>
                <m:sSubPr>
                  <m:ctrlPr>
                    <w:rPr>
                      <w:rFonts w:ascii="Cambria Math" w:hAnsi="Cambria Math"/>
                      <w:b/>
                      <w:bCs/>
                      <w:i/>
                      <w:lang w:val="en-US"/>
                    </w:rPr>
                  </m:ctrlPr>
                </m:sSubPr>
                <m:e>
                  <m:r>
                    <m:rPr>
                      <m:sty m:val="bi"/>
                    </m:rPr>
                    <w:rPr>
                      <w:rFonts w:ascii="Cambria Math" w:hAnsi="Cambria Math"/>
                      <w:lang w:val="en-US"/>
                    </w:rPr>
                    <m:t>K</m:t>
                  </m:r>
                </m:e>
                <m:sub>
                  <m:r>
                    <w:rPr>
                      <w:rFonts w:ascii="Cambria Math" w:hAnsi="Cambria Math"/>
                      <w:lang w:val="en-US"/>
                    </w:rPr>
                    <m:t>local</m:t>
                  </m:r>
                </m:sub>
              </m:sSub>
              <m:r>
                <w:rPr>
                  <w:rFonts w:ascii="Cambria Math" w:hAnsi="Cambria Math"/>
                  <w:lang w:val="en-US"/>
                </w:rPr>
                <m:t>⋅</m:t>
              </m:r>
              <m:r>
                <m:rPr>
                  <m:sty m:val="bi"/>
                </m:rPr>
                <w:rPr>
                  <w:rFonts w:ascii="Cambria Math" w:hAnsi="Cambria Math"/>
                  <w:lang w:val="en-US"/>
                </w:rPr>
                <m:t>R</m:t>
              </m:r>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32</m:t>
                  </m:r>
                  <m:r>
                    <w:rPr>
                      <w:rFonts w:ascii="Cambria Math" w:hAnsi="Cambria Math"/>
                      <w:i/>
                      <w:lang w:val="en-US"/>
                    </w:rPr>
                    <w:fldChar w:fldCharType="end"/>
                  </m:r>
                </m:e>
              </m:d>
            </m:e>
          </m:eqArr>
        </m:oMath>
      </m:oMathPara>
    </w:p>
    <w:p w14:paraId="58D340DE" w14:textId="6E555801" w:rsidR="00077D61" w:rsidRDefault="003B097B" w:rsidP="00033F9C">
      <w:pPr>
        <w:rPr>
          <w:rFonts w:ascii="Calibri" w:eastAsiaTheme="majorEastAsia" w:hAnsi="Calibri" w:cstheme="majorBidi"/>
          <w:lang w:val="en-US"/>
        </w:rPr>
      </w:pPr>
      <w:r>
        <w:rPr>
          <w:rFonts w:ascii="Calibri" w:eastAsiaTheme="majorEastAsia" w:hAnsi="Calibri" w:cstheme="majorBidi"/>
          <w:lang w:val="en-US"/>
        </w:rPr>
        <w:t>Where:</w:t>
      </w:r>
    </w:p>
    <w:p w14:paraId="12A84B83" w14:textId="4C7BCF0C" w:rsidR="00077D61" w:rsidRPr="007476F6" w:rsidRDefault="00000000" w:rsidP="00033F9C">
      <w:pPr>
        <w:rPr>
          <w:rFonts w:ascii="Calibri" w:eastAsiaTheme="majorEastAsia" w:hAnsi="Calibri" w:cstheme="majorBidi"/>
          <w:lang w:val="en-US"/>
        </w:rPr>
      </w:pPr>
      <m:oMathPara>
        <m:oMath>
          <m:limLow>
            <m:limLowPr>
              <m:ctrlPr>
                <w:rPr>
                  <w:rFonts w:ascii="Cambria Math" w:eastAsiaTheme="majorEastAsia" w:hAnsi="Cambria Math" w:cstheme="majorBidi"/>
                  <w:b/>
                  <w:bCs/>
                  <w:i/>
                  <w:lang w:val="en-US"/>
                </w:rPr>
              </m:ctrlPr>
            </m:limLowPr>
            <m:e>
              <m:groupChr>
                <m:groupChrPr>
                  <m:ctrlPr>
                    <w:rPr>
                      <w:rFonts w:ascii="Cambria Math" w:eastAsiaTheme="majorEastAsia" w:hAnsi="Cambria Math" w:cstheme="majorBidi"/>
                      <w:i/>
                      <w:lang w:val="en-US"/>
                    </w:rPr>
                  </m:ctrlPr>
                </m:groupChrPr>
                <m:e>
                  <m:r>
                    <m:rPr>
                      <m:sty m:val="bi"/>
                    </m:rPr>
                    <w:rPr>
                      <w:rFonts w:ascii="Cambria Math" w:eastAsiaTheme="majorEastAsia" w:hAnsi="Cambria Math" w:cstheme="majorBidi"/>
                      <w:lang w:val="en-US"/>
                    </w:rPr>
                    <m:t>R</m:t>
                  </m:r>
                </m:e>
              </m:groupChr>
              <m:ctrlPr>
                <w:rPr>
                  <w:rFonts w:ascii="Cambria Math" w:eastAsiaTheme="majorEastAsia" w:hAnsi="Cambria Math" w:cstheme="majorBidi"/>
                  <w:lang w:val="en-US"/>
                </w:rPr>
              </m:ctrlPr>
            </m:e>
            <m:lim>
              <m:r>
                <m:rPr>
                  <m:nor/>
                </m:rPr>
                <w:rPr>
                  <w:rFonts w:ascii="Cambria Math" w:eastAsiaTheme="majorEastAsia" w:hAnsi="Cambria Math" w:cstheme="majorBidi"/>
                  <w:lang w:val="en-US"/>
                </w:rPr>
                <m:t>5n×6n</m:t>
              </m:r>
            </m:lim>
          </m:limLow>
          <m:r>
            <m:rPr>
              <m:sty m:val="bi"/>
            </m:rPr>
            <w:rPr>
              <w:rFonts w:ascii="Cambria Math" w:eastAsiaTheme="majorEastAsia" w:hAnsi="Cambria Math" w:cstheme="majorBidi"/>
              <w:lang w:val="en-US"/>
            </w:rPr>
            <m:t>=</m:t>
          </m:r>
          <m:d>
            <m:dPr>
              <m:begChr m:val="["/>
              <m:endChr m:val="]"/>
              <m:ctrlPr>
                <w:rPr>
                  <w:rFonts w:ascii="Cambria Math" w:eastAsiaTheme="majorEastAsia" w:hAnsi="Cambria Math" w:cstheme="majorBidi"/>
                  <w:b/>
                  <w:bCs/>
                  <w:i/>
                  <w:lang w:val="en-US"/>
                </w:rPr>
              </m:ctrlPr>
            </m:dPr>
            <m:e>
              <m:m>
                <m:mPr>
                  <m:mcs>
                    <m:mc>
                      <m:mcPr>
                        <m:count m:val="3"/>
                        <m:mcJc m:val="center"/>
                      </m:mcPr>
                    </m:mc>
                  </m:mcs>
                  <m:ctrlPr>
                    <w:rPr>
                      <w:rFonts w:ascii="Cambria Math" w:eastAsiaTheme="majorEastAsia" w:hAnsi="Cambria Math" w:cstheme="majorBidi"/>
                      <w:b/>
                      <w:bCs/>
                      <w:i/>
                      <w:lang w:val="en-US"/>
                    </w:rPr>
                  </m:ctrlPr>
                </m:mPr>
                <m:mr>
                  <m:e>
                    <m:sSub>
                      <m:sSubPr>
                        <m:ctrlPr>
                          <w:rPr>
                            <w:rFonts w:ascii="Cambria Math" w:eastAsiaTheme="majorEastAsia" w:hAnsi="Cambria Math" w:cstheme="majorBidi"/>
                            <w:i/>
                            <w:lang w:val="en-US"/>
                          </w:rPr>
                        </m:ctrlPr>
                      </m:sSubPr>
                      <m:e>
                        <m:r>
                          <m:rPr>
                            <m:sty m:val="bi"/>
                          </m:rPr>
                          <w:rPr>
                            <w:rFonts w:ascii="Cambria Math" w:eastAsiaTheme="majorEastAsia" w:hAnsi="Cambria Math" w:cstheme="majorBidi"/>
                            <w:lang w:val="en-US"/>
                          </w:rPr>
                          <m:t>L</m:t>
                        </m:r>
                        <m:ctrlPr>
                          <w:rPr>
                            <w:rFonts w:ascii="Cambria Math" w:eastAsiaTheme="majorEastAsia" w:hAnsi="Cambria Math" w:cstheme="majorBidi"/>
                            <w:b/>
                            <w:bCs/>
                            <w:i/>
                            <w:lang w:val="en-US"/>
                          </w:rPr>
                        </m:ctrlPr>
                      </m:e>
                      <m:sub>
                        <m:r>
                          <w:rPr>
                            <w:rFonts w:ascii="Cambria Math" w:eastAsiaTheme="majorEastAsia" w:hAnsi="Cambria Math" w:cstheme="majorBidi"/>
                            <w:lang w:val="en-US"/>
                          </w:rPr>
                          <m:t>1</m:t>
                        </m:r>
                      </m:sub>
                    </m:sSub>
                    <m:ctrlPr>
                      <w:rPr>
                        <w:rFonts w:ascii="Cambria Math" w:eastAsiaTheme="majorEastAsia" w:hAnsi="Cambria Math" w:cstheme="majorBidi"/>
                        <w:i/>
                        <w:lang w:val="en-US"/>
                      </w:rPr>
                    </m:ctrlPr>
                  </m:e>
                  <m:e>
                    <m:r>
                      <m:rPr>
                        <m:sty m:val="bi"/>
                      </m:rPr>
                      <w:rPr>
                        <w:rFonts w:ascii="Cambria Math" w:eastAsiaTheme="majorEastAsia" w:hAnsi="Cambria Math" w:cstheme="majorBidi"/>
                        <w:lang w:val="en-US"/>
                      </w:rPr>
                      <m:t>0</m:t>
                    </m:r>
                    <m:ctrlPr>
                      <w:rPr>
                        <w:rFonts w:ascii="Cambria Math" w:eastAsiaTheme="majorEastAsia" w:hAnsi="Cambria Math" w:cstheme="majorBidi"/>
                        <w:i/>
                        <w:lang w:val="en-US"/>
                      </w:rPr>
                    </m:ctrlPr>
                  </m:e>
                  <m:e>
                    <m:r>
                      <m:rPr>
                        <m:sty m:val="bi"/>
                      </m:rPr>
                      <w:rPr>
                        <w:rFonts w:ascii="Cambria Math" w:eastAsiaTheme="majorEastAsia" w:hAnsi="Cambria Math" w:cstheme="majorBidi"/>
                        <w:lang w:val="en-US"/>
                      </w:rPr>
                      <m:t>0</m:t>
                    </m:r>
                    <m:ctrlPr>
                      <w:rPr>
                        <w:rFonts w:ascii="Cambria Math" w:eastAsiaTheme="majorEastAsia" w:hAnsi="Cambria Math" w:cstheme="majorBidi"/>
                        <w:i/>
                        <w:lang w:val="en-US"/>
                      </w:rPr>
                    </m:ctrlPr>
                  </m:e>
                </m:mr>
                <m:mr>
                  <m:e>
                    <m:r>
                      <m:rPr>
                        <m:sty m:val="bi"/>
                      </m:rPr>
                      <w:rPr>
                        <w:rFonts w:ascii="Cambria Math" w:eastAsiaTheme="majorEastAsia" w:hAnsi="Cambria Math" w:cstheme="majorBidi"/>
                        <w:lang w:val="en-US"/>
                      </w:rPr>
                      <m:t>0</m:t>
                    </m:r>
                    <m:ctrlPr>
                      <w:rPr>
                        <w:rFonts w:ascii="Cambria Math" w:eastAsiaTheme="majorEastAsia" w:hAnsi="Cambria Math" w:cstheme="majorBidi"/>
                        <w:i/>
                        <w:lang w:val="en-US"/>
                      </w:rPr>
                    </m:ctrlPr>
                  </m:e>
                  <m:e>
                    <m:r>
                      <w:rPr>
                        <w:rFonts w:ascii="Cambria Math" w:eastAsiaTheme="majorEastAsia" w:hAnsi="Cambria Math" w:cstheme="majorBidi"/>
                        <w:lang w:val="en-US"/>
                      </w:rPr>
                      <m:t>⋱</m:t>
                    </m:r>
                    <m:ctrlPr>
                      <w:rPr>
                        <w:rFonts w:ascii="Cambria Math" w:eastAsiaTheme="majorEastAsia" w:hAnsi="Cambria Math" w:cstheme="majorBidi"/>
                        <w:i/>
                        <w:lang w:val="en-US"/>
                      </w:rPr>
                    </m:ctrlPr>
                  </m:e>
                  <m:e>
                    <m:r>
                      <m:rPr>
                        <m:sty m:val="bi"/>
                      </m:rPr>
                      <w:rPr>
                        <w:rFonts w:ascii="Cambria Math" w:eastAsiaTheme="majorEastAsia" w:hAnsi="Cambria Math" w:cstheme="majorBidi"/>
                        <w:lang w:val="en-US"/>
                      </w:rPr>
                      <m:t>0</m:t>
                    </m:r>
                    <m:ctrlPr>
                      <w:rPr>
                        <w:rFonts w:ascii="Cambria Math" w:eastAsiaTheme="majorEastAsia" w:hAnsi="Cambria Math" w:cstheme="majorBidi"/>
                        <w:i/>
                        <w:lang w:val="en-US"/>
                      </w:rPr>
                    </m:ctrlPr>
                  </m:e>
                </m:mr>
                <m:mr>
                  <m:e>
                    <m:r>
                      <m:rPr>
                        <m:sty m:val="bi"/>
                      </m:rPr>
                      <w:rPr>
                        <w:rFonts w:ascii="Cambria Math" w:eastAsiaTheme="majorEastAsia" w:hAnsi="Cambria Math" w:cstheme="majorBidi"/>
                        <w:lang w:val="en-US"/>
                      </w:rPr>
                      <m:t>0</m:t>
                    </m:r>
                    <m:ctrlPr>
                      <w:rPr>
                        <w:rFonts w:ascii="Cambria Math" w:eastAsiaTheme="majorEastAsia" w:hAnsi="Cambria Math" w:cstheme="majorBidi"/>
                        <w:i/>
                        <w:lang w:val="en-US"/>
                      </w:rPr>
                    </m:ctrlPr>
                  </m:e>
                  <m:e>
                    <m:r>
                      <m:rPr>
                        <m:sty m:val="bi"/>
                      </m:rPr>
                      <w:rPr>
                        <w:rFonts w:ascii="Cambria Math" w:eastAsiaTheme="majorEastAsia" w:hAnsi="Cambria Math" w:cstheme="majorBidi"/>
                        <w:lang w:val="en-US"/>
                      </w:rPr>
                      <m:t>0</m:t>
                    </m:r>
                    <m:ctrlPr>
                      <w:rPr>
                        <w:rFonts w:ascii="Cambria Math" w:eastAsiaTheme="majorEastAsia" w:hAnsi="Cambria Math" w:cstheme="majorBidi"/>
                        <w:i/>
                        <w:lang w:val="en-US"/>
                      </w:rPr>
                    </m:ctrlPr>
                  </m:e>
                  <m:e>
                    <m:sSub>
                      <m:sSubPr>
                        <m:ctrlPr>
                          <w:rPr>
                            <w:rFonts w:ascii="Cambria Math" w:eastAsiaTheme="majorEastAsia" w:hAnsi="Cambria Math" w:cstheme="majorBidi"/>
                            <w:b/>
                            <w:bCs/>
                            <w:i/>
                            <w:lang w:val="en-US"/>
                          </w:rPr>
                        </m:ctrlPr>
                      </m:sSubPr>
                      <m:e>
                        <m:r>
                          <m:rPr>
                            <m:sty m:val="bi"/>
                          </m:rPr>
                          <w:rPr>
                            <w:rFonts w:ascii="Cambria Math" w:eastAsiaTheme="majorEastAsia" w:hAnsi="Cambria Math" w:cstheme="majorBidi"/>
                            <w:lang w:val="en-US"/>
                          </w:rPr>
                          <m:t>L</m:t>
                        </m:r>
                      </m:e>
                      <m:sub>
                        <m:r>
                          <w:rPr>
                            <w:rFonts w:ascii="Cambria Math" w:eastAsiaTheme="majorEastAsia" w:hAnsi="Cambria Math" w:cstheme="majorBidi"/>
                            <w:lang w:val="en-US"/>
                          </w:rPr>
                          <m:t>n</m:t>
                        </m:r>
                      </m:sub>
                    </m:sSub>
                    <m:ctrlPr>
                      <w:rPr>
                        <w:rFonts w:ascii="Cambria Math" w:eastAsiaTheme="majorEastAsia" w:hAnsi="Cambria Math" w:cstheme="majorBidi"/>
                        <w:i/>
                        <w:lang w:val="en-US"/>
                      </w:rPr>
                    </m:ctrlPr>
                  </m:e>
                </m:mr>
              </m:m>
              <m:ctrlPr>
                <w:rPr>
                  <w:rFonts w:ascii="Cambria Math" w:eastAsiaTheme="majorEastAsia" w:hAnsi="Cambria Math" w:cstheme="majorBidi"/>
                  <w:i/>
                  <w:lang w:val="en-US"/>
                </w:rPr>
              </m:ctrlPr>
            </m:e>
          </m:d>
        </m:oMath>
      </m:oMathPara>
    </w:p>
    <w:p w14:paraId="13A9E124" w14:textId="05961771" w:rsidR="0093251A" w:rsidRPr="0093251A" w:rsidRDefault="00000000" w:rsidP="0093251A">
      <w:pPr>
        <w:rPr>
          <w:rFonts w:ascii="Calibri" w:eastAsiaTheme="minorEastAsia" w:hAnsi="Calibri"/>
          <w:b/>
          <w:bCs/>
          <w:lang w:val="en-US"/>
        </w:rPr>
      </w:pPr>
      <m:oMathPara>
        <m:oMath>
          <m:sSub>
            <m:sSubPr>
              <m:ctrlPr>
                <w:rPr>
                  <w:rFonts w:ascii="Cambria Math" w:hAnsi="Cambria Math"/>
                  <w:b/>
                  <w:bCs/>
                  <w:lang w:val="en-US"/>
                </w:rPr>
              </m:ctrlPr>
            </m:sSubPr>
            <m:e>
              <m:r>
                <m:rPr>
                  <m:sty m:val="bi"/>
                </m:rPr>
                <w:rPr>
                  <w:rFonts w:ascii="Cambria Math" w:hAnsi="Cambria Math"/>
                  <w:lang w:val="en-US"/>
                </w:rPr>
                <m:t>L</m:t>
              </m:r>
            </m:e>
            <m:sub>
              <m:r>
                <m:rPr>
                  <m:sty m:val="bi"/>
                </m:rPr>
                <w:rPr>
                  <w:rFonts w:ascii="Cambria Math" w:hAnsi="Cambria Math"/>
                  <w:lang w:val="en-US"/>
                </w:rPr>
                <m:t>i</m:t>
              </m:r>
            </m:sub>
          </m:sSub>
          <m:r>
            <m:rPr>
              <m:sty m:val="b"/>
            </m:rPr>
            <w:rPr>
              <w:rFonts w:ascii="Cambria Math" w:hAnsi="Cambria Math"/>
              <w:lang w:val="en-US"/>
            </w:rPr>
            <m:t>=</m:t>
          </m:r>
          <m:d>
            <m:dPr>
              <m:begChr m:val="["/>
              <m:endChr m:val="]"/>
              <m:ctrlPr>
                <w:rPr>
                  <w:rFonts w:ascii="Cambria Math" w:hAnsi="Cambria Math"/>
                  <w:b/>
                  <w:bCs/>
                  <w:lang w:val="en-US"/>
                </w:rPr>
              </m:ctrlPr>
            </m:dPr>
            <m:e>
              <m:m>
                <m:mPr>
                  <m:mcs>
                    <m:mc>
                      <m:mcPr>
                        <m:count m:val="6"/>
                        <m:mcJc m:val="center"/>
                      </m:mcPr>
                    </m:mc>
                  </m:mcs>
                  <m:ctrlPr>
                    <w:rPr>
                      <w:rFonts w:ascii="Cambria Math" w:hAnsi="Cambria Math"/>
                      <w:b/>
                      <w:bCs/>
                      <w:lang w:val="en-US"/>
                    </w:rPr>
                  </m:ctrlPr>
                </m:mPr>
                <m:mr>
                  <m:e>
                    <m:sSub>
                      <m:sSubPr>
                        <m:ctrlPr>
                          <w:rPr>
                            <w:rFonts w:ascii="Cambria Math" w:hAnsi="Cambria Math"/>
                            <w:lang w:val="en-US"/>
                          </w:rPr>
                        </m:ctrlPr>
                      </m:sSubPr>
                      <m:e>
                        <m:r>
                          <w:rPr>
                            <w:rFonts w:ascii="Cambria Math" w:hAnsi="Cambria Math"/>
                            <w:lang w:val="en-US"/>
                          </w:rPr>
                          <m:t>λ</m:t>
                        </m:r>
                      </m:e>
                      <m:sub>
                        <m:sSup>
                          <m:sSupPr>
                            <m:ctrlPr>
                              <w:rPr>
                                <w:rFonts w:ascii="Cambria Math" w:hAnsi="Cambria Math"/>
                                <w:lang w:val="en-US"/>
                              </w:rPr>
                            </m:ctrlPr>
                          </m:sSupPr>
                          <m:e>
                            <m:r>
                              <w:rPr>
                                <w:rFonts w:ascii="Cambria Math" w:hAnsi="Cambria Math"/>
                                <w:lang w:val="en-US"/>
                              </w:rPr>
                              <m:t>x</m:t>
                            </m:r>
                          </m:e>
                          <m:sup>
                            <m:r>
                              <m:rPr>
                                <m:sty m:val="p"/>
                              </m:rPr>
                              <w:rPr>
                                <w:rFonts w:ascii="Cambria Math" w:hAnsi="Cambria Math"/>
                                <w:lang w:val="en-US"/>
                              </w:rPr>
                              <m:t>'</m:t>
                            </m:r>
                          </m:sup>
                        </m:sSup>
                        <m:r>
                          <w:rPr>
                            <w:rFonts w:ascii="Cambria Math" w:hAnsi="Cambria Math"/>
                            <w:lang w:val="en-US"/>
                          </w:rPr>
                          <m:t>x</m:t>
                        </m:r>
                      </m:sub>
                    </m:sSub>
                    <m:r>
                      <m:rPr>
                        <m:sty m:val="p"/>
                      </m:rPr>
                      <w:rPr>
                        <w:rFonts w:ascii="Cambria Math" w:hAnsi="Cambria Math"/>
                        <w:lang w:val="en-US"/>
                      </w:rPr>
                      <m:t xml:space="preserve">  </m:t>
                    </m:r>
                  </m:e>
                  <m:e>
                    <m:sSub>
                      <m:sSubPr>
                        <m:ctrlPr>
                          <w:rPr>
                            <w:rFonts w:ascii="Cambria Math" w:hAnsi="Cambria Math"/>
                            <w:lang w:val="en-US"/>
                          </w:rPr>
                        </m:ctrlPr>
                      </m:sSubPr>
                      <m:e>
                        <m:r>
                          <w:rPr>
                            <w:rFonts w:ascii="Cambria Math" w:hAnsi="Cambria Math"/>
                            <w:lang w:val="en-US"/>
                          </w:rPr>
                          <m:t>λ</m:t>
                        </m:r>
                      </m:e>
                      <m:sub>
                        <m:sSup>
                          <m:sSupPr>
                            <m:ctrlPr>
                              <w:rPr>
                                <w:rFonts w:ascii="Cambria Math" w:hAnsi="Cambria Math"/>
                                <w:lang w:val="en-US"/>
                              </w:rPr>
                            </m:ctrlPr>
                          </m:sSupPr>
                          <m:e>
                            <m:r>
                              <w:rPr>
                                <w:rFonts w:ascii="Cambria Math" w:hAnsi="Cambria Math"/>
                                <w:lang w:val="en-US"/>
                              </w:rPr>
                              <m:t>x</m:t>
                            </m:r>
                          </m:e>
                          <m:sup>
                            <m:r>
                              <m:rPr>
                                <m:sty m:val="p"/>
                              </m:rPr>
                              <w:rPr>
                                <w:rFonts w:ascii="Cambria Math" w:hAnsi="Cambria Math"/>
                                <w:lang w:val="en-US"/>
                              </w:rPr>
                              <m:t>'</m:t>
                            </m:r>
                          </m:sup>
                        </m:sSup>
                        <m:r>
                          <w:rPr>
                            <w:rFonts w:ascii="Cambria Math" w:hAnsi="Cambria Math"/>
                            <w:lang w:val="en-US"/>
                          </w:rPr>
                          <m:t>y</m:t>
                        </m:r>
                      </m:sub>
                    </m:sSub>
                    <m:ctrlPr>
                      <w:rPr>
                        <w:rFonts w:ascii="Cambria Math" w:hAnsi="Cambria Math"/>
                        <w:lang w:val="en-US"/>
                      </w:rPr>
                    </m:ctrlPr>
                  </m:e>
                  <m:e>
                    <m:sSub>
                      <m:sSubPr>
                        <m:ctrlPr>
                          <w:rPr>
                            <w:rFonts w:ascii="Cambria Math" w:hAnsi="Cambria Math"/>
                            <w:lang w:val="en-US"/>
                          </w:rPr>
                        </m:ctrlPr>
                      </m:sSubPr>
                      <m:e>
                        <m:r>
                          <w:rPr>
                            <w:rFonts w:ascii="Cambria Math" w:hAnsi="Cambria Math"/>
                            <w:lang w:val="en-US"/>
                          </w:rPr>
                          <m:t>λ</m:t>
                        </m:r>
                      </m:e>
                      <m:sub>
                        <m:sSup>
                          <m:sSupPr>
                            <m:ctrlPr>
                              <w:rPr>
                                <w:rFonts w:ascii="Cambria Math" w:hAnsi="Cambria Math"/>
                                <w:lang w:val="en-US"/>
                              </w:rPr>
                            </m:ctrlPr>
                          </m:sSupPr>
                          <m:e>
                            <m:r>
                              <w:rPr>
                                <w:rFonts w:ascii="Cambria Math" w:hAnsi="Cambria Math"/>
                                <w:lang w:val="en-US"/>
                              </w:rPr>
                              <m:t>x</m:t>
                            </m:r>
                          </m:e>
                          <m:sup>
                            <m:r>
                              <m:rPr>
                                <m:sty m:val="p"/>
                              </m:rPr>
                              <w:rPr>
                                <w:rFonts w:ascii="Cambria Math" w:hAnsi="Cambria Math"/>
                                <w:lang w:val="en-US"/>
                              </w:rPr>
                              <m:t>'</m:t>
                            </m:r>
                          </m:sup>
                        </m:sSup>
                        <m:r>
                          <w:rPr>
                            <w:rFonts w:ascii="Cambria Math" w:hAnsi="Cambria Math"/>
                            <w:lang w:val="en-US"/>
                          </w:rPr>
                          <m:t>z</m:t>
                        </m:r>
                      </m:sub>
                    </m:sSub>
                    <m:ctrlPr>
                      <w:rPr>
                        <w:rFonts w:ascii="Cambria Math" w:hAnsi="Cambria Math"/>
                        <w:lang w:val="en-US"/>
                      </w:rPr>
                    </m:ctrlPr>
                  </m:e>
                  <m:e>
                    <m:r>
                      <m:rPr>
                        <m:sty m:val="p"/>
                      </m:rPr>
                      <w:rPr>
                        <w:rFonts w:ascii="Cambria Math" w:hAnsi="Cambria Math"/>
                        <w:lang w:val="en-US"/>
                      </w:rPr>
                      <m:t>0</m:t>
                    </m:r>
                    <m:ctrlPr>
                      <w:rPr>
                        <w:rFonts w:ascii="Cambria Math" w:hAnsi="Cambria Math"/>
                        <w:lang w:val="en-US"/>
                      </w:rPr>
                    </m:ctrlPr>
                  </m:e>
                  <m:e>
                    <m:r>
                      <m:rPr>
                        <m:sty m:val="p"/>
                      </m:rPr>
                      <w:rPr>
                        <w:rFonts w:ascii="Cambria Math" w:hAnsi="Cambria Math"/>
                        <w:lang w:val="en-US"/>
                      </w:rPr>
                      <m:t>0</m:t>
                    </m:r>
                    <m:ctrlPr>
                      <w:rPr>
                        <w:rFonts w:ascii="Cambria Math" w:hAnsi="Cambria Math"/>
                        <w:lang w:val="en-US"/>
                      </w:rPr>
                    </m:ctrlPr>
                  </m:e>
                  <m:e>
                    <m:r>
                      <m:rPr>
                        <m:sty m:val="p"/>
                      </m:rPr>
                      <w:rPr>
                        <w:rFonts w:ascii="Cambria Math" w:hAnsi="Cambria Math"/>
                        <w:lang w:val="en-US"/>
                      </w:rPr>
                      <m:t>0</m:t>
                    </m:r>
                  </m:e>
                </m:mr>
                <m:mr>
                  <m:e>
                    <m:sSub>
                      <m:sSubPr>
                        <m:ctrlPr>
                          <w:rPr>
                            <w:rFonts w:ascii="Cambria Math" w:hAnsi="Cambria Math"/>
                            <w:lang w:val="en-US"/>
                          </w:rPr>
                        </m:ctrlPr>
                      </m:sSubPr>
                      <m:e>
                        <m:r>
                          <w:rPr>
                            <w:rFonts w:ascii="Cambria Math" w:hAnsi="Cambria Math"/>
                            <w:lang w:val="en-US"/>
                          </w:rPr>
                          <m:t>λ</m:t>
                        </m:r>
                      </m:e>
                      <m:sub>
                        <m:sSup>
                          <m:sSupPr>
                            <m:ctrlPr>
                              <w:rPr>
                                <w:rFonts w:ascii="Cambria Math" w:hAnsi="Cambria Math"/>
                                <w:lang w:val="en-US"/>
                              </w:rPr>
                            </m:ctrlPr>
                          </m:sSupPr>
                          <m:e>
                            <m:r>
                              <w:rPr>
                                <w:rFonts w:ascii="Cambria Math" w:hAnsi="Cambria Math"/>
                                <w:lang w:val="en-US"/>
                              </w:rPr>
                              <m:t>y</m:t>
                            </m:r>
                          </m:e>
                          <m:sup>
                            <m:r>
                              <m:rPr>
                                <m:sty m:val="p"/>
                              </m:rPr>
                              <w:rPr>
                                <w:rFonts w:ascii="Cambria Math" w:hAnsi="Cambria Math"/>
                                <w:lang w:val="en-US"/>
                              </w:rPr>
                              <m:t>'</m:t>
                            </m:r>
                          </m:sup>
                        </m:sSup>
                        <m:r>
                          <w:rPr>
                            <w:rFonts w:ascii="Cambria Math" w:hAnsi="Cambria Math"/>
                            <w:lang w:val="en-US"/>
                          </w:rPr>
                          <m:t>x</m:t>
                        </m:r>
                      </m:sub>
                    </m:sSub>
                  </m:e>
                  <m:e>
                    <m:sSub>
                      <m:sSubPr>
                        <m:ctrlPr>
                          <w:rPr>
                            <w:rFonts w:ascii="Cambria Math" w:hAnsi="Cambria Math"/>
                            <w:lang w:val="en-US"/>
                          </w:rPr>
                        </m:ctrlPr>
                      </m:sSubPr>
                      <m:e>
                        <m:r>
                          <w:rPr>
                            <w:rFonts w:ascii="Cambria Math" w:hAnsi="Cambria Math"/>
                            <w:lang w:val="en-US"/>
                          </w:rPr>
                          <m:t>λ</m:t>
                        </m:r>
                      </m:e>
                      <m:sub>
                        <m:sSup>
                          <m:sSupPr>
                            <m:ctrlPr>
                              <w:rPr>
                                <w:rFonts w:ascii="Cambria Math" w:hAnsi="Cambria Math"/>
                                <w:lang w:val="en-US"/>
                              </w:rPr>
                            </m:ctrlPr>
                          </m:sSupPr>
                          <m:e>
                            <m:r>
                              <w:rPr>
                                <w:rFonts w:ascii="Cambria Math" w:hAnsi="Cambria Math"/>
                                <w:lang w:val="en-US"/>
                              </w:rPr>
                              <m:t>y</m:t>
                            </m:r>
                          </m:e>
                          <m:sup>
                            <m:r>
                              <m:rPr>
                                <m:sty m:val="p"/>
                              </m:rPr>
                              <w:rPr>
                                <w:rFonts w:ascii="Cambria Math" w:hAnsi="Cambria Math"/>
                                <w:lang w:val="en-US"/>
                              </w:rPr>
                              <m:t>'</m:t>
                            </m:r>
                          </m:sup>
                        </m:sSup>
                        <m:r>
                          <w:rPr>
                            <w:rFonts w:ascii="Cambria Math" w:hAnsi="Cambria Math"/>
                            <w:lang w:val="en-US"/>
                          </w:rPr>
                          <m:t>y</m:t>
                        </m:r>
                      </m:sub>
                    </m:sSub>
                    <m:ctrlPr>
                      <w:rPr>
                        <w:rFonts w:ascii="Cambria Math" w:hAnsi="Cambria Math"/>
                        <w:lang w:val="en-US"/>
                      </w:rPr>
                    </m:ctrlPr>
                  </m:e>
                  <m:e>
                    <m:sSub>
                      <m:sSubPr>
                        <m:ctrlPr>
                          <w:rPr>
                            <w:rFonts w:ascii="Cambria Math" w:hAnsi="Cambria Math"/>
                            <w:lang w:val="en-US"/>
                          </w:rPr>
                        </m:ctrlPr>
                      </m:sSubPr>
                      <m:e>
                        <m:r>
                          <w:rPr>
                            <w:rFonts w:ascii="Cambria Math" w:hAnsi="Cambria Math"/>
                            <w:lang w:val="en-US"/>
                          </w:rPr>
                          <m:t>λ</m:t>
                        </m:r>
                      </m:e>
                      <m:sub>
                        <m:sSup>
                          <m:sSupPr>
                            <m:ctrlPr>
                              <w:rPr>
                                <w:rFonts w:ascii="Cambria Math" w:hAnsi="Cambria Math"/>
                                <w:lang w:val="en-US"/>
                              </w:rPr>
                            </m:ctrlPr>
                          </m:sSupPr>
                          <m:e>
                            <m:r>
                              <w:rPr>
                                <w:rFonts w:ascii="Cambria Math" w:hAnsi="Cambria Math"/>
                                <w:lang w:val="en-US"/>
                              </w:rPr>
                              <m:t>y</m:t>
                            </m:r>
                          </m:e>
                          <m:sup>
                            <m:r>
                              <m:rPr>
                                <m:sty m:val="p"/>
                              </m:rPr>
                              <w:rPr>
                                <w:rFonts w:ascii="Cambria Math" w:hAnsi="Cambria Math"/>
                                <w:lang w:val="en-US"/>
                              </w:rPr>
                              <m:t>'</m:t>
                            </m:r>
                          </m:sup>
                        </m:sSup>
                        <m:r>
                          <w:rPr>
                            <w:rFonts w:ascii="Cambria Math" w:hAnsi="Cambria Math"/>
                            <w:lang w:val="en-US"/>
                          </w:rPr>
                          <m:t>z</m:t>
                        </m:r>
                      </m:sub>
                    </m:sSub>
                    <m:ctrlPr>
                      <w:rPr>
                        <w:rFonts w:ascii="Cambria Math" w:hAnsi="Cambria Math"/>
                        <w:lang w:val="en-US"/>
                      </w:rPr>
                    </m:ctrlPr>
                  </m:e>
                  <m:e>
                    <m:r>
                      <m:rPr>
                        <m:sty m:val="p"/>
                      </m:rPr>
                      <w:rPr>
                        <w:rFonts w:ascii="Cambria Math" w:hAnsi="Cambria Math"/>
                        <w:lang w:val="en-US"/>
                      </w:rPr>
                      <m:t>0</m:t>
                    </m:r>
                    <m:ctrlPr>
                      <w:rPr>
                        <w:rFonts w:ascii="Cambria Math" w:hAnsi="Cambria Math"/>
                        <w:lang w:val="en-US"/>
                      </w:rPr>
                    </m:ctrlPr>
                  </m:e>
                  <m:e>
                    <m:r>
                      <m:rPr>
                        <m:sty m:val="p"/>
                      </m:rPr>
                      <w:rPr>
                        <w:rFonts w:ascii="Cambria Math" w:hAnsi="Cambria Math"/>
                        <w:lang w:val="en-US"/>
                      </w:rPr>
                      <m:t>0</m:t>
                    </m:r>
                    <m:ctrlPr>
                      <w:rPr>
                        <w:rFonts w:ascii="Cambria Math" w:hAnsi="Cambria Math"/>
                        <w:lang w:val="en-US"/>
                      </w:rPr>
                    </m:ctrlPr>
                  </m:e>
                  <m:e>
                    <m:r>
                      <m:rPr>
                        <m:sty m:val="p"/>
                      </m:rPr>
                      <w:rPr>
                        <w:rFonts w:ascii="Cambria Math" w:hAnsi="Cambria Math"/>
                        <w:lang w:val="en-US"/>
                      </w:rPr>
                      <m:t>0</m:t>
                    </m:r>
                  </m:e>
                </m:mr>
                <m:mr>
                  <m:e>
                    <m:sSub>
                      <m:sSubPr>
                        <m:ctrlPr>
                          <w:rPr>
                            <w:rFonts w:ascii="Cambria Math" w:hAnsi="Cambria Math"/>
                            <w:lang w:val="en-US"/>
                          </w:rPr>
                        </m:ctrlPr>
                      </m:sSubPr>
                      <m:e>
                        <m:r>
                          <w:rPr>
                            <w:rFonts w:ascii="Cambria Math" w:hAnsi="Cambria Math"/>
                            <w:lang w:val="en-US"/>
                          </w:rPr>
                          <m:t>λ</m:t>
                        </m:r>
                      </m:e>
                      <m:sub>
                        <m:sSup>
                          <m:sSupPr>
                            <m:ctrlPr>
                              <w:rPr>
                                <w:rFonts w:ascii="Cambria Math" w:hAnsi="Cambria Math"/>
                                <w:lang w:val="en-US"/>
                              </w:rPr>
                            </m:ctrlPr>
                          </m:sSupPr>
                          <m:e>
                            <m:r>
                              <w:rPr>
                                <w:rFonts w:ascii="Cambria Math" w:hAnsi="Cambria Math"/>
                                <w:lang w:val="en-US"/>
                              </w:rPr>
                              <m:t>z</m:t>
                            </m:r>
                          </m:e>
                          <m:sup>
                            <m:r>
                              <m:rPr>
                                <m:sty m:val="p"/>
                              </m:rPr>
                              <w:rPr>
                                <w:rFonts w:ascii="Cambria Math" w:hAnsi="Cambria Math"/>
                                <w:lang w:val="en-US"/>
                              </w:rPr>
                              <m:t>'</m:t>
                            </m:r>
                          </m:sup>
                        </m:sSup>
                        <m:r>
                          <w:rPr>
                            <w:rFonts w:ascii="Cambria Math" w:hAnsi="Cambria Math"/>
                            <w:lang w:val="en-US"/>
                          </w:rPr>
                          <m:t>x</m:t>
                        </m:r>
                      </m:sub>
                    </m:sSub>
                  </m:e>
                  <m:e>
                    <m:sSub>
                      <m:sSubPr>
                        <m:ctrlPr>
                          <w:rPr>
                            <w:rFonts w:ascii="Cambria Math" w:hAnsi="Cambria Math"/>
                            <w:lang w:val="en-US"/>
                          </w:rPr>
                        </m:ctrlPr>
                      </m:sSubPr>
                      <m:e>
                        <m:r>
                          <w:rPr>
                            <w:rFonts w:ascii="Cambria Math" w:hAnsi="Cambria Math"/>
                            <w:lang w:val="en-US"/>
                          </w:rPr>
                          <m:t>λ</m:t>
                        </m:r>
                      </m:e>
                      <m:sub>
                        <m:sSup>
                          <m:sSupPr>
                            <m:ctrlPr>
                              <w:rPr>
                                <w:rFonts w:ascii="Cambria Math" w:hAnsi="Cambria Math"/>
                                <w:lang w:val="en-US"/>
                              </w:rPr>
                            </m:ctrlPr>
                          </m:sSupPr>
                          <m:e>
                            <m:r>
                              <w:rPr>
                                <w:rFonts w:ascii="Cambria Math" w:hAnsi="Cambria Math"/>
                                <w:lang w:val="en-US"/>
                              </w:rPr>
                              <m:t>z</m:t>
                            </m:r>
                          </m:e>
                          <m:sup>
                            <m:r>
                              <m:rPr>
                                <m:sty m:val="p"/>
                              </m:rPr>
                              <w:rPr>
                                <w:rFonts w:ascii="Cambria Math" w:hAnsi="Cambria Math"/>
                                <w:lang w:val="en-US"/>
                              </w:rPr>
                              <m:t>'</m:t>
                            </m:r>
                          </m:sup>
                        </m:sSup>
                        <m:r>
                          <w:rPr>
                            <w:rFonts w:ascii="Cambria Math" w:hAnsi="Cambria Math"/>
                            <w:lang w:val="en-US"/>
                          </w:rPr>
                          <m:t>y</m:t>
                        </m:r>
                      </m:sub>
                    </m:sSub>
                    <m:ctrlPr>
                      <w:rPr>
                        <w:rFonts w:ascii="Cambria Math" w:hAnsi="Cambria Math"/>
                        <w:lang w:val="en-US"/>
                      </w:rPr>
                    </m:ctrlPr>
                  </m:e>
                  <m:e>
                    <m:sSub>
                      <m:sSubPr>
                        <m:ctrlPr>
                          <w:rPr>
                            <w:rFonts w:ascii="Cambria Math" w:hAnsi="Cambria Math"/>
                            <w:lang w:val="en-US"/>
                          </w:rPr>
                        </m:ctrlPr>
                      </m:sSubPr>
                      <m:e>
                        <m:r>
                          <w:rPr>
                            <w:rFonts w:ascii="Cambria Math" w:hAnsi="Cambria Math"/>
                            <w:lang w:val="en-US"/>
                          </w:rPr>
                          <m:t>λ</m:t>
                        </m:r>
                      </m:e>
                      <m:sub>
                        <m:sSup>
                          <m:sSupPr>
                            <m:ctrlPr>
                              <w:rPr>
                                <w:rFonts w:ascii="Cambria Math" w:hAnsi="Cambria Math"/>
                                <w:lang w:val="en-US"/>
                              </w:rPr>
                            </m:ctrlPr>
                          </m:sSupPr>
                          <m:e>
                            <m:r>
                              <w:rPr>
                                <w:rFonts w:ascii="Cambria Math" w:hAnsi="Cambria Math"/>
                                <w:lang w:val="en-US"/>
                              </w:rPr>
                              <m:t>z</m:t>
                            </m:r>
                          </m:e>
                          <m:sup>
                            <m:r>
                              <m:rPr>
                                <m:sty m:val="p"/>
                              </m:rPr>
                              <w:rPr>
                                <w:rFonts w:ascii="Cambria Math" w:hAnsi="Cambria Math"/>
                                <w:lang w:val="en-US"/>
                              </w:rPr>
                              <m:t>'</m:t>
                            </m:r>
                          </m:sup>
                        </m:sSup>
                        <m:r>
                          <w:rPr>
                            <w:rFonts w:ascii="Cambria Math" w:hAnsi="Cambria Math"/>
                            <w:lang w:val="en-US"/>
                          </w:rPr>
                          <m:t>z</m:t>
                        </m:r>
                      </m:sub>
                    </m:sSub>
                    <m:ctrlPr>
                      <w:rPr>
                        <w:rFonts w:ascii="Cambria Math" w:hAnsi="Cambria Math"/>
                        <w:lang w:val="en-US"/>
                      </w:rPr>
                    </m:ctrlPr>
                  </m:e>
                  <m:e>
                    <m:r>
                      <m:rPr>
                        <m:sty m:val="p"/>
                      </m:rPr>
                      <w:rPr>
                        <w:rFonts w:ascii="Cambria Math" w:hAnsi="Cambria Math"/>
                        <w:lang w:val="en-US"/>
                      </w:rPr>
                      <m:t>0</m:t>
                    </m:r>
                    <m:ctrlPr>
                      <w:rPr>
                        <w:rFonts w:ascii="Cambria Math" w:hAnsi="Cambria Math"/>
                        <w:lang w:val="en-US"/>
                      </w:rPr>
                    </m:ctrlPr>
                  </m:e>
                  <m:e>
                    <m:r>
                      <m:rPr>
                        <m:sty m:val="p"/>
                      </m:rPr>
                      <w:rPr>
                        <w:rFonts w:ascii="Cambria Math" w:hAnsi="Cambria Math"/>
                        <w:lang w:val="en-US"/>
                      </w:rPr>
                      <m:t>0</m:t>
                    </m:r>
                    <m:ctrlPr>
                      <w:rPr>
                        <w:rFonts w:ascii="Cambria Math" w:hAnsi="Cambria Math"/>
                        <w:lang w:val="en-US"/>
                      </w:rPr>
                    </m:ctrlPr>
                  </m:e>
                  <m:e>
                    <m:r>
                      <m:rPr>
                        <m:sty m:val="p"/>
                      </m:rPr>
                      <w:rPr>
                        <w:rFonts w:ascii="Cambria Math" w:hAnsi="Cambria Math"/>
                        <w:lang w:val="en-US"/>
                      </w:rPr>
                      <m:t>0</m:t>
                    </m:r>
                  </m:e>
                </m:mr>
                <m:mr>
                  <m:e>
                    <m:r>
                      <m:rPr>
                        <m:sty m:val="p"/>
                      </m:rPr>
                      <w:rPr>
                        <w:rFonts w:ascii="Cambria Math" w:hAnsi="Cambria Math"/>
                        <w:lang w:val="en-US"/>
                      </w:rPr>
                      <m:t>0</m:t>
                    </m:r>
                  </m:e>
                  <m:e>
                    <m:r>
                      <m:rPr>
                        <m:sty m:val="p"/>
                      </m:rPr>
                      <w:rPr>
                        <w:rFonts w:ascii="Cambria Math" w:hAnsi="Cambria Math"/>
                        <w:lang w:val="en-US"/>
                      </w:rPr>
                      <m:t>0</m:t>
                    </m:r>
                    <m:ctrlPr>
                      <w:rPr>
                        <w:rFonts w:ascii="Cambria Math" w:hAnsi="Cambria Math"/>
                        <w:lang w:val="en-US"/>
                      </w:rPr>
                    </m:ctrlPr>
                  </m:e>
                  <m:e>
                    <m:r>
                      <m:rPr>
                        <m:sty m:val="p"/>
                      </m:rPr>
                      <w:rPr>
                        <w:rFonts w:ascii="Cambria Math" w:hAnsi="Cambria Math"/>
                        <w:lang w:val="en-US"/>
                      </w:rPr>
                      <m:t>0</m:t>
                    </m:r>
                    <m:ctrlPr>
                      <w:rPr>
                        <w:rFonts w:ascii="Cambria Math" w:hAnsi="Cambria Math"/>
                        <w:lang w:val="en-US"/>
                      </w:rPr>
                    </m:ctrlPr>
                  </m:e>
                  <m:e>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λ</m:t>
                        </m:r>
                      </m:e>
                      <m:sub>
                        <m:sSup>
                          <m:sSupPr>
                            <m:ctrlPr>
                              <w:rPr>
                                <w:rFonts w:ascii="Cambria Math" w:hAnsi="Cambria Math"/>
                                <w:lang w:val="en-US"/>
                              </w:rPr>
                            </m:ctrlPr>
                          </m:sSupPr>
                          <m:e>
                            <m:r>
                              <w:rPr>
                                <w:rFonts w:ascii="Cambria Math" w:hAnsi="Cambria Math"/>
                                <w:lang w:val="en-US"/>
                              </w:rPr>
                              <m:t>y</m:t>
                            </m:r>
                          </m:e>
                          <m:sup>
                            <m:r>
                              <m:rPr>
                                <m:sty m:val="p"/>
                              </m:rPr>
                              <w:rPr>
                                <w:rFonts w:ascii="Cambria Math" w:hAnsi="Cambria Math"/>
                                <w:lang w:val="en-US"/>
                              </w:rPr>
                              <m:t>'</m:t>
                            </m:r>
                          </m:sup>
                        </m:sSup>
                        <m:r>
                          <w:rPr>
                            <w:rFonts w:ascii="Cambria Math" w:hAnsi="Cambria Math"/>
                            <w:lang w:val="en-US"/>
                          </w:rPr>
                          <m:t>x</m:t>
                        </m:r>
                      </m:sub>
                    </m:sSub>
                    <m:ctrlPr>
                      <w:rPr>
                        <w:rFonts w:ascii="Cambria Math" w:hAnsi="Cambria Math"/>
                        <w:lang w:val="en-US"/>
                      </w:rPr>
                    </m:ctrlPr>
                  </m:e>
                  <m:e>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λ</m:t>
                        </m:r>
                      </m:e>
                      <m:sub>
                        <m:sSup>
                          <m:sSupPr>
                            <m:ctrlPr>
                              <w:rPr>
                                <w:rFonts w:ascii="Cambria Math" w:hAnsi="Cambria Math"/>
                                <w:lang w:val="en-US"/>
                              </w:rPr>
                            </m:ctrlPr>
                          </m:sSupPr>
                          <m:e>
                            <m:r>
                              <w:rPr>
                                <w:rFonts w:ascii="Cambria Math" w:hAnsi="Cambria Math"/>
                                <w:lang w:val="en-US"/>
                              </w:rPr>
                              <m:t>y</m:t>
                            </m:r>
                          </m:e>
                          <m:sup>
                            <m:r>
                              <m:rPr>
                                <m:sty m:val="p"/>
                              </m:rPr>
                              <w:rPr>
                                <w:rFonts w:ascii="Cambria Math" w:hAnsi="Cambria Math"/>
                                <w:lang w:val="en-US"/>
                              </w:rPr>
                              <m:t>'</m:t>
                            </m:r>
                          </m:sup>
                        </m:sSup>
                        <m:r>
                          <w:rPr>
                            <w:rFonts w:ascii="Cambria Math" w:hAnsi="Cambria Math"/>
                            <w:lang w:val="en-US"/>
                          </w:rPr>
                          <m:t>y</m:t>
                        </m:r>
                      </m:sub>
                    </m:sSub>
                    <m:ctrlPr>
                      <w:rPr>
                        <w:rFonts w:ascii="Cambria Math" w:hAnsi="Cambria Math"/>
                        <w:lang w:val="en-US"/>
                      </w:rPr>
                    </m:ctrlPr>
                  </m:e>
                  <m:e>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λ</m:t>
                        </m:r>
                      </m:e>
                      <m:sub>
                        <m:sSup>
                          <m:sSupPr>
                            <m:ctrlPr>
                              <w:rPr>
                                <w:rFonts w:ascii="Cambria Math" w:hAnsi="Cambria Math"/>
                                <w:lang w:val="en-US"/>
                              </w:rPr>
                            </m:ctrlPr>
                          </m:sSupPr>
                          <m:e>
                            <m:r>
                              <w:rPr>
                                <w:rFonts w:ascii="Cambria Math" w:hAnsi="Cambria Math"/>
                                <w:lang w:val="en-US"/>
                              </w:rPr>
                              <m:t>y</m:t>
                            </m:r>
                          </m:e>
                          <m:sup>
                            <m:r>
                              <m:rPr>
                                <m:sty m:val="p"/>
                              </m:rPr>
                              <w:rPr>
                                <w:rFonts w:ascii="Cambria Math" w:hAnsi="Cambria Math"/>
                                <w:lang w:val="en-US"/>
                              </w:rPr>
                              <m:t>'</m:t>
                            </m:r>
                          </m:sup>
                        </m:sSup>
                        <m:r>
                          <w:rPr>
                            <w:rFonts w:ascii="Cambria Math" w:hAnsi="Cambria Math"/>
                            <w:lang w:val="en-US"/>
                          </w:rPr>
                          <m:t>z</m:t>
                        </m:r>
                      </m:sub>
                    </m:sSub>
                  </m:e>
                </m:mr>
                <m:mr>
                  <m:e>
                    <m:r>
                      <m:rPr>
                        <m:sty m:val="p"/>
                      </m:rPr>
                      <w:rPr>
                        <w:rFonts w:ascii="Cambria Math" w:hAnsi="Cambria Math"/>
                        <w:lang w:val="en-US"/>
                      </w:rPr>
                      <m:t>0</m:t>
                    </m:r>
                  </m:e>
                  <m:e>
                    <m:r>
                      <m:rPr>
                        <m:sty m:val="p"/>
                      </m:rPr>
                      <w:rPr>
                        <w:rFonts w:ascii="Cambria Math" w:hAnsi="Cambria Math"/>
                        <w:lang w:val="en-US"/>
                      </w:rPr>
                      <m:t>0</m:t>
                    </m:r>
                  </m:e>
                  <m:e>
                    <m:r>
                      <m:rPr>
                        <m:sty m:val="p"/>
                      </m:rPr>
                      <w:rPr>
                        <w:rFonts w:ascii="Cambria Math" w:hAnsi="Cambria Math"/>
                        <w:lang w:val="en-US"/>
                      </w:rPr>
                      <m:t>0</m:t>
                    </m:r>
                  </m:e>
                  <m:e>
                    <m:sSub>
                      <m:sSubPr>
                        <m:ctrlPr>
                          <w:rPr>
                            <w:rFonts w:ascii="Cambria Math" w:hAnsi="Cambria Math"/>
                            <w:lang w:val="en-US"/>
                          </w:rPr>
                        </m:ctrlPr>
                      </m:sSubPr>
                      <m:e>
                        <m:r>
                          <w:rPr>
                            <w:rFonts w:ascii="Cambria Math" w:hAnsi="Cambria Math"/>
                            <w:lang w:val="en-US"/>
                          </w:rPr>
                          <m:t>λ</m:t>
                        </m:r>
                      </m:e>
                      <m:sub>
                        <m:sSup>
                          <m:sSupPr>
                            <m:ctrlPr>
                              <w:rPr>
                                <w:rFonts w:ascii="Cambria Math" w:hAnsi="Cambria Math"/>
                                <w:lang w:val="en-US"/>
                              </w:rPr>
                            </m:ctrlPr>
                          </m:sSupPr>
                          <m:e>
                            <m:r>
                              <w:rPr>
                                <w:rFonts w:ascii="Cambria Math" w:hAnsi="Cambria Math"/>
                                <w:lang w:val="en-US"/>
                              </w:rPr>
                              <m:t>x</m:t>
                            </m:r>
                          </m:e>
                          <m:sup>
                            <m:r>
                              <m:rPr>
                                <m:sty m:val="p"/>
                              </m:rPr>
                              <w:rPr>
                                <w:rFonts w:ascii="Cambria Math" w:hAnsi="Cambria Math"/>
                                <w:lang w:val="en-US"/>
                              </w:rPr>
                              <m:t>'</m:t>
                            </m:r>
                          </m:sup>
                        </m:sSup>
                        <m:r>
                          <w:rPr>
                            <w:rFonts w:ascii="Cambria Math" w:hAnsi="Cambria Math"/>
                            <w:lang w:val="en-US"/>
                          </w:rPr>
                          <m:t>x</m:t>
                        </m:r>
                      </m:sub>
                    </m:sSub>
                  </m:e>
                  <m:e>
                    <m:sSub>
                      <m:sSubPr>
                        <m:ctrlPr>
                          <w:rPr>
                            <w:rFonts w:ascii="Cambria Math" w:hAnsi="Cambria Math"/>
                            <w:lang w:val="en-US"/>
                          </w:rPr>
                        </m:ctrlPr>
                      </m:sSubPr>
                      <m:e>
                        <m:r>
                          <w:rPr>
                            <w:rFonts w:ascii="Cambria Math" w:hAnsi="Cambria Math"/>
                            <w:lang w:val="en-US"/>
                          </w:rPr>
                          <m:t>λ</m:t>
                        </m:r>
                      </m:e>
                      <m:sub>
                        <m:sSup>
                          <m:sSupPr>
                            <m:ctrlPr>
                              <w:rPr>
                                <w:rFonts w:ascii="Cambria Math" w:hAnsi="Cambria Math"/>
                                <w:lang w:val="en-US"/>
                              </w:rPr>
                            </m:ctrlPr>
                          </m:sSupPr>
                          <m:e>
                            <m:r>
                              <w:rPr>
                                <w:rFonts w:ascii="Cambria Math" w:hAnsi="Cambria Math"/>
                                <w:lang w:val="en-US"/>
                              </w:rPr>
                              <m:t>x</m:t>
                            </m:r>
                          </m:e>
                          <m:sup>
                            <m:r>
                              <m:rPr>
                                <m:sty m:val="p"/>
                              </m:rPr>
                              <w:rPr>
                                <w:rFonts w:ascii="Cambria Math" w:hAnsi="Cambria Math"/>
                                <w:lang w:val="en-US"/>
                              </w:rPr>
                              <m:t>'</m:t>
                            </m:r>
                          </m:sup>
                        </m:sSup>
                        <m:r>
                          <w:rPr>
                            <w:rFonts w:ascii="Cambria Math" w:hAnsi="Cambria Math"/>
                            <w:lang w:val="en-US"/>
                          </w:rPr>
                          <m:t>y</m:t>
                        </m:r>
                      </m:sub>
                    </m:sSub>
                  </m:e>
                  <m:e>
                    <m:sSub>
                      <m:sSubPr>
                        <m:ctrlPr>
                          <w:rPr>
                            <w:rFonts w:ascii="Cambria Math" w:hAnsi="Cambria Math"/>
                            <w:lang w:val="en-US"/>
                          </w:rPr>
                        </m:ctrlPr>
                      </m:sSubPr>
                      <m:e>
                        <m:r>
                          <w:rPr>
                            <w:rFonts w:ascii="Cambria Math" w:hAnsi="Cambria Math"/>
                            <w:lang w:val="en-US"/>
                          </w:rPr>
                          <m:t>λ</m:t>
                        </m:r>
                      </m:e>
                      <m:sub>
                        <m:sSup>
                          <m:sSupPr>
                            <m:ctrlPr>
                              <w:rPr>
                                <w:rFonts w:ascii="Cambria Math" w:hAnsi="Cambria Math"/>
                                <w:lang w:val="en-US"/>
                              </w:rPr>
                            </m:ctrlPr>
                          </m:sSupPr>
                          <m:e>
                            <m:r>
                              <w:rPr>
                                <w:rFonts w:ascii="Cambria Math" w:hAnsi="Cambria Math"/>
                                <w:lang w:val="en-US"/>
                              </w:rPr>
                              <m:t>x</m:t>
                            </m:r>
                          </m:e>
                          <m:sup>
                            <m:r>
                              <m:rPr>
                                <m:sty m:val="p"/>
                              </m:rPr>
                              <w:rPr>
                                <w:rFonts w:ascii="Cambria Math" w:hAnsi="Cambria Math"/>
                                <w:lang w:val="en-US"/>
                              </w:rPr>
                              <m:t>'</m:t>
                            </m:r>
                          </m:sup>
                        </m:sSup>
                        <m:r>
                          <w:rPr>
                            <w:rFonts w:ascii="Cambria Math" w:hAnsi="Cambria Math"/>
                            <w:lang w:val="en-US"/>
                          </w:rPr>
                          <m:t>z</m:t>
                        </m:r>
                      </m:sub>
                    </m:sSub>
                  </m:e>
                </m:mr>
              </m:m>
            </m:e>
          </m:d>
        </m:oMath>
      </m:oMathPara>
    </w:p>
    <w:p w14:paraId="1D554AF4" w14:textId="745F8BD9" w:rsidR="00F170B0" w:rsidRDefault="0093251A" w:rsidP="0093251A">
      <w:pPr>
        <w:rPr>
          <w:rFonts w:eastAsiaTheme="minorEastAsia"/>
          <w:lang w:val="en-US"/>
        </w:rPr>
      </w:pPr>
      <w:r>
        <w:rPr>
          <w:lang w:val="en-US"/>
        </w:rPr>
        <w:t xml:space="preserve">With </w:t>
      </w:r>
      <m:oMath>
        <m:r>
          <w:rPr>
            <w:rFonts w:ascii="Cambria Math" w:hAnsi="Cambria Math"/>
            <w:lang w:val="en-US"/>
          </w:rPr>
          <m:t>n=4</m:t>
        </m:r>
      </m:oMath>
      <w:r>
        <w:rPr>
          <w:rFonts w:eastAsiaTheme="minorEastAsia"/>
          <w:lang w:val="en-US"/>
        </w:rPr>
        <w:t xml:space="preserve"> and</w:t>
      </w:r>
      <w:r w:rsidR="006D7159">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λ</m:t>
            </m:r>
          </m:e>
          <m:sub>
            <m:sSup>
              <m:sSupPr>
                <m:ctrlPr>
                  <w:rPr>
                    <w:rFonts w:ascii="Cambria Math" w:eastAsiaTheme="minorEastAsia" w:hAnsi="Cambria Math"/>
                    <w:i/>
                    <w:lang w:val="en-US"/>
                  </w:rPr>
                </m:ctrlPr>
              </m:sSupPr>
              <m:e>
                <m:r>
                  <w:rPr>
                    <w:rFonts w:ascii="Cambria Math" w:eastAsiaTheme="minorEastAsia" w:hAnsi="Cambria Math"/>
                    <w:lang w:val="en-US"/>
                  </w:rPr>
                  <m:t>x</m:t>
                </m:r>
              </m:e>
              <m:sup>
                <m:r>
                  <w:rPr>
                    <w:rFonts w:ascii="Cambria Math" w:eastAsiaTheme="minorEastAsia" w:hAnsi="Cambria Math"/>
                    <w:lang w:val="en-US"/>
                  </w:rPr>
                  <m:t>'</m:t>
                </m:r>
              </m:sup>
            </m:sSup>
            <m:r>
              <w:rPr>
                <w:rFonts w:ascii="Cambria Math" w:eastAsiaTheme="minorEastAsia" w:hAnsi="Cambria Math"/>
                <w:lang w:val="en-US"/>
              </w:rPr>
              <m:t>x</m:t>
            </m:r>
          </m:sub>
        </m:sSub>
        <m:r>
          <w:rPr>
            <w:rFonts w:ascii="Cambria Math" w:eastAsiaTheme="minorEastAsia" w:hAnsi="Cambria Math"/>
            <w:lang w:val="en-US"/>
          </w:rPr>
          <m:t xml:space="preserve"> </m:t>
        </m:r>
      </m:oMath>
      <w:r w:rsidR="0090095C">
        <w:rPr>
          <w:rFonts w:eastAsiaTheme="minorEastAsia"/>
          <w:lang w:val="en-US"/>
        </w:rPr>
        <w:t xml:space="preserve">being the cosine of the angle formed by axes </w:t>
      </w:r>
      <m:oMath>
        <m:r>
          <w:rPr>
            <w:rFonts w:ascii="Cambria Math" w:eastAsiaTheme="minorEastAsia" w:hAnsi="Cambria Math"/>
            <w:lang w:val="en-US"/>
          </w:rPr>
          <m:t>x'</m:t>
        </m:r>
      </m:oMath>
      <w:r w:rsidR="0090095C">
        <w:rPr>
          <w:rFonts w:eastAsiaTheme="minorEastAsia"/>
          <w:lang w:val="en-US"/>
        </w:rPr>
        <w:t xml:space="preserve"> and </w:t>
      </w:r>
      <m:oMath>
        <m:r>
          <w:rPr>
            <w:rFonts w:ascii="Cambria Math" w:eastAsiaTheme="minorEastAsia" w:hAnsi="Cambria Math"/>
            <w:lang w:val="en-US"/>
          </w:rPr>
          <m:t>x</m:t>
        </m:r>
      </m:oMath>
      <w:r w:rsidR="0090095C">
        <w:rPr>
          <w:rFonts w:eastAsiaTheme="minorEastAsia"/>
          <w:lang w:val="en-US"/>
        </w:rPr>
        <w:t xml:space="preserve"> etc.</w:t>
      </w:r>
    </w:p>
    <w:p w14:paraId="314349DF" w14:textId="77777777" w:rsidR="00444BAC" w:rsidRDefault="00444BAC" w:rsidP="00444BAC">
      <w:pPr>
        <w:keepNext/>
      </w:pPr>
      <w:r>
        <w:rPr>
          <w:noProof/>
          <w:lang w:val="en-US"/>
        </w:rPr>
        <w:drawing>
          <wp:inline distT="0" distB="0" distL="0" distR="0" wp14:anchorId="597F746B" wp14:editId="3911F1DB">
            <wp:extent cx="5435879" cy="3530781"/>
            <wp:effectExtent l="0" t="0" r="0" b="0"/>
            <wp:docPr id="1868432617" name="local and global axes of element .png" descr="A diagram of a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32617" name="local and global axes of element .png" descr="A diagram of a geometry"/>
                    <pic:cNvPicPr/>
                  </pic:nvPicPr>
                  <pic:blipFill>
                    <a:blip r:link="rId16"/>
                    <a:stretch>
                      <a:fillRect/>
                    </a:stretch>
                  </pic:blipFill>
                  <pic:spPr>
                    <a:xfrm>
                      <a:off x="0" y="0"/>
                      <a:ext cx="5435879" cy="3530781"/>
                    </a:xfrm>
                    <a:prstGeom prst="rect">
                      <a:avLst/>
                    </a:prstGeom>
                  </pic:spPr>
                </pic:pic>
              </a:graphicData>
            </a:graphic>
          </wp:inline>
        </w:drawing>
      </w:r>
    </w:p>
    <w:p w14:paraId="6B77AE29" w14:textId="29CDAAF5" w:rsidR="0078682A" w:rsidRDefault="00444BAC" w:rsidP="00444BAC">
      <w:pPr>
        <w:pStyle w:val="Caption"/>
      </w:pPr>
      <w:bookmarkStart w:id="149" w:name="_Toc180011594"/>
      <w:r>
        <w:t xml:space="preserve">Figure </w:t>
      </w:r>
      <w:fldSimple w:instr=" STYLEREF 1 \s ">
        <w:r w:rsidR="00BC36D0">
          <w:rPr>
            <w:noProof/>
          </w:rPr>
          <w:t>2</w:t>
        </w:r>
      </w:fldSimple>
      <w:r w:rsidR="00FA237D">
        <w:noBreakHyphen/>
      </w:r>
      <w:fldSimple w:instr=" SEQ Figure \* ARABIC \s 1 ">
        <w:r w:rsidR="00BC36D0">
          <w:rPr>
            <w:noProof/>
          </w:rPr>
          <w:t>5</w:t>
        </w:r>
      </w:fldSimple>
      <w:r>
        <w:t xml:space="preserve"> local and global axes definition</w:t>
      </w:r>
      <w:sdt>
        <w:sdtPr>
          <w:id w:val="1078176751"/>
          <w:citation/>
        </w:sdtPr>
        <w:sdtContent>
          <w:r>
            <w:fldChar w:fldCharType="begin"/>
          </w:r>
          <w:r>
            <w:rPr>
              <w:lang w:val="en-US"/>
            </w:rPr>
            <w:instrText xml:space="preserve"> CITATION Oña13 \l 1033 </w:instrText>
          </w:r>
          <w:r>
            <w:fldChar w:fldCharType="separate"/>
          </w:r>
          <w:r w:rsidR="00BC36D0">
            <w:rPr>
              <w:noProof/>
              <w:lang w:val="en-US"/>
            </w:rPr>
            <w:t xml:space="preserve"> </w:t>
          </w:r>
          <w:r w:rsidR="00BC36D0" w:rsidRPr="00BC36D0">
            <w:rPr>
              <w:noProof/>
              <w:lang w:val="en-US"/>
            </w:rPr>
            <w:t>[1]</w:t>
          </w:r>
          <w:r>
            <w:fldChar w:fldCharType="end"/>
          </w:r>
        </w:sdtContent>
      </w:sdt>
      <w:bookmarkEnd w:id="149"/>
    </w:p>
    <w:p w14:paraId="05601A6F" w14:textId="1FFEA064" w:rsidR="007055BD" w:rsidRDefault="00DD49D1" w:rsidP="007055BD">
      <w:pPr>
        <w:rPr>
          <w:rFonts w:eastAsiaTheme="minorEastAsia"/>
        </w:rPr>
      </w:pPr>
      <w:r>
        <w:lastRenderedPageBreak/>
        <w:t xml:space="preserve">The plate elements developed here only have 2 degrees of freedom per node. In order to </w:t>
      </w:r>
      <w:r w:rsidR="00A17023">
        <w:t xml:space="preserve">obtain the full six degrees of freedom per node a </w:t>
      </w:r>
      <w:r w:rsidR="00157DF9">
        <w:t>stiffness component</w:t>
      </w:r>
      <w:r w:rsidR="00A17023">
        <w:t xml:space="preserve"> in the rotation about the z axis </w:t>
      </w:r>
      <m:oMath>
        <m:sSub>
          <m:sSubPr>
            <m:ctrlPr>
              <w:rPr>
                <w:rFonts w:ascii="Cambria Math" w:hAnsi="Cambria Math"/>
                <w:i/>
              </w:rPr>
            </m:ctrlPr>
          </m:sSubPr>
          <m:e>
            <m:r>
              <w:rPr>
                <w:rFonts w:ascii="Cambria Math" w:hAnsi="Cambria Math"/>
              </w:rPr>
              <m:t>ϑ</m:t>
            </m:r>
          </m:e>
          <m:sub>
            <m:r>
              <w:rPr>
                <w:rFonts w:ascii="Cambria Math" w:hAnsi="Cambria Math"/>
              </w:rPr>
              <m:t>z</m:t>
            </m:r>
          </m:sub>
        </m:sSub>
      </m:oMath>
      <w:r w:rsidR="00A17023">
        <w:rPr>
          <w:rFonts w:eastAsiaTheme="minorEastAsia"/>
        </w:rPr>
        <w:t xml:space="preserve"> needs to be added. This is a fictitious stiffness term that can be added to bring the </w:t>
      </w:r>
      <w:r w:rsidR="00157DF9">
        <w:rPr>
          <w:rFonts w:eastAsiaTheme="minorEastAsia"/>
        </w:rPr>
        <w:t>stiffness</w:t>
      </w:r>
      <w:r w:rsidR="00A17023">
        <w:rPr>
          <w:rFonts w:eastAsiaTheme="minorEastAsia"/>
        </w:rPr>
        <w:t xml:space="preserve"> matrix to </w:t>
      </w:r>
      <w:r w:rsidR="00157DF9">
        <w:rPr>
          <w:rFonts w:eastAsiaTheme="minorEastAsia"/>
        </w:rPr>
        <w:t>its</w:t>
      </w:r>
      <w:r w:rsidR="00A17023">
        <w:rPr>
          <w:rFonts w:eastAsiaTheme="minorEastAsia"/>
        </w:rPr>
        <w:t xml:space="preserve"> full size of </w:t>
      </w:r>
      <m:oMath>
        <m:r>
          <w:rPr>
            <w:rFonts w:ascii="Cambria Math" w:eastAsiaTheme="minorEastAsia" w:hAnsi="Cambria Math"/>
          </w:rPr>
          <m:t>24×24</m:t>
        </m:r>
      </m:oMath>
      <w:r w:rsidR="00833800">
        <w:rPr>
          <w:rFonts w:eastAsiaTheme="minorEastAsia"/>
        </w:rPr>
        <w:t xml:space="preserve">. This technique is often used to avoid potential singularities in the </w:t>
      </w:r>
      <w:r w:rsidR="00157DF9">
        <w:rPr>
          <w:rFonts w:eastAsiaTheme="minorEastAsia"/>
        </w:rPr>
        <w:t>stiffness</w:t>
      </w:r>
      <w:r w:rsidR="00833800">
        <w:rPr>
          <w:rFonts w:eastAsiaTheme="minorEastAsia"/>
        </w:rPr>
        <w:t xml:space="preserve"> </w:t>
      </w:r>
      <w:r w:rsidR="00157DF9">
        <w:rPr>
          <w:rFonts w:eastAsiaTheme="minorEastAsia"/>
        </w:rPr>
        <w:t>matrix,</w:t>
      </w:r>
      <w:r w:rsidR="00833800">
        <w:rPr>
          <w:rFonts w:eastAsiaTheme="minorEastAsia"/>
        </w:rPr>
        <w:t xml:space="preserve"> and it is more intuitive for every node to have six degrees of freedom.</w:t>
      </w:r>
    </w:p>
    <w:p w14:paraId="0CAFD2F5" w14:textId="23496A3A" w:rsidR="00157DF9" w:rsidRPr="002D0BCE" w:rsidRDefault="00240A3C" w:rsidP="007055BD">
      <w:pPr>
        <w:rPr>
          <w:rFonts w:eastAsiaTheme="minorEastAsia"/>
        </w:rPr>
      </w:pPr>
      <w:r>
        <w:rPr>
          <w:rFonts w:eastAsiaTheme="minorEastAsia"/>
        </w:rPr>
        <w:t>A common technique used to avoid shear locking phenomenon is to integrate the component stiffness matrices using different Gauss quadrature.</w:t>
      </w:r>
    </w:p>
    <w:p w14:paraId="22D13977" w14:textId="77777777" w:rsidR="00B07CC6" w:rsidRPr="002D0BCE" w:rsidRDefault="00B07CC6" w:rsidP="007055BD">
      <w:pPr>
        <w:rPr>
          <w:rFonts w:eastAsiaTheme="minorEastAsia"/>
        </w:rPr>
      </w:pPr>
    </w:p>
    <w:p w14:paraId="0651F95D" w14:textId="77777777" w:rsidR="00B07CC6" w:rsidRPr="002D0BCE" w:rsidRDefault="00B07CC6" w:rsidP="007055BD">
      <w:pPr>
        <w:rPr>
          <w:rFonts w:eastAsiaTheme="minorEastAsia"/>
        </w:rPr>
      </w:pPr>
    </w:p>
    <w:p w14:paraId="28644851" w14:textId="77777777" w:rsidR="00B07CC6" w:rsidRPr="002D0BCE" w:rsidRDefault="00B07CC6" w:rsidP="007055BD">
      <w:pPr>
        <w:rPr>
          <w:rFonts w:eastAsiaTheme="minorEastAsia"/>
        </w:rPr>
      </w:pPr>
    </w:p>
    <w:p w14:paraId="1FC5DD14" w14:textId="77777777" w:rsidR="00B07CC6" w:rsidRPr="002D0BCE" w:rsidRDefault="00B07CC6" w:rsidP="007055BD">
      <w:pPr>
        <w:rPr>
          <w:rFonts w:eastAsiaTheme="minorEastAsia"/>
        </w:rPr>
      </w:pPr>
    </w:p>
    <w:p w14:paraId="2E0E96B9" w14:textId="77777777" w:rsidR="00B07CC6" w:rsidRPr="002D0BCE" w:rsidRDefault="00B07CC6" w:rsidP="007055BD">
      <w:pPr>
        <w:rPr>
          <w:rFonts w:eastAsiaTheme="minorEastAsia"/>
        </w:rPr>
      </w:pPr>
    </w:p>
    <w:p w14:paraId="5409CAF9" w14:textId="77777777" w:rsidR="00B07CC6" w:rsidRPr="002D0BCE" w:rsidRDefault="00B07CC6" w:rsidP="007055BD">
      <w:pPr>
        <w:rPr>
          <w:rFonts w:eastAsiaTheme="minorEastAsia"/>
        </w:rPr>
      </w:pPr>
    </w:p>
    <w:p w14:paraId="5D5E9A37" w14:textId="77777777" w:rsidR="00B07CC6" w:rsidRPr="002D0BCE" w:rsidRDefault="00B07CC6" w:rsidP="007055BD">
      <w:pPr>
        <w:rPr>
          <w:rFonts w:eastAsiaTheme="minorEastAsia"/>
        </w:rPr>
      </w:pPr>
    </w:p>
    <w:p w14:paraId="20C8487F" w14:textId="77777777" w:rsidR="00B07CC6" w:rsidRPr="002D0BCE" w:rsidRDefault="00B07CC6" w:rsidP="007055BD">
      <w:pPr>
        <w:rPr>
          <w:rFonts w:eastAsiaTheme="minorEastAsia"/>
        </w:rPr>
      </w:pPr>
    </w:p>
    <w:p w14:paraId="016226D8" w14:textId="77777777" w:rsidR="00B07CC6" w:rsidRPr="002D0BCE" w:rsidRDefault="00B07CC6" w:rsidP="007055BD"/>
    <w:p w14:paraId="15F1F914" w14:textId="2212B95C" w:rsidR="00DD48C3" w:rsidRPr="006A618C" w:rsidRDefault="009B411B" w:rsidP="006A618C">
      <w:pPr>
        <w:rPr>
          <w:rFonts w:eastAsiaTheme="minorEastAsia"/>
          <w:lang w:val="en-US"/>
        </w:rPr>
      </w:pPr>
      <w:r>
        <w:rPr>
          <w:rFonts w:eastAsiaTheme="minorEastAsia"/>
          <w:lang w:val="en-US"/>
        </w:rPr>
        <w:br w:type="page"/>
      </w:r>
    </w:p>
    <w:p w14:paraId="0306AC1E" w14:textId="2949EE63" w:rsidR="0006530E" w:rsidRDefault="00820166" w:rsidP="00752376">
      <w:pPr>
        <w:pStyle w:val="Heading2"/>
        <w:rPr>
          <w:lang w:val="en-US"/>
        </w:rPr>
      </w:pPr>
      <w:r>
        <w:rPr>
          <w:lang w:val="en-US"/>
        </w:rPr>
        <w:lastRenderedPageBreak/>
        <w:t xml:space="preserve"> </w:t>
      </w:r>
      <w:bookmarkStart w:id="150" w:name="_Toc180011537"/>
      <w:r w:rsidR="00E768C2">
        <w:rPr>
          <w:lang w:val="en-US"/>
        </w:rPr>
        <w:t>Aerodynamic Theory – Vortex Lattice Method (VLM)</w:t>
      </w:r>
      <w:bookmarkEnd w:id="150"/>
    </w:p>
    <w:p w14:paraId="6F559B2E" w14:textId="6E689D10" w:rsidR="00682A7F" w:rsidRPr="00682A7F" w:rsidRDefault="00682A7F" w:rsidP="00682A7F">
      <w:pPr>
        <w:rPr>
          <w:lang w:val="en-US"/>
        </w:rPr>
      </w:pPr>
      <w:r>
        <w:rPr>
          <w:lang w:val="en-US"/>
        </w:rPr>
        <w:t>The vortex lattice method theory developed in</w:t>
      </w:r>
      <w:r w:rsidR="00B16008">
        <w:rPr>
          <w:lang w:val="en-US"/>
        </w:rPr>
        <w:t xml:space="preserve"> </w:t>
      </w:r>
      <w:r>
        <w:rPr>
          <w:lang w:val="en-US"/>
        </w:rPr>
        <w:t>this chapter follows the</w:t>
      </w:r>
      <w:r w:rsidR="00B16008">
        <w:rPr>
          <w:lang w:val="en-US"/>
        </w:rPr>
        <w:t xml:space="preserve"> conventions of the book </w:t>
      </w:r>
      <w:r w:rsidR="00D61215">
        <w:rPr>
          <w:noProof/>
        </w:rPr>
        <w:t>A. P. Joseph Katz, Low-Speed Aerodynamics</w:t>
      </w:r>
      <w:r w:rsidR="00566D0A">
        <w:rPr>
          <w:noProof/>
        </w:rPr>
        <w:t xml:space="preserve"> </w:t>
      </w:r>
      <w:sdt>
        <w:sdtPr>
          <w:rPr>
            <w:noProof/>
          </w:rPr>
          <w:id w:val="1807894484"/>
          <w:citation/>
        </w:sdtPr>
        <w:sdtContent>
          <w:r w:rsidR="00397911">
            <w:rPr>
              <w:noProof/>
            </w:rPr>
            <w:fldChar w:fldCharType="begin"/>
          </w:r>
          <w:r w:rsidR="00397911">
            <w:rPr>
              <w:noProof/>
              <w:lang w:val="en-US"/>
            </w:rPr>
            <w:instrText xml:space="preserve"> CITATION Jos01 \l 1033 </w:instrText>
          </w:r>
          <w:r w:rsidR="00397911">
            <w:rPr>
              <w:noProof/>
            </w:rPr>
            <w:fldChar w:fldCharType="separate"/>
          </w:r>
          <w:r w:rsidR="00BC36D0" w:rsidRPr="00BC36D0">
            <w:rPr>
              <w:noProof/>
              <w:lang w:val="en-US"/>
            </w:rPr>
            <w:t>[3]</w:t>
          </w:r>
          <w:r w:rsidR="00397911">
            <w:rPr>
              <w:noProof/>
            </w:rPr>
            <w:fldChar w:fldCharType="end"/>
          </w:r>
        </w:sdtContent>
      </w:sdt>
      <w:r w:rsidR="00397911">
        <w:rPr>
          <w:noProof/>
        </w:rPr>
        <w:t xml:space="preserve"> </w:t>
      </w:r>
    </w:p>
    <w:p w14:paraId="287BB114" w14:textId="77777777" w:rsidR="0006005A" w:rsidRPr="00397911" w:rsidRDefault="0006005A" w:rsidP="00E768C2">
      <w:pPr>
        <w:rPr>
          <w:lang w:val="en-US"/>
        </w:rPr>
      </w:pPr>
    </w:p>
    <w:p w14:paraId="36DF958F" w14:textId="711859F2" w:rsidR="0008698B" w:rsidRDefault="001708EF" w:rsidP="0008698B">
      <w:pPr>
        <w:pStyle w:val="Heading3"/>
        <w:rPr>
          <w:lang w:val="en-US"/>
        </w:rPr>
      </w:pPr>
      <w:bookmarkStart w:id="151" w:name="_Toc180011538"/>
      <w:r>
        <w:rPr>
          <w:lang w:val="en-US"/>
        </w:rPr>
        <w:t>The Vortex Filament</w:t>
      </w:r>
      <w:r w:rsidR="0006005A">
        <w:rPr>
          <w:lang w:val="en-US"/>
        </w:rPr>
        <w:t xml:space="preserve"> </w:t>
      </w:r>
      <w:r w:rsidR="008A017F">
        <w:rPr>
          <w:lang w:val="en-US"/>
        </w:rPr>
        <w:t>–</w:t>
      </w:r>
      <w:r w:rsidR="0006005A">
        <w:rPr>
          <w:lang w:val="en-US"/>
        </w:rPr>
        <w:t xml:space="preserve"> Biot</w:t>
      </w:r>
      <w:r w:rsidR="008A017F">
        <w:rPr>
          <w:lang w:val="en-US"/>
        </w:rPr>
        <w:t xml:space="preserve"> Savart Law</w:t>
      </w:r>
      <w:bookmarkEnd w:id="151"/>
    </w:p>
    <w:p w14:paraId="7EA965F1" w14:textId="77777777" w:rsidR="00E52926" w:rsidRDefault="00244C8C" w:rsidP="00E52926">
      <w:pPr>
        <w:keepNext/>
      </w:pPr>
      <w:r>
        <w:rPr>
          <w:noProof/>
          <w:lang w:val="en-US"/>
        </w:rPr>
        <w:drawing>
          <wp:inline distT="0" distB="0" distL="0" distR="0" wp14:anchorId="55D72CF6" wp14:editId="00783DB3">
            <wp:extent cx="3238666" cy="1701887"/>
            <wp:effectExtent l="0" t="0" r="0" b="0"/>
            <wp:docPr id="622664472" name="Vortex Filament.png" descr="A diagram of a curv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64472" name="Vortex Filament.png" descr="A diagram of a curved line"/>
                    <pic:cNvPicPr/>
                  </pic:nvPicPr>
                  <pic:blipFill>
                    <a:blip r:link="rId17"/>
                    <a:stretch>
                      <a:fillRect/>
                    </a:stretch>
                  </pic:blipFill>
                  <pic:spPr>
                    <a:xfrm>
                      <a:off x="0" y="0"/>
                      <a:ext cx="3238666" cy="1701887"/>
                    </a:xfrm>
                    <a:prstGeom prst="rect">
                      <a:avLst/>
                    </a:prstGeom>
                  </pic:spPr>
                </pic:pic>
              </a:graphicData>
            </a:graphic>
          </wp:inline>
        </w:drawing>
      </w:r>
    </w:p>
    <w:p w14:paraId="784C6C5E" w14:textId="4533F3F3" w:rsidR="008A017F" w:rsidRDefault="00E52926" w:rsidP="00E52926">
      <w:pPr>
        <w:pStyle w:val="Caption"/>
      </w:pPr>
      <w:bookmarkStart w:id="152" w:name="_Toc180011595"/>
      <w:r>
        <w:t xml:space="preserve">Figure </w:t>
      </w:r>
      <w:fldSimple w:instr=" STYLEREF 1 \s ">
        <w:r w:rsidR="00BC36D0">
          <w:rPr>
            <w:noProof/>
          </w:rPr>
          <w:t>2</w:t>
        </w:r>
      </w:fldSimple>
      <w:r w:rsidR="00FA237D">
        <w:noBreakHyphen/>
      </w:r>
      <w:fldSimple w:instr=" SEQ Figure \* ARABIC \s 1 ">
        <w:r w:rsidR="00BC36D0">
          <w:rPr>
            <w:noProof/>
          </w:rPr>
          <w:t>6</w:t>
        </w:r>
      </w:fldSimple>
      <w:r>
        <w:t xml:space="preserve"> Curved </w:t>
      </w:r>
      <w:r w:rsidR="005A77E2">
        <w:t>Three-dimensional</w:t>
      </w:r>
      <w:r>
        <w:t xml:space="preserve"> vortex filament of strength </w:t>
      </w:r>
      <w:r>
        <w:rPr>
          <w:lang w:val="el-GR"/>
        </w:rPr>
        <w:t>Γ</w:t>
      </w:r>
      <w:r w:rsidR="00C45B22" w:rsidRPr="00C45B22">
        <w:t xml:space="preserve"> </w:t>
      </w:r>
      <w:sdt>
        <w:sdtPr>
          <w:id w:val="-1078970025"/>
          <w:citation/>
        </w:sdtPr>
        <w:sdtContent>
          <w:r w:rsidR="00E31544">
            <w:fldChar w:fldCharType="begin"/>
          </w:r>
          <w:r w:rsidR="00F27CC2">
            <w:instrText xml:space="preserve">CITATION San15 \l 1032 </w:instrText>
          </w:r>
          <w:r w:rsidR="00E31544">
            <w:fldChar w:fldCharType="separate"/>
          </w:r>
          <w:r w:rsidR="00BC36D0" w:rsidRPr="00BC36D0">
            <w:rPr>
              <w:noProof/>
            </w:rPr>
            <w:t>[4]</w:t>
          </w:r>
          <w:r w:rsidR="00E31544">
            <w:fldChar w:fldCharType="end"/>
          </w:r>
        </w:sdtContent>
      </w:sdt>
      <w:bookmarkEnd w:id="152"/>
    </w:p>
    <w:p w14:paraId="4C3812D3" w14:textId="71C73555" w:rsidR="00EC5988" w:rsidRDefault="00AA7B31" w:rsidP="00EC5988">
      <w:r>
        <w:t xml:space="preserve">The continuity equation </w:t>
      </w:r>
      <w:r w:rsidR="00333800">
        <w:t>for an incompressible fluid is:</w:t>
      </w:r>
    </w:p>
    <w:p w14:paraId="3301CC6A" w14:textId="53059467" w:rsidR="00333800"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m:rPr>
                  <m:sty m:val="p"/>
                </m:rPr>
                <w:rPr>
                  <w:rFonts w:ascii="Cambria Math" w:hAnsi="Cambria Math"/>
                  <w:lang w:val="en-US"/>
                </w:rPr>
                <m:t>∇</m:t>
              </m:r>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=0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33</m:t>
                  </m:r>
                  <m:r>
                    <w:rPr>
                      <w:rFonts w:ascii="Cambria Math" w:hAnsi="Cambria Math"/>
                      <w:i/>
                      <w:lang w:val="en-US"/>
                    </w:rPr>
                    <w:fldChar w:fldCharType="end"/>
                  </m:r>
                </m:e>
              </m:d>
            </m:e>
          </m:eqArr>
        </m:oMath>
      </m:oMathPara>
    </w:p>
    <w:p w14:paraId="70FA551B" w14:textId="42C0B2D4" w:rsidR="00873A19" w:rsidRDefault="00D55014" w:rsidP="00873A19">
      <w:pPr>
        <w:rPr>
          <w:rFonts w:eastAsiaTheme="minorEastAsia"/>
          <w:lang w:val="en-US"/>
        </w:rPr>
      </w:pPr>
      <w:r>
        <w:rPr>
          <w:lang w:val="en-US"/>
        </w:rPr>
        <w:t xml:space="preserve">The vector potential of the velocity field is a </w:t>
      </w:r>
      <w:r w:rsidR="002872D7">
        <w:rPr>
          <w:lang w:val="en-US"/>
        </w:rPr>
        <w:t xml:space="preserve">vector field </w:t>
      </w:r>
      <m:oMath>
        <m:acc>
          <m:accPr>
            <m:chr m:val="⃗"/>
            <m:ctrlPr>
              <w:rPr>
                <w:rFonts w:ascii="Cambria Math" w:hAnsi="Cambria Math"/>
                <w:i/>
                <w:lang w:val="en-US"/>
              </w:rPr>
            </m:ctrlPr>
          </m:accPr>
          <m:e>
            <m:r>
              <w:rPr>
                <w:rFonts w:ascii="Cambria Math" w:hAnsi="Cambria Math"/>
                <w:lang w:val="en-US"/>
              </w:rPr>
              <m:t>B</m:t>
            </m:r>
          </m:e>
        </m:acc>
      </m:oMath>
      <w:r w:rsidR="002872D7">
        <w:rPr>
          <w:rFonts w:eastAsiaTheme="minorEastAsia"/>
          <w:lang w:val="en-US"/>
        </w:rPr>
        <w:t xml:space="preserve"> which is defined by:</w:t>
      </w:r>
    </w:p>
    <w:p w14:paraId="123F85BF" w14:textId="744EBCB7" w:rsidR="002872D7" w:rsidRPr="0010522B" w:rsidRDefault="00E32DB7" w:rsidP="00873A19">
      <w:pPr>
        <w:rPr>
          <w:rFonts w:eastAsiaTheme="minorEastAsia"/>
          <w:lang w:val="en-US"/>
        </w:rPr>
      </w:pPr>
      <m:oMathPara>
        <m:oMath>
          <m:r>
            <m:rPr>
              <m:sty m:val="p"/>
            </m:rPr>
            <w:rPr>
              <w:rFonts w:ascii="Cambria Math" w:hAnsi="Cambria Math"/>
              <w:lang w:val="en-US"/>
            </w:rPr>
            <m:t>∇</m:t>
          </m:r>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 xml:space="preserve"> </m:t>
          </m:r>
        </m:oMath>
      </m:oMathPara>
    </w:p>
    <w:p w14:paraId="7B0E985C" w14:textId="26D3DE97" w:rsidR="0010522B" w:rsidRDefault="008409E5" w:rsidP="00873A19">
      <w:pPr>
        <w:rPr>
          <w:rFonts w:eastAsiaTheme="minorEastAsia"/>
          <w:lang w:val="en-US"/>
        </w:rPr>
      </w:pPr>
      <w:r>
        <w:rPr>
          <w:rFonts w:eastAsiaTheme="minorEastAsia"/>
          <w:lang w:val="en-US"/>
        </w:rPr>
        <w:t>The divergence of t</w:t>
      </w:r>
      <w:r w:rsidR="001511A8">
        <w:rPr>
          <w:rFonts w:eastAsiaTheme="minorEastAsia"/>
          <w:lang w:val="en-US"/>
        </w:rPr>
        <w:t xml:space="preserve">he vector potential </w:t>
      </w:r>
      <m:oMath>
        <m:acc>
          <m:accPr>
            <m:chr m:val="⃗"/>
            <m:ctrlPr>
              <w:rPr>
                <w:rFonts w:ascii="Cambria Math" w:eastAsiaTheme="minorEastAsia" w:hAnsi="Cambria Math"/>
                <w:i/>
                <w:lang w:val="en-US"/>
              </w:rPr>
            </m:ctrlPr>
          </m:accPr>
          <m:e>
            <m:r>
              <w:rPr>
                <w:rFonts w:ascii="Cambria Math" w:eastAsiaTheme="minorEastAsia" w:hAnsi="Cambria Math"/>
                <w:lang w:val="en-US"/>
              </w:rPr>
              <m:t>B</m:t>
            </m:r>
          </m:e>
        </m:acc>
      </m:oMath>
      <w:r w:rsidR="001511A8">
        <w:rPr>
          <w:rFonts w:eastAsiaTheme="minorEastAsia"/>
          <w:lang w:val="en-US"/>
        </w:rPr>
        <w:t xml:space="preserve"> is zero and thus </w:t>
      </w:r>
      <w:r w:rsidR="005525CF">
        <w:rPr>
          <w:rFonts w:eastAsiaTheme="minorEastAsia"/>
          <w:lang w:val="en-US"/>
        </w:rPr>
        <w:t>the vorticity can be expressed as:</w:t>
      </w:r>
    </w:p>
    <w:p w14:paraId="78AAF5D8" w14:textId="17712FEB" w:rsidR="00D945E6" w:rsidRPr="00D609C4" w:rsidRDefault="00000000" w:rsidP="00E768C2">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hAnsi="Cambria Math"/>
                  <w:lang w:val="en-US"/>
                </w:rPr>
                <m:t>ζ=</m:t>
              </m:r>
              <m:r>
                <m:rPr>
                  <m:sty m:val="p"/>
                </m:rPr>
                <w:rPr>
                  <w:rFonts w:ascii="Cambria Math" w:hAnsi="Cambria Math"/>
                  <w:lang w:val="en-US"/>
                </w:rPr>
                <m:t>∇</m:t>
              </m:r>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m:t>
              </m:r>
              <m:r>
                <m:rPr>
                  <m:sty m:val="p"/>
                </m:rPr>
                <w:rPr>
                  <w:rFonts w:ascii="Cambria Math" w:hAnsi="Cambria Math"/>
                  <w:lang w:val="en-US"/>
                </w:rPr>
                <m:t>∇</m:t>
              </m:r>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B</m:t>
                      </m:r>
                    </m:e>
                  </m:acc>
                </m:e>
              </m:d>
              <m:r>
                <w:rPr>
                  <w:rFonts w:ascii="Cambria Math" w:hAnsi="Cambria Math"/>
                  <w:lang w:val="en-US"/>
                </w:rPr>
                <m:t>=</m:t>
              </m:r>
              <m:r>
                <m:rPr>
                  <m:sty m:val="p"/>
                </m:rPr>
                <w:rPr>
                  <w:rFonts w:ascii="Cambria Math" w:hAnsi="Cambria Math"/>
                  <w:strike/>
                  <w:lang w:val="en-US"/>
                </w:rPr>
                <m:t>∇</m:t>
              </m:r>
              <m:d>
                <m:dPr>
                  <m:ctrlPr>
                    <w:rPr>
                      <w:rFonts w:ascii="Cambria Math" w:hAnsi="Cambria Math"/>
                      <w:i/>
                      <w:strike/>
                      <w:lang w:val="en-US"/>
                    </w:rPr>
                  </m:ctrlPr>
                </m:dPr>
                <m:e>
                  <m:r>
                    <m:rPr>
                      <m:sty m:val="p"/>
                    </m:rPr>
                    <w:rPr>
                      <w:rFonts w:ascii="Cambria Math" w:hAnsi="Cambria Math"/>
                      <w:strike/>
                      <w:lang w:val="en-US"/>
                    </w:rPr>
                    <m:t>∇</m:t>
                  </m:r>
                  <m:r>
                    <w:rPr>
                      <w:rFonts w:ascii="Cambria Math" w:hAnsi="Cambria Math"/>
                      <w:strike/>
                      <w:lang w:val="en-US"/>
                    </w:rPr>
                    <m:t>⋅</m:t>
                  </m:r>
                  <m:acc>
                    <m:accPr>
                      <m:chr m:val="⃗"/>
                      <m:ctrlPr>
                        <w:rPr>
                          <w:rFonts w:ascii="Cambria Math" w:hAnsi="Cambria Math"/>
                          <w:i/>
                          <w:strike/>
                          <w:lang w:val="en-US"/>
                        </w:rPr>
                      </m:ctrlPr>
                    </m:accPr>
                    <m:e>
                      <m:r>
                        <w:rPr>
                          <w:rFonts w:ascii="Cambria Math" w:hAnsi="Cambria Math"/>
                          <w:strike/>
                          <w:lang w:val="en-US"/>
                        </w:rPr>
                        <m:t>B</m:t>
                      </m:r>
                    </m:e>
                  </m:acc>
                </m:e>
              </m:d>
              <m:r>
                <w:rPr>
                  <w:rFonts w:ascii="Cambria Math" w:hAnsi="Cambria Math"/>
                  <w:lang w:val="en-US"/>
                </w:rPr>
                <m:t>-</m:t>
              </m:r>
              <m:sSup>
                <m:sSupPr>
                  <m:ctrlPr>
                    <w:rPr>
                      <w:rFonts w:ascii="Cambria Math" w:hAnsi="Cambria Math"/>
                      <w:i/>
                      <w:lang w:val="en-US"/>
                    </w:rPr>
                  </m:ctrlPr>
                </m:sSupPr>
                <m:e>
                  <m:r>
                    <m:rPr>
                      <m:sty m:val="p"/>
                    </m:rPr>
                    <w:rPr>
                      <w:rFonts w:ascii="Cambria Math" w:hAnsi="Cambria Math"/>
                      <w:lang w:val="en-US"/>
                    </w:rPr>
                    <m:t>∇</m:t>
                  </m:r>
                </m:e>
                <m:sup>
                  <m:r>
                    <w:rPr>
                      <w:rFonts w:ascii="Cambria Math" w:hAnsi="Cambria Math"/>
                      <w:lang w:val="en-US"/>
                    </w:rPr>
                    <m:t>2</m:t>
                  </m:r>
                </m:sup>
              </m:sSup>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sSup>
                <m:sSupPr>
                  <m:ctrlPr>
                    <w:rPr>
                      <w:rFonts w:ascii="Cambria Math" w:hAnsi="Cambria Math"/>
                      <w:i/>
                      <w:lang w:val="en-US"/>
                    </w:rPr>
                  </m:ctrlPr>
                </m:sSupPr>
                <m:e>
                  <m:r>
                    <m:rPr>
                      <m:sty m:val="p"/>
                    </m:rPr>
                    <w:rPr>
                      <w:rFonts w:ascii="Cambria Math" w:hAnsi="Cambria Math"/>
                      <w:lang w:val="en-US"/>
                    </w:rPr>
                    <m:t>∇</m:t>
                  </m:r>
                </m:e>
                <m:sup>
                  <m:r>
                    <w:rPr>
                      <w:rFonts w:ascii="Cambria Math" w:hAnsi="Cambria Math"/>
                      <w:lang w:val="en-US"/>
                    </w:rPr>
                    <m:t>2</m:t>
                  </m:r>
                </m:sup>
              </m:sSup>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34</m:t>
                  </m:r>
                  <m:r>
                    <w:rPr>
                      <w:rFonts w:ascii="Cambria Math" w:hAnsi="Cambria Math"/>
                      <w:i/>
                      <w:lang w:val="en-US"/>
                    </w:rPr>
                    <w:fldChar w:fldCharType="end"/>
                  </m:r>
                </m:e>
              </m:d>
            </m:e>
          </m:eqArr>
        </m:oMath>
      </m:oMathPara>
    </w:p>
    <w:p w14:paraId="04481D84" w14:textId="5DA0FD16" w:rsidR="0016090A" w:rsidRDefault="0016090A" w:rsidP="00D609C4">
      <w:r>
        <w:rPr>
          <w:noProof/>
        </w:rPr>
        <w:drawing>
          <wp:inline distT="0" distB="0" distL="0" distR="0" wp14:anchorId="041A0E50" wp14:editId="1FE3A397">
            <wp:extent cx="4140413" cy="2902099"/>
            <wp:effectExtent l="0" t="0" r="0" b="0"/>
            <wp:docPr id="625685401" name="induced velocity random vortex distribution.png" descr="A diagram of a rectangular object with arrows pointing to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85401" name="induced velocity random vortex distribution.png" descr="A diagram of a rectangular object with arrows pointing to the center&#10;&#10;Description automatically generated"/>
                    <pic:cNvPicPr/>
                  </pic:nvPicPr>
                  <pic:blipFill>
                    <a:blip r:link="rId18"/>
                    <a:stretch>
                      <a:fillRect/>
                    </a:stretch>
                  </pic:blipFill>
                  <pic:spPr>
                    <a:xfrm>
                      <a:off x="0" y="0"/>
                      <a:ext cx="4140413" cy="2902099"/>
                    </a:xfrm>
                    <a:prstGeom prst="rect">
                      <a:avLst/>
                    </a:prstGeom>
                  </pic:spPr>
                </pic:pic>
              </a:graphicData>
            </a:graphic>
          </wp:inline>
        </w:drawing>
      </w:r>
    </w:p>
    <w:p w14:paraId="7FFFCFB4" w14:textId="201C99E1" w:rsidR="00D609C4" w:rsidRDefault="00D609C4" w:rsidP="00D609C4">
      <w:r>
        <w:t xml:space="preserve">The general solution </w:t>
      </w:r>
      <w:r w:rsidR="00A715E0">
        <w:t xml:space="preserve">to this equation using greens theorem </w:t>
      </w:r>
      <w:r w:rsidR="00C733E1">
        <w:t>is:</w:t>
      </w:r>
    </w:p>
    <w:p w14:paraId="76486782" w14:textId="4EDC630D" w:rsidR="00C733E1"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acc>
                <m:accPr>
                  <m:chr m:val="⃗"/>
                  <m:ctrlPr>
                    <w:rPr>
                      <w:rFonts w:ascii="Cambria Math" w:hAnsi="Cambria Math"/>
                      <w:i/>
                      <w:lang w:val="en-US"/>
                    </w:rPr>
                  </m:ctrlPr>
                </m:accPr>
                <m:e>
                  <m:r>
                    <w:rPr>
                      <w:rFonts w:ascii="Cambria Math" w:hAnsi="Cambria Math"/>
                      <w:lang w:val="en-US"/>
                    </w:rPr>
                    <m:t>B</m:t>
                  </m:r>
                </m:e>
              </m:acc>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4π</m:t>
                  </m:r>
                </m:den>
              </m:f>
              <m:nary>
                <m:naryPr>
                  <m:supHide m:val="1"/>
                  <m:ctrlPr>
                    <w:rPr>
                      <w:rFonts w:ascii="Cambria Math" w:hAnsi="Cambria Math"/>
                      <w:i/>
                      <w:lang w:val="en-US"/>
                    </w:rPr>
                  </m:ctrlPr>
                </m:naryPr>
                <m:sub>
                  <m:r>
                    <w:rPr>
                      <w:rFonts w:ascii="Cambria Math" w:hAnsi="Cambria Math"/>
                      <w:lang w:val="en-US"/>
                    </w:rPr>
                    <m:t>V</m:t>
                  </m:r>
                </m:sub>
                <m:sup/>
                <m:e>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ζ</m:t>
                          </m:r>
                        </m:e>
                      </m:acc>
                    </m:num>
                    <m:den>
                      <m:d>
                        <m:dPr>
                          <m:begChr m:val="|"/>
                          <m:endChr m:val="|"/>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r</m:t>
                              </m:r>
                            </m:e>
                          </m:acc>
                        </m:e>
                      </m:d>
                    </m:den>
                  </m:f>
                  <m:r>
                    <w:rPr>
                      <w:rFonts w:ascii="Cambria Math" w:hAnsi="Cambria Math"/>
                      <w:lang w:val="en-US"/>
                    </w:rPr>
                    <m:t xml:space="preserve">dV </m:t>
                  </m:r>
                </m:e>
              </m:nary>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35</m:t>
                  </m:r>
                  <m:r>
                    <w:rPr>
                      <w:rFonts w:ascii="Cambria Math" w:hAnsi="Cambria Math"/>
                      <w:i/>
                      <w:lang w:val="en-US"/>
                    </w:rPr>
                    <w:fldChar w:fldCharType="end"/>
                  </m:r>
                </m:e>
              </m:d>
            </m:e>
          </m:eqArr>
        </m:oMath>
      </m:oMathPara>
    </w:p>
    <w:p w14:paraId="74F3BA1E" w14:textId="7117310F" w:rsidR="00D04CC3"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4π</m:t>
                  </m:r>
                </m:den>
              </m:f>
              <m:nary>
                <m:naryPr>
                  <m:supHide m:val="1"/>
                  <m:ctrlPr>
                    <w:rPr>
                      <w:rFonts w:ascii="Cambria Math" w:hAnsi="Cambria Math"/>
                      <w:i/>
                      <w:lang w:val="en-US"/>
                    </w:rPr>
                  </m:ctrlPr>
                </m:naryPr>
                <m:sub>
                  <m:r>
                    <w:rPr>
                      <w:rFonts w:ascii="Cambria Math" w:hAnsi="Cambria Math"/>
                      <w:lang w:val="en-US"/>
                    </w:rPr>
                    <m:t>V</m:t>
                  </m:r>
                </m:sub>
                <m:sup/>
                <m:e>
                  <m:r>
                    <m:rPr>
                      <m:sty m:val="p"/>
                    </m:rPr>
                    <w:rPr>
                      <w:rFonts w:ascii="Cambria Math" w:hAnsi="Cambria Math"/>
                      <w:lang w:val="en-US"/>
                    </w:rPr>
                    <m:t>∇</m:t>
                  </m:r>
                  <m:r>
                    <w:rPr>
                      <w:rFonts w:ascii="Cambria Math" w:hAnsi="Cambria Math"/>
                      <w:lang w:val="en-US"/>
                    </w:rPr>
                    <m:t>×</m:t>
                  </m:r>
                  <m:f>
                    <m:fPr>
                      <m:ctrlPr>
                        <w:rPr>
                          <w:rFonts w:ascii="Cambria Math" w:hAnsi="Cambria Math"/>
                          <w:i/>
                          <w:lang w:val="en-US"/>
                        </w:rPr>
                      </m:ctrlPr>
                    </m:fPr>
                    <m:num>
                      <m:acc>
                        <m:accPr>
                          <m:chr m:val="⃗"/>
                          <m:ctrlPr>
                            <w:rPr>
                              <w:rFonts w:ascii="Cambria Math" w:hAnsi="Cambria Math"/>
                              <w:i/>
                              <w:lang w:val="en-US"/>
                            </w:rPr>
                          </m:ctrlPr>
                        </m:accPr>
                        <m:e>
                          <m:r>
                            <w:rPr>
                              <w:rFonts w:ascii="Cambria Math" w:hAnsi="Cambria Math"/>
                              <w:lang w:val="en-US"/>
                            </w:rPr>
                            <m:t>ζ</m:t>
                          </m:r>
                        </m:e>
                      </m:acc>
                    </m:num>
                    <m:den>
                      <m:d>
                        <m:dPr>
                          <m:begChr m:val="|"/>
                          <m:endChr m:val="|"/>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r</m:t>
                              </m:r>
                            </m:e>
                          </m:acc>
                        </m:e>
                      </m:d>
                    </m:den>
                  </m:f>
                  <m:r>
                    <w:rPr>
                      <w:rFonts w:ascii="Cambria Math" w:hAnsi="Cambria Math"/>
                      <w:lang w:val="en-US"/>
                    </w:rPr>
                    <m:t>dV</m:t>
                  </m:r>
                </m:e>
              </m:nary>
              <m:r>
                <w:rPr>
                  <w:rFonts w:ascii="Cambria Math" w:hAnsi="Cambria Math"/>
                  <w:lang w:val="en-US"/>
                </w:rPr>
                <m:t xml:space="preserve"> #</m:t>
              </m:r>
              <m:d>
                <m:dPr>
                  <m:ctrlPr>
                    <w:rPr>
                      <w:rFonts w:ascii="Cambria Math" w:hAnsi="Cambria Math"/>
                      <w:i/>
                      <w:lang w:val="en-US"/>
                    </w:rPr>
                  </m:ctrlPr>
                </m:dPr>
                <m:e>
                  <w:bookmarkStart w:id="153" w:name="eq3_13"/>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36</m:t>
                  </m:r>
                  <m:r>
                    <w:rPr>
                      <w:rFonts w:ascii="Cambria Math" w:hAnsi="Cambria Math"/>
                      <w:i/>
                      <w:lang w:val="en-US"/>
                    </w:rPr>
                    <w:fldChar w:fldCharType="end"/>
                  </m:r>
                  <w:bookmarkEnd w:id="153"/>
                </m:e>
              </m:d>
            </m:e>
          </m:eqArr>
        </m:oMath>
      </m:oMathPara>
    </w:p>
    <w:p w14:paraId="2C03C207" w14:textId="42799713" w:rsidR="00C733E1" w:rsidRDefault="00F93862" w:rsidP="00D609C4">
      <w:pPr>
        <w:rPr>
          <w:rFonts w:eastAsiaTheme="minorEastAsia"/>
        </w:rPr>
      </w:pPr>
      <w:r>
        <w:t xml:space="preserve">Where: </w:t>
      </w:r>
      <m:oMath>
        <m:acc>
          <m:accPr>
            <m:chr m:val="⃗"/>
            <m:ctrlPr>
              <w:rPr>
                <w:rFonts w:ascii="Cambria Math" w:hAnsi="Cambria Math"/>
                <w:i/>
              </w:rPr>
            </m:ctrlPr>
          </m:accPr>
          <m:e>
            <m:r>
              <w:rPr>
                <w:rFonts w:ascii="Cambria Math" w:hAnsi="Cambria Math"/>
              </w:rPr>
              <m:t>r</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oMath>
    </w:p>
    <w:p w14:paraId="424A1247" w14:textId="634318D5" w:rsidR="0016090A" w:rsidRPr="00A82F63" w:rsidRDefault="0016090A" w:rsidP="00D609C4"/>
    <w:p w14:paraId="6C5CE8CA" w14:textId="1AA2E7FA" w:rsidR="007B1F55" w:rsidRPr="009D5ADB" w:rsidRDefault="00A82F63" w:rsidP="00A82F63">
      <w:pPr>
        <w:rPr>
          <w:rFonts w:eastAsiaTheme="minorEastAsia"/>
          <w:lang w:val="en-US"/>
        </w:rPr>
      </w:pPr>
      <w:r>
        <w:rPr>
          <w:lang w:val="en-US"/>
        </w:rPr>
        <w:t xml:space="preserve">Considering </w:t>
      </w:r>
      <w:r w:rsidR="00CF5422">
        <w:rPr>
          <w:lang w:val="en-US"/>
        </w:rPr>
        <w:t xml:space="preserve">an infinitesimal piece of vorticity filament </w:t>
      </w:r>
      <m:oMath>
        <m:r>
          <w:rPr>
            <w:rFonts w:ascii="Cambria Math" w:hAnsi="Cambria Math"/>
            <w:lang w:val="en-US"/>
          </w:rPr>
          <m:t>ζ</m:t>
        </m:r>
      </m:oMath>
      <w:r w:rsidR="0073444C">
        <w:rPr>
          <w:rFonts w:eastAsiaTheme="minorEastAsia"/>
          <w:lang w:val="en-US"/>
        </w:rPr>
        <w:t xml:space="preserve"> so that </w:t>
      </w:r>
      <m:oMath>
        <m:r>
          <w:rPr>
            <w:rFonts w:ascii="Cambria Math" w:eastAsiaTheme="minorEastAsia" w:hAnsi="Cambria Math"/>
            <w:lang w:val="en-US"/>
          </w:rPr>
          <m:t>d</m:t>
        </m:r>
        <m:r>
          <m:rPr>
            <m:sty m:val="bi"/>
          </m:rPr>
          <w:rPr>
            <w:rFonts w:ascii="Cambria Math" w:eastAsiaTheme="minorEastAsia" w:hAnsi="Cambria Math"/>
            <w:lang w:val="en-US"/>
          </w:rPr>
          <m:t>l</m:t>
        </m:r>
        <m:r>
          <w:rPr>
            <w:rFonts w:ascii="Cambria Math" w:eastAsiaTheme="minorEastAsia" w:hAnsi="Cambria Math"/>
            <w:lang w:val="en-US"/>
          </w:rPr>
          <m:t>=</m:t>
        </m:r>
        <m:f>
          <m:fPr>
            <m:ctrlPr>
              <w:rPr>
                <w:rFonts w:ascii="Cambria Math" w:eastAsiaTheme="minorEastAsia" w:hAnsi="Cambria Math"/>
                <w:i/>
                <w:lang w:val="en-US"/>
              </w:rPr>
            </m:ctrlPr>
          </m:fPr>
          <m:num>
            <m:r>
              <m:rPr>
                <m:sty m:val="bi"/>
              </m:rPr>
              <w:rPr>
                <w:rFonts w:ascii="Cambria Math" w:eastAsiaTheme="minorEastAsia" w:hAnsi="Cambria Math"/>
                <w:lang w:val="en-US"/>
              </w:rPr>
              <m:t>ζ</m:t>
            </m:r>
            <m:ctrlPr>
              <w:rPr>
                <w:rFonts w:ascii="Cambria Math" w:eastAsiaTheme="minorEastAsia" w:hAnsi="Cambria Math"/>
                <w:b/>
                <w:bCs/>
                <w:i/>
                <w:lang w:val="en-US"/>
              </w:rPr>
            </m:ctrlPr>
          </m:num>
          <m:den>
            <m:r>
              <w:rPr>
                <w:rFonts w:ascii="Cambria Math" w:eastAsiaTheme="minorEastAsia" w:hAnsi="Cambria Math"/>
                <w:lang w:val="en-US"/>
              </w:rPr>
              <m:t>ζ</m:t>
            </m:r>
          </m:den>
        </m:f>
        <m:r>
          <w:rPr>
            <w:rFonts w:ascii="Cambria Math" w:eastAsiaTheme="minorEastAsia" w:hAnsi="Cambria Math"/>
            <w:lang w:val="en-US"/>
          </w:rPr>
          <m:t>dl</m:t>
        </m:r>
      </m:oMath>
      <w:r w:rsidR="00EC4AE5">
        <w:rPr>
          <w:rFonts w:eastAsiaTheme="minorEastAsia"/>
          <w:lang w:val="en-US"/>
        </w:rPr>
        <w:t>,</w:t>
      </w:r>
      <w:r w:rsidR="0022508C">
        <w:rPr>
          <w:rFonts w:eastAsiaTheme="minorEastAsia"/>
          <w:lang w:val="en-US"/>
        </w:rPr>
        <w:t xml:space="preserve"> </w:t>
      </w:r>
      <m:oMath>
        <m:r>
          <m:rPr>
            <m:sty m:val="p"/>
          </m:rPr>
          <w:rPr>
            <w:rFonts w:ascii="Cambria Math" w:eastAsiaTheme="minorEastAsia" w:hAnsi="Cambria Math"/>
            <w:lang w:val="en-US"/>
          </w:rPr>
          <m:t>Γ</m:t>
        </m:r>
        <m:r>
          <w:rPr>
            <w:rFonts w:ascii="Cambria Math" w:eastAsiaTheme="minorEastAsia" w:hAnsi="Cambria Math"/>
            <w:lang w:val="en-US"/>
          </w:rPr>
          <m:t>=ζ⋅dS</m:t>
        </m:r>
      </m:oMath>
      <w:r w:rsidR="00EC4AE5">
        <w:rPr>
          <w:rFonts w:eastAsiaTheme="minorEastAsia"/>
          <w:lang w:val="en-US"/>
        </w:rPr>
        <w:t xml:space="preserve"> and </w:t>
      </w:r>
      <m:oMath>
        <m:r>
          <w:rPr>
            <w:rFonts w:ascii="Cambria Math" w:eastAsiaTheme="minorEastAsia" w:hAnsi="Cambria Math"/>
            <w:lang w:val="en-US"/>
          </w:rPr>
          <m:t>dV=dS⋅dl</m:t>
        </m:r>
      </m:oMath>
    </w:p>
    <w:p w14:paraId="3C273A52" w14:textId="77F4CD44" w:rsidR="009D5ADB"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hAnsi="Cambria Math"/>
                  <w:lang w:val="en-US"/>
                </w:rPr>
                <m:t xml:space="preserve"> </m:t>
              </m:r>
              <m:r>
                <m:rPr>
                  <m:sty m:val="p"/>
                </m:rPr>
                <w:rPr>
                  <w:rFonts w:ascii="Cambria Math" w:hAnsi="Cambria Math"/>
                  <w:lang w:val="en-US"/>
                </w:rPr>
                <m:t>∇</m:t>
              </m:r>
              <m:r>
                <w:rPr>
                  <w:rFonts w:ascii="Cambria Math" w:hAnsi="Cambria Math"/>
                  <w:lang w:val="en-US"/>
                </w:rPr>
                <m:t>×</m:t>
              </m:r>
              <m:f>
                <m:fPr>
                  <m:ctrlPr>
                    <w:rPr>
                      <w:rFonts w:ascii="Cambria Math" w:hAnsi="Cambria Math"/>
                      <w:i/>
                      <w:lang w:val="en-US"/>
                    </w:rPr>
                  </m:ctrlPr>
                </m:fPr>
                <m:num>
                  <m:r>
                    <w:rPr>
                      <w:rFonts w:ascii="Cambria Math" w:hAnsi="Cambria Math"/>
                      <w:lang w:val="en-US"/>
                    </w:rPr>
                    <m:t>ζ</m:t>
                  </m:r>
                </m:num>
                <m:den>
                  <m:d>
                    <m:dPr>
                      <m:begChr m:val="|"/>
                      <m:endChr m:val="|"/>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r</m:t>
                          </m:r>
                        </m:e>
                      </m:acc>
                    </m:e>
                  </m:d>
                </m:den>
              </m:f>
              <m:r>
                <w:rPr>
                  <w:rFonts w:ascii="Cambria Math" w:hAnsi="Cambria Math"/>
                  <w:lang w:val="en-US"/>
                </w:rPr>
                <m:t>d</m:t>
              </m:r>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m:t>
              </m:r>
              <m:r>
                <m:rPr>
                  <m:sty m:val="p"/>
                </m:rPr>
                <w:rPr>
                  <w:rFonts w:ascii="Cambria Math" w:hAnsi="Cambria Math"/>
                  <w:lang w:val="en-US"/>
                </w:rPr>
                <m:t>∇</m:t>
              </m:r>
              <m:r>
                <w:rPr>
                  <w:rFonts w:ascii="Cambria Math" w:hAnsi="Cambria Math"/>
                  <w:lang w:val="en-US"/>
                </w:rPr>
                <m:t>×</m:t>
              </m:r>
              <m:r>
                <m:rPr>
                  <m:sty m:val="p"/>
                </m:rPr>
                <w:rPr>
                  <w:rFonts w:ascii="Cambria Math" w:hAnsi="Cambria Math"/>
                  <w:lang w:val="en-US"/>
                </w:rPr>
                <m:t>Γ</m:t>
              </m:r>
              <m:f>
                <m:fPr>
                  <m:ctrlPr>
                    <w:rPr>
                      <w:rFonts w:ascii="Cambria Math" w:hAnsi="Cambria Math"/>
                      <w:i/>
                      <w:lang w:val="en-US"/>
                    </w:rPr>
                  </m:ctrlPr>
                </m:fPr>
                <m:num>
                  <m:r>
                    <w:rPr>
                      <w:rFonts w:ascii="Cambria Math" w:hAnsi="Cambria Math"/>
                      <w:lang w:val="en-US"/>
                    </w:rPr>
                    <m:t>d</m:t>
                  </m:r>
                  <m:r>
                    <m:rPr>
                      <m:sty m:val="bi"/>
                    </m:rPr>
                    <w:rPr>
                      <w:rFonts w:ascii="Cambria Math" w:hAnsi="Cambria Math"/>
                      <w:lang w:val="en-US"/>
                    </w:rPr>
                    <m:t>l</m:t>
                  </m:r>
                  <m:ctrlPr>
                    <w:rPr>
                      <w:rFonts w:ascii="Cambria Math" w:hAnsi="Cambria Math"/>
                      <w:lang w:val="en-US"/>
                    </w:rPr>
                  </m:ctrlPr>
                </m:num>
                <m:den>
                  <m:d>
                    <m:dPr>
                      <m:begChr m:val="|"/>
                      <m:endChr m:val="|"/>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r</m:t>
                          </m:r>
                        </m:e>
                      </m:acc>
                    </m:e>
                  </m:d>
                </m:den>
              </m:f>
              <m:r>
                <w:rPr>
                  <w:rFonts w:ascii="Cambria Math" w:hAnsi="Cambria Math"/>
                  <w:lang w:val="en-US"/>
                </w:rPr>
                <m:t>=</m:t>
              </m:r>
              <m:r>
                <m:rPr>
                  <m:sty m:val="p"/>
                </m:rPr>
                <w:rPr>
                  <w:rFonts w:ascii="Cambria Math" w:hAnsi="Cambria Math"/>
                  <w:lang w:val="en-US"/>
                </w:rPr>
                <m:t>Γ</m:t>
              </m:r>
              <m:f>
                <m:fPr>
                  <m:ctrlPr>
                    <w:rPr>
                      <w:rFonts w:ascii="Cambria Math" w:hAnsi="Cambria Math"/>
                      <w:i/>
                      <w:lang w:val="en-US"/>
                    </w:rPr>
                  </m:ctrlPr>
                </m:fPr>
                <m:num>
                  <m:r>
                    <w:rPr>
                      <w:rFonts w:ascii="Cambria Math" w:hAnsi="Cambria Math"/>
                      <w:lang w:val="en-US"/>
                    </w:rPr>
                    <m:t>d</m:t>
                  </m:r>
                  <m:r>
                    <m:rPr>
                      <m:sty m:val="bi"/>
                    </m:rPr>
                    <w:rPr>
                      <w:rFonts w:ascii="Cambria Math" w:hAnsi="Cambria Math"/>
                      <w:lang w:val="en-US"/>
                    </w:rPr>
                    <m:t>l</m:t>
                  </m:r>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r</m:t>
                      </m:r>
                    </m:e>
                  </m:acc>
                </m:num>
                <m:den>
                  <m:sSup>
                    <m:sSupPr>
                      <m:ctrlPr>
                        <w:rPr>
                          <w:rFonts w:ascii="Cambria Math" w:hAnsi="Cambria Math"/>
                          <w:i/>
                          <w:lang w:val="en-US"/>
                        </w:rPr>
                      </m:ctrlPr>
                    </m:sSupPr>
                    <m:e>
                      <m:d>
                        <m:dPr>
                          <m:begChr m:val="|"/>
                          <m:endChr m:val="|"/>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r</m:t>
                              </m:r>
                            </m:e>
                          </m:acc>
                        </m:e>
                      </m:d>
                    </m:e>
                    <m:sup>
                      <m:r>
                        <w:rPr>
                          <w:rFonts w:ascii="Cambria Math" w:hAnsi="Cambria Math"/>
                          <w:lang w:val="en-US"/>
                        </w:rPr>
                        <m:t>3</m:t>
                      </m:r>
                    </m:sup>
                  </m:sSup>
                </m:den>
              </m:f>
              <m:r>
                <w:rPr>
                  <w:rFonts w:ascii="Cambria Math" w:hAnsi="Cambria Math"/>
                  <w:lang w:val="en-US"/>
                </w:rPr>
                <m:t>#</m:t>
              </m:r>
              <m:d>
                <m:dPr>
                  <m:ctrlPr>
                    <w:rPr>
                      <w:rFonts w:ascii="Cambria Math" w:hAnsi="Cambria Math"/>
                      <w:i/>
                      <w:lang w:val="en-US"/>
                    </w:rPr>
                  </m:ctrlPr>
                </m:dPr>
                <m:e>
                  <w:bookmarkStart w:id="154" w:name="infinitesimal_fillament_biot_savart"/>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37</m:t>
                  </m:r>
                  <m:r>
                    <w:rPr>
                      <w:rFonts w:ascii="Cambria Math" w:hAnsi="Cambria Math"/>
                      <w:i/>
                      <w:lang w:val="en-US"/>
                    </w:rPr>
                    <w:fldChar w:fldCharType="end"/>
                  </m:r>
                  <w:bookmarkEnd w:id="154"/>
                </m:e>
              </m:d>
            </m:e>
          </m:eqArr>
        </m:oMath>
      </m:oMathPara>
    </w:p>
    <w:p w14:paraId="69DC1BE6" w14:textId="27B3ADBE" w:rsidR="009D5ADB" w:rsidRDefault="009D5ADB" w:rsidP="009D5ADB">
      <w:pPr>
        <w:rPr>
          <w:lang w:val="en-US"/>
        </w:rPr>
      </w:pPr>
      <w:r>
        <w:rPr>
          <w:lang w:val="en-US"/>
        </w:rPr>
        <w:t>Substitution of equation</w:t>
      </w:r>
      <w:r w:rsidR="0016090A">
        <w:rPr>
          <w:lang w:val="en-US"/>
        </w:rPr>
        <w:t xml:space="preserve"> </w:t>
      </w:r>
      <w:r w:rsidR="006D1B88">
        <w:rPr>
          <w:lang w:val="en-US"/>
        </w:rPr>
        <w:fldChar w:fldCharType="begin"/>
      </w:r>
      <w:r w:rsidR="006D1B88">
        <w:rPr>
          <w:lang w:val="en-US"/>
        </w:rPr>
        <w:instrText xml:space="preserve"> REF infinitesimal_fillament_biot_savart \h </w:instrText>
      </w:r>
      <w:r w:rsidR="006D1B88">
        <w:rPr>
          <w:lang w:val="en-US"/>
        </w:rPr>
      </w:r>
      <w:r w:rsidR="006D1B88">
        <w:rPr>
          <w:lang w:val="en-US"/>
        </w:rPr>
        <w:fldChar w:fldCharType="separate"/>
      </w:r>
      <m:oMath>
        <m:r>
          <m:rPr>
            <m:sty m:val="p"/>
          </m:rPr>
          <w:rPr>
            <w:rFonts w:ascii="Cambria Math" w:hAnsi="Cambria Math"/>
            <w:noProof/>
            <w:lang w:val="en-US"/>
          </w:rPr>
          <m:t>2</m:t>
        </m:r>
        <m:r>
          <m:rPr>
            <m:sty m:val="p"/>
          </m:rPr>
          <w:rPr>
            <w:rFonts w:ascii="Cambria Math" w:hAnsi="Cambria Math"/>
            <w:lang w:val="en-US"/>
          </w:rPr>
          <m:t>.</m:t>
        </m:r>
        <m:r>
          <m:rPr>
            <m:sty m:val="p"/>
          </m:rPr>
          <w:rPr>
            <w:rFonts w:ascii="Cambria Math" w:hAnsi="Cambria Math"/>
            <w:noProof/>
            <w:lang w:val="en-US"/>
          </w:rPr>
          <m:t>37</m:t>
        </m:r>
      </m:oMath>
      <w:r w:rsidR="006D1B88">
        <w:rPr>
          <w:lang w:val="en-US"/>
        </w:rPr>
        <w:fldChar w:fldCharType="end"/>
      </w:r>
      <w:r w:rsidR="006D1B88">
        <w:rPr>
          <w:lang w:val="en-US"/>
        </w:rPr>
        <w:t xml:space="preserve"> into equation</w:t>
      </w:r>
      <w:r w:rsidR="00FF45E0">
        <w:rPr>
          <w:lang w:val="en-US"/>
        </w:rPr>
        <w:t xml:space="preserve"> </w:t>
      </w:r>
      <w:r w:rsidR="00FF45E0">
        <w:rPr>
          <w:lang w:val="en-US"/>
        </w:rPr>
        <w:fldChar w:fldCharType="begin"/>
      </w:r>
      <w:r w:rsidR="00FF45E0">
        <w:rPr>
          <w:lang w:val="en-US"/>
        </w:rPr>
        <w:instrText xml:space="preserve"> REF eq3_13 \h </w:instrText>
      </w:r>
      <w:r w:rsidR="00FF45E0">
        <w:rPr>
          <w:lang w:val="en-US"/>
        </w:rPr>
      </w:r>
      <w:r w:rsidR="00FF45E0">
        <w:rPr>
          <w:lang w:val="en-US"/>
        </w:rPr>
        <w:fldChar w:fldCharType="separate"/>
      </w:r>
      <m:oMath>
        <m:r>
          <m:rPr>
            <m:sty m:val="p"/>
          </m:rPr>
          <w:rPr>
            <w:rFonts w:ascii="Cambria Math" w:hAnsi="Cambria Math"/>
            <w:noProof/>
            <w:lang w:val="en-US"/>
          </w:rPr>
          <m:t>2</m:t>
        </m:r>
        <m:r>
          <m:rPr>
            <m:sty m:val="p"/>
          </m:rPr>
          <w:rPr>
            <w:rFonts w:ascii="Cambria Math" w:hAnsi="Cambria Math"/>
            <w:lang w:val="en-US"/>
          </w:rPr>
          <m:t>.</m:t>
        </m:r>
        <m:r>
          <m:rPr>
            <m:sty m:val="p"/>
          </m:rPr>
          <w:rPr>
            <w:rFonts w:ascii="Cambria Math" w:hAnsi="Cambria Math"/>
            <w:noProof/>
            <w:lang w:val="en-US"/>
          </w:rPr>
          <m:t>36</m:t>
        </m:r>
      </m:oMath>
      <w:r w:rsidR="00FF45E0">
        <w:rPr>
          <w:lang w:val="en-US"/>
        </w:rPr>
        <w:fldChar w:fldCharType="end"/>
      </w:r>
      <w:r w:rsidR="00FF45E0">
        <w:rPr>
          <w:lang w:val="en-US"/>
        </w:rPr>
        <w:t xml:space="preserve"> </w:t>
      </w:r>
      <w:r w:rsidR="00C32994">
        <w:rPr>
          <w:lang w:val="en-US"/>
        </w:rPr>
        <w:t>leads to</w:t>
      </w:r>
    </w:p>
    <w:p w14:paraId="0E6F9BF7" w14:textId="29C35F53" w:rsidR="00C32994"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acc>
                <m:accPr>
                  <m:chr m:val="⃗"/>
                  <m:ctrlPr>
                    <w:rPr>
                      <w:rFonts w:ascii="Cambria Math" w:hAnsi="Cambria Math"/>
                      <w:i/>
                      <w:lang w:val="en-US"/>
                    </w:rPr>
                  </m:ctrlPr>
                </m:accPr>
                <m:e>
                  <m:r>
                    <w:rPr>
                      <w:rFonts w:ascii="Cambria Math" w:hAnsi="Cambria Math"/>
                      <w:lang w:val="en-US"/>
                    </w:rPr>
                    <m:t>V</m:t>
                  </m:r>
                </m:e>
              </m:acc>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4π</m:t>
                  </m:r>
                </m:den>
              </m:f>
              <m:nary>
                <m:naryPr>
                  <m:supHide m:val="1"/>
                  <m:ctrlPr>
                    <w:rPr>
                      <w:rFonts w:ascii="Cambria Math" w:hAnsi="Cambria Math"/>
                      <w:i/>
                      <w:lang w:val="en-US"/>
                    </w:rPr>
                  </m:ctrlPr>
                </m:naryPr>
                <m:sub>
                  <m:r>
                    <w:rPr>
                      <w:rFonts w:ascii="Cambria Math" w:hAnsi="Cambria Math"/>
                      <w:lang w:val="en-US"/>
                    </w:rPr>
                    <m:t>V</m:t>
                  </m:r>
                </m:sub>
                <m:sup/>
                <m:e>
                  <m:f>
                    <m:fPr>
                      <m:ctrlPr>
                        <w:rPr>
                          <w:rFonts w:ascii="Cambria Math" w:hAnsi="Cambria Math"/>
                          <w:i/>
                          <w:lang w:val="en-US"/>
                        </w:rPr>
                      </m:ctrlPr>
                    </m:fPr>
                    <m:num>
                      <m:r>
                        <w:rPr>
                          <w:rFonts w:ascii="Cambria Math" w:hAnsi="Cambria Math"/>
                          <w:lang w:val="en-US"/>
                        </w:rPr>
                        <m:t>d</m:t>
                      </m:r>
                      <m:r>
                        <m:rPr>
                          <m:sty m:val="bi"/>
                        </m:rPr>
                        <w:rPr>
                          <w:rFonts w:ascii="Cambria Math" w:hAnsi="Cambria Math"/>
                          <w:lang w:val="en-US"/>
                        </w:rPr>
                        <m:t>l</m:t>
                      </m:r>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r</m:t>
                          </m:r>
                        </m:e>
                      </m:acc>
                    </m:num>
                    <m:den>
                      <m:sSup>
                        <m:sSupPr>
                          <m:ctrlPr>
                            <w:rPr>
                              <w:rFonts w:ascii="Cambria Math" w:hAnsi="Cambria Math"/>
                              <w:i/>
                              <w:lang w:val="en-US"/>
                            </w:rPr>
                          </m:ctrlPr>
                        </m:sSupPr>
                        <m:e>
                          <m:d>
                            <m:dPr>
                              <m:begChr m:val="|"/>
                              <m:endChr m:val="|"/>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r</m:t>
                                  </m:r>
                                </m:e>
                              </m:acc>
                            </m:e>
                          </m:d>
                        </m:e>
                        <m:sup>
                          <m:r>
                            <w:rPr>
                              <w:rFonts w:ascii="Cambria Math" w:hAnsi="Cambria Math"/>
                              <w:lang w:val="en-US"/>
                            </w:rPr>
                            <m:t>3</m:t>
                          </m:r>
                        </m:sup>
                      </m:sSup>
                    </m:den>
                  </m:f>
                  <m:r>
                    <w:rPr>
                      <w:rFonts w:ascii="Cambria Math" w:hAnsi="Cambria Math"/>
                      <w:lang w:val="en-US"/>
                    </w:rPr>
                    <m:t xml:space="preserve">dV </m:t>
                  </m:r>
                </m:e>
              </m:nary>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38</m:t>
                  </m:r>
                  <m:r>
                    <w:rPr>
                      <w:rFonts w:ascii="Cambria Math" w:hAnsi="Cambria Math"/>
                      <w:i/>
                      <w:lang w:val="en-US"/>
                    </w:rPr>
                    <w:fldChar w:fldCharType="end"/>
                  </m:r>
                </m:e>
              </m:d>
            </m:e>
          </m:eqArr>
        </m:oMath>
      </m:oMathPara>
    </w:p>
    <w:p w14:paraId="4C8110D5" w14:textId="4F041413" w:rsidR="00C32994" w:rsidRDefault="00BC6068" w:rsidP="00B10D64">
      <w:pPr>
        <w:pStyle w:val="Heading3"/>
        <w:rPr>
          <w:lang w:val="en-US"/>
        </w:rPr>
      </w:pPr>
      <w:bookmarkStart w:id="155" w:name="_Toc180011539"/>
      <w:r>
        <w:rPr>
          <w:lang w:val="en-US"/>
        </w:rPr>
        <w:t>Straight Vortex Segment</w:t>
      </w:r>
      <w:bookmarkEnd w:id="155"/>
    </w:p>
    <w:p w14:paraId="3F4BD129" w14:textId="04387C54" w:rsidR="00BC6068" w:rsidRDefault="00B77F41" w:rsidP="00BC6068">
      <w:pPr>
        <w:rPr>
          <w:lang w:val="en-US"/>
        </w:rPr>
      </w:pPr>
      <w:r>
        <w:rPr>
          <w:lang w:val="en-US"/>
        </w:rPr>
        <w:t xml:space="preserve">The </w:t>
      </w:r>
      <w:r w:rsidR="00A93EE1">
        <w:rPr>
          <w:lang w:val="en-US"/>
        </w:rPr>
        <w:t xml:space="preserve">vortex segment </w:t>
      </w:r>
      <w:r w:rsidR="00342B96">
        <w:rPr>
          <w:lang w:val="en-US"/>
        </w:rPr>
        <w:t>is placed at an arbitrary orientation with constant circulation and finite length</w:t>
      </w:r>
      <w:r w:rsidR="00E3389C">
        <w:rPr>
          <w:lang w:val="en-US"/>
        </w:rPr>
        <w:t xml:space="preserve">, as shown in the figure below. </w:t>
      </w:r>
      <w:r w:rsidR="00105244">
        <w:rPr>
          <w:lang w:val="en-US"/>
        </w:rPr>
        <w:t xml:space="preserve">As is shown, the induced velocity has only a tangential component </w:t>
      </w: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θ</m:t>
            </m:r>
          </m:sub>
        </m:sSub>
      </m:oMath>
      <w:r w:rsidR="00105244">
        <w:rPr>
          <w:rFonts w:eastAsiaTheme="minorEastAsia"/>
          <w:lang w:val="en-US"/>
        </w:rPr>
        <w:t>.</w:t>
      </w:r>
    </w:p>
    <w:p w14:paraId="78F974AA" w14:textId="77777777" w:rsidR="00A52D01" w:rsidRDefault="0002342D" w:rsidP="00A52D01">
      <w:pPr>
        <w:keepNext/>
      </w:pPr>
      <w:r>
        <w:rPr>
          <w:noProof/>
          <w:lang w:val="en-US"/>
        </w:rPr>
        <w:drawing>
          <wp:inline distT="0" distB="0" distL="0" distR="0" wp14:anchorId="1490B7FD" wp14:editId="7B07AE19">
            <wp:extent cx="4076801" cy="2274426"/>
            <wp:effectExtent l="0" t="0" r="0" b="0"/>
            <wp:docPr id="982380380" name="finite vortex filament.png" descr="A diagram of a triangle with arrow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80380" name="finite vortex filament.png" descr="A diagram of a triangle with arrows and lines&#10;&#10;Description automatically generated"/>
                    <pic:cNvPicPr/>
                  </pic:nvPicPr>
                  <pic:blipFill>
                    <a:blip r:link="rId19"/>
                    <a:stretch>
                      <a:fillRect/>
                    </a:stretch>
                  </pic:blipFill>
                  <pic:spPr>
                    <a:xfrm>
                      <a:off x="0" y="0"/>
                      <a:ext cx="4081308" cy="2276941"/>
                    </a:xfrm>
                    <a:prstGeom prst="rect">
                      <a:avLst/>
                    </a:prstGeom>
                  </pic:spPr>
                </pic:pic>
              </a:graphicData>
            </a:graphic>
          </wp:inline>
        </w:drawing>
      </w:r>
    </w:p>
    <w:p w14:paraId="30354736" w14:textId="43BC632E" w:rsidR="0002342D" w:rsidRDefault="00A52D01" w:rsidP="00A52D01">
      <w:pPr>
        <w:pStyle w:val="Caption"/>
        <w:rPr>
          <w:lang w:val="en-US"/>
        </w:rPr>
      </w:pPr>
      <w:bookmarkStart w:id="156" w:name="_Toc180011596"/>
      <w:r>
        <w:t xml:space="preserve">Figure </w:t>
      </w:r>
      <w:fldSimple w:instr=" STYLEREF 1 \s ">
        <w:r w:rsidR="00BC36D0">
          <w:rPr>
            <w:noProof/>
          </w:rPr>
          <w:t>2</w:t>
        </w:r>
      </w:fldSimple>
      <w:r w:rsidR="00FA237D">
        <w:noBreakHyphen/>
      </w:r>
      <w:fldSimple w:instr=" SEQ Figure \* ARABIC \s 1 ">
        <w:r w:rsidR="00BC36D0">
          <w:rPr>
            <w:noProof/>
          </w:rPr>
          <w:t>7</w:t>
        </w:r>
      </w:fldSimple>
      <w:r>
        <w:t xml:space="preserve"> Induced Velocity from straigh Vortex Segment</w:t>
      </w:r>
      <w:sdt>
        <w:sdtPr>
          <w:id w:val="1710457115"/>
          <w:citation/>
        </w:sdtPr>
        <w:sdtContent>
          <w:r>
            <w:fldChar w:fldCharType="begin"/>
          </w:r>
          <w:r>
            <w:rPr>
              <w:lang w:val="en-US"/>
            </w:rPr>
            <w:instrText xml:space="preserve"> CITATION Jos01 \l 1033 </w:instrText>
          </w:r>
          <w:r>
            <w:fldChar w:fldCharType="separate"/>
          </w:r>
          <w:r w:rsidR="00BC36D0">
            <w:rPr>
              <w:noProof/>
              <w:lang w:val="en-US"/>
            </w:rPr>
            <w:t xml:space="preserve"> </w:t>
          </w:r>
          <w:r w:rsidR="00BC36D0" w:rsidRPr="00BC36D0">
            <w:rPr>
              <w:noProof/>
              <w:lang w:val="en-US"/>
            </w:rPr>
            <w:t>[3]</w:t>
          </w:r>
          <w:r>
            <w:fldChar w:fldCharType="end"/>
          </w:r>
        </w:sdtContent>
      </w:sdt>
      <w:bookmarkEnd w:id="156"/>
    </w:p>
    <w:p w14:paraId="09DCD590" w14:textId="3DCA19BE" w:rsidR="00F5161A" w:rsidRDefault="00AA781F" w:rsidP="00BC6068">
      <w:pPr>
        <w:rPr>
          <w:lang w:val="en-US"/>
        </w:rPr>
      </w:pPr>
      <w:r>
        <w:rPr>
          <w:lang w:val="en-US"/>
        </w:rPr>
        <w:t xml:space="preserve">From the analysis of the infinitesimal </w:t>
      </w:r>
      <w:r w:rsidR="007B2CD2">
        <w:rPr>
          <w:lang w:val="en-US"/>
        </w:rPr>
        <w:t xml:space="preserve">vortex </w:t>
      </w:r>
      <w:r w:rsidR="00A71D3F">
        <w:rPr>
          <w:lang w:val="en-US"/>
        </w:rPr>
        <w:t>filament,</w:t>
      </w:r>
      <w:r w:rsidR="007B2CD2">
        <w:rPr>
          <w:lang w:val="en-US"/>
        </w:rPr>
        <w:t xml:space="preserve"> it has been shown that the induced velocity is</w:t>
      </w:r>
      <w:r w:rsidR="00F5161A">
        <w:rPr>
          <w:lang w:val="en-US"/>
        </w:rPr>
        <w:t>:</w:t>
      </w:r>
    </w:p>
    <w:p w14:paraId="20378319" w14:textId="79ACBF98" w:rsidR="00F5161A"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m:rPr>
                  <m:sty m:val="p"/>
                </m:rPr>
                <w:rPr>
                  <w:rFonts w:ascii="Cambria Math" w:hAnsi="Cambria Math"/>
                  <w:lang w:val="en-US"/>
                </w:rPr>
                <m:t>Δ</m:t>
              </m:r>
              <m:r>
                <m:rPr>
                  <m:sty m:val="bi"/>
                </m:rPr>
                <w:rPr>
                  <w:rFonts w:ascii="Cambria Math" w:hAnsi="Cambria Math"/>
                  <w:lang w:val="en-US"/>
                </w:rPr>
                <m:t>V=</m:t>
              </m:r>
              <m:f>
                <m:fPr>
                  <m:ctrlPr>
                    <w:rPr>
                      <w:rFonts w:ascii="Cambria Math" w:hAnsi="Cambria Math"/>
                      <w:i/>
                      <w:lang w:val="en-US"/>
                    </w:rPr>
                  </m:ctrlPr>
                </m:fPr>
                <m:num>
                  <m:r>
                    <m:rPr>
                      <m:sty m:val="p"/>
                    </m:rPr>
                    <w:rPr>
                      <w:rFonts w:ascii="Cambria Math" w:hAnsi="Cambria Math"/>
                      <w:lang w:val="en-US"/>
                    </w:rPr>
                    <m:t>Γ</m:t>
                  </m:r>
                  <m:ctrlPr>
                    <w:rPr>
                      <w:rFonts w:ascii="Cambria Math" w:hAnsi="Cambria Math"/>
                      <w:lang w:val="en-US"/>
                    </w:rPr>
                  </m:ctrlPr>
                </m:num>
                <m:den>
                  <m:r>
                    <w:rPr>
                      <w:rFonts w:ascii="Cambria Math" w:hAnsi="Cambria Math"/>
                      <w:lang w:val="en-US"/>
                    </w:rPr>
                    <m:t>4π</m:t>
                  </m:r>
                </m:den>
              </m:f>
              <m:f>
                <m:fPr>
                  <m:ctrlPr>
                    <w:rPr>
                      <w:rFonts w:ascii="Cambria Math" w:hAnsi="Cambria Math"/>
                      <w:i/>
                      <w:lang w:val="en-US"/>
                    </w:rPr>
                  </m:ctrlPr>
                </m:fPr>
                <m:num>
                  <m:r>
                    <w:rPr>
                      <w:rFonts w:ascii="Cambria Math" w:hAnsi="Cambria Math"/>
                      <w:lang w:val="en-US"/>
                    </w:rPr>
                    <m:t>d</m:t>
                  </m:r>
                  <m:r>
                    <m:rPr>
                      <m:sty m:val="bi"/>
                    </m:rPr>
                    <w:rPr>
                      <w:rFonts w:ascii="Cambria Math" w:hAnsi="Cambria Math"/>
                      <w:lang w:val="en-US"/>
                    </w:rPr>
                    <m:t>l</m:t>
                  </m:r>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r</m:t>
                      </m:r>
                    </m:e>
                  </m:acc>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3</m:t>
                      </m:r>
                    </m:sup>
                  </m:sSup>
                </m:den>
              </m:f>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Γ</m:t>
                  </m:r>
                  <m:ctrlPr>
                    <w:rPr>
                      <w:rFonts w:ascii="Cambria Math" w:hAnsi="Cambria Math"/>
                      <w:lang w:val="en-US"/>
                    </w:rPr>
                  </m:ctrlPr>
                </m:num>
                <m:den>
                  <m:r>
                    <w:rPr>
                      <w:rFonts w:ascii="Cambria Math" w:hAnsi="Cambria Math"/>
                      <w:lang w:val="en-US"/>
                    </w:rPr>
                    <m:t>4π</m:t>
                  </m:r>
                </m:den>
              </m:f>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sin</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β</m:t>
                          </m:r>
                        </m:e>
                      </m:d>
                    </m:e>
                  </m:func>
                </m:num>
                <m:den>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den>
              </m:f>
              <m:r>
                <w:rPr>
                  <w:rFonts w:ascii="Cambria Math" w:hAnsi="Cambria Math"/>
                  <w:lang w:val="en-US"/>
                </w:rPr>
                <m:t xml:space="preserve">dl </m:t>
              </m:r>
              <m:acc>
                <m:accPr>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θ</m:t>
                      </m:r>
                    </m:sub>
                  </m:sSub>
                </m:e>
              </m:acc>
              <m:r>
                <w:rPr>
                  <w:rFonts w:ascii="Cambria Math" w:hAnsi="Cambria Math"/>
                  <w:lang w:val="en-US"/>
                </w:rPr>
                <m:t xml:space="preserve">  #</m:t>
              </m:r>
              <m:d>
                <m:dPr>
                  <m:ctrlPr>
                    <w:rPr>
                      <w:rFonts w:ascii="Cambria Math" w:hAnsi="Cambria Math"/>
                      <w:i/>
                      <w:lang w:val="en-US"/>
                    </w:rPr>
                  </m:ctrlPr>
                </m:dPr>
                <m:e>
                  <w:bookmarkStart w:id="157" w:name="eq3_16"/>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39</m:t>
                  </m:r>
                  <m:r>
                    <w:rPr>
                      <w:rFonts w:ascii="Cambria Math" w:hAnsi="Cambria Math"/>
                      <w:i/>
                      <w:lang w:val="en-US"/>
                    </w:rPr>
                    <w:fldChar w:fldCharType="end"/>
                  </m:r>
                  <w:bookmarkEnd w:id="157"/>
                </m:e>
              </m:d>
            </m:e>
          </m:eqArr>
        </m:oMath>
      </m:oMathPara>
    </w:p>
    <w:p w14:paraId="3D7DFCD4" w14:textId="77777777" w:rsidR="009C4D0C" w:rsidRDefault="008B2C04" w:rsidP="00BC6068">
      <w:pPr>
        <w:rPr>
          <w:lang w:val="en-US"/>
        </w:rPr>
      </w:pPr>
      <w:r>
        <w:rPr>
          <w:lang w:val="en-US"/>
        </w:rPr>
        <w:t>Note that:</w:t>
      </w:r>
    </w:p>
    <w:p w14:paraId="204F5626" w14:textId="22EC9EC7" w:rsidR="00F5161A" w:rsidRPr="009C4D0C" w:rsidRDefault="008B2C04" w:rsidP="00BC6068">
      <w:pPr>
        <w:rPr>
          <w:rFonts w:eastAsiaTheme="minorEastAsia"/>
          <w:lang w:val="en-US"/>
        </w:rPr>
      </w:pPr>
      <m:oMathPara>
        <m:oMath>
          <m:r>
            <w:rPr>
              <w:rFonts w:ascii="Cambria Math" w:hAnsi="Cambria Math"/>
              <w:lang w:val="en-US"/>
            </w:rPr>
            <w:lastRenderedPageBreak/>
            <m:t>d=rsin</m:t>
          </m:r>
          <m:d>
            <m:dPr>
              <m:ctrlPr>
                <w:rPr>
                  <w:rFonts w:ascii="Cambria Math" w:hAnsi="Cambria Math"/>
                  <w:i/>
                  <w:lang w:val="en-US"/>
                </w:rPr>
              </m:ctrlPr>
            </m:dPr>
            <m:e>
              <m:r>
                <w:rPr>
                  <w:rFonts w:ascii="Cambria Math" w:hAnsi="Cambria Math"/>
                  <w:lang w:val="en-US"/>
                </w:rPr>
                <m:t>β</m:t>
              </m:r>
            </m:e>
          </m:d>
          <m:r>
            <w:rPr>
              <w:rFonts w:ascii="Cambria Math" w:hAnsi="Cambria Math"/>
              <w:lang w:val="en-US"/>
            </w:rPr>
            <m:t xml:space="preserve"> and</m:t>
          </m:r>
          <m:func>
            <m:funcPr>
              <m:ctrlPr>
                <w:rPr>
                  <w:rFonts w:ascii="Cambria Math" w:eastAsiaTheme="minorEastAsia" w:hAnsi="Cambria Math"/>
                  <w:lang w:val="en-US"/>
                </w:rPr>
              </m:ctrlPr>
            </m:funcPr>
            <m:fName>
              <m:r>
                <m:rPr>
                  <m:sty m:val="p"/>
                </m:rPr>
                <w:rPr>
                  <w:rFonts w:ascii="Cambria Math" w:eastAsiaTheme="minorEastAsia" w:hAnsi="Cambria Math"/>
                  <w:lang w:val="en-US"/>
                </w:rPr>
                <m:t>tan</m:t>
              </m:r>
            </m:fName>
            <m:e>
              <m:d>
                <m:dPr>
                  <m:ctrlPr>
                    <w:rPr>
                      <w:rFonts w:ascii="Cambria Math" w:eastAsiaTheme="minorEastAsia" w:hAnsi="Cambria Math"/>
                      <w:i/>
                      <w:lang w:val="en-US"/>
                    </w:rPr>
                  </m:ctrlPr>
                </m:dPr>
                <m:e>
                  <m:r>
                    <w:rPr>
                      <w:rFonts w:ascii="Cambria Math" w:eastAsiaTheme="minorEastAsia" w:hAnsi="Cambria Math"/>
                      <w:lang w:val="en-US"/>
                    </w:rPr>
                    <m:t>pi-β</m:t>
                  </m:r>
                </m:e>
              </m:d>
            </m:e>
          </m:func>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l</m:t>
              </m:r>
            </m:den>
          </m:f>
        </m:oMath>
      </m:oMathPara>
    </w:p>
    <w:p w14:paraId="7F85FE34" w14:textId="6E362489" w:rsidR="009C4D0C" w:rsidRDefault="009C4D0C" w:rsidP="00BC6068">
      <w:pPr>
        <w:rPr>
          <w:rFonts w:eastAsiaTheme="minorEastAsia"/>
          <w:lang w:val="en-US"/>
        </w:rPr>
      </w:pPr>
      <w:r>
        <w:rPr>
          <w:rFonts w:eastAsiaTheme="minorEastAsia"/>
          <w:lang w:val="en-US"/>
        </w:rPr>
        <w:t>Therefore:</w:t>
      </w:r>
    </w:p>
    <w:p w14:paraId="49981E35" w14:textId="3962E976" w:rsidR="009C4D0C" w:rsidRPr="009C4D0C" w:rsidRDefault="0071186F" w:rsidP="00BC6068">
      <w:pPr>
        <w:rPr>
          <w:rFonts w:eastAsiaTheme="minorEastAsia"/>
          <w:lang w:val="en-US"/>
        </w:rPr>
      </w:pPr>
      <m:oMathPara>
        <m:oMath>
          <m:r>
            <w:rPr>
              <w:rFonts w:ascii="Cambria Math" w:eastAsiaTheme="minorEastAsia" w:hAnsi="Cambria Math"/>
              <w:lang w:val="en-US"/>
            </w:rPr>
            <m:t>l=-</m:t>
          </m:r>
          <m:f>
            <m:fPr>
              <m:ctrlPr>
                <w:rPr>
                  <w:rFonts w:ascii="Cambria Math" w:eastAsiaTheme="minorEastAsia" w:hAnsi="Cambria Math"/>
                  <w:i/>
                  <w:lang w:val="en-US"/>
                </w:rPr>
              </m:ctrlPr>
            </m:fPr>
            <m:num>
              <m:r>
                <w:rPr>
                  <w:rFonts w:ascii="Cambria Math" w:eastAsiaTheme="minorEastAsia" w:hAnsi="Cambria Math"/>
                  <w:lang w:val="en-US"/>
                </w:rPr>
                <m:t>d</m:t>
              </m:r>
            </m:num>
            <m:den>
              <m:func>
                <m:funcPr>
                  <m:ctrlPr>
                    <w:rPr>
                      <w:rFonts w:ascii="Cambria Math" w:eastAsiaTheme="minorEastAsia" w:hAnsi="Cambria Math"/>
                      <w:i/>
                      <w:lang w:val="en-US"/>
                    </w:rPr>
                  </m:ctrlPr>
                </m:funcPr>
                <m:fName>
                  <m:r>
                    <m:rPr>
                      <m:sty m:val="p"/>
                    </m:rPr>
                    <w:rPr>
                      <w:rFonts w:ascii="Cambria Math" w:eastAsiaTheme="minorEastAsia" w:hAnsi="Cambria Math"/>
                      <w:lang w:val="en-US"/>
                    </w:rPr>
                    <m:t>tan</m:t>
                  </m:r>
                </m:fName>
                <m:e>
                  <m:d>
                    <m:dPr>
                      <m:ctrlPr>
                        <w:rPr>
                          <w:rFonts w:ascii="Cambria Math" w:eastAsiaTheme="minorEastAsia" w:hAnsi="Cambria Math"/>
                          <w:i/>
                          <w:lang w:val="en-US"/>
                        </w:rPr>
                      </m:ctrlPr>
                    </m:dPr>
                    <m:e>
                      <m:r>
                        <w:rPr>
                          <w:rFonts w:ascii="Cambria Math" w:eastAsiaTheme="minorEastAsia" w:hAnsi="Cambria Math"/>
                          <w:lang w:val="en-US"/>
                        </w:rPr>
                        <m:t>β</m:t>
                      </m:r>
                    </m:e>
                  </m:d>
                </m:e>
              </m:func>
            </m:den>
          </m:f>
          <m:r>
            <w:rPr>
              <w:rFonts w:ascii="Cambria Math" w:eastAsiaTheme="minorEastAsia" w:hAnsi="Cambria Math"/>
              <w:lang w:val="en-US"/>
            </w:rPr>
            <m:t xml:space="preserve"> and dl=</m:t>
          </m:r>
          <m:f>
            <m:fPr>
              <m:ctrlPr>
                <w:rPr>
                  <w:rFonts w:ascii="Cambria Math" w:eastAsiaTheme="minorEastAsia" w:hAnsi="Cambria Math"/>
                  <w:i/>
                  <w:lang w:val="en-US"/>
                </w:rPr>
              </m:ctrlPr>
            </m:fPr>
            <m:num>
              <m:r>
                <w:rPr>
                  <w:rFonts w:ascii="Cambria Math" w:eastAsiaTheme="minorEastAsia" w:hAnsi="Cambria Math"/>
                  <w:lang w:val="en-US"/>
                </w:rPr>
                <m:t>d</m:t>
              </m:r>
            </m:num>
            <m:den>
              <m:func>
                <m:funcPr>
                  <m:ctrlPr>
                    <w:rPr>
                      <w:rFonts w:ascii="Cambria Math" w:eastAsiaTheme="minorEastAsia" w:hAnsi="Cambria Math"/>
                      <w:i/>
                      <w:lang w:val="en-US"/>
                    </w:rPr>
                  </m:ctrlPr>
                </m:funcPr>
                <m:fName>
                  <m:sSup>
                    <m:sSupPr>
                      <m:ctrlPr>
                        <w:rPr>
                          <w:rFonts w:ascii="Cambria Math" w:eastAsiaTheme="minorEastAsia" w:hAnsi="Cambria Math"/>
                          <w:i/>
                          <w:lang w:val="en-US"/>
                        </w:rPr>
                      </m:ctrlPr>
                    </m:sSupPr>
                    <m:e>
                      <m:r>
                        <m:rPr>
                          <m:sty m:val="p"/>
                        </m:rPr>
                        <w:rPr>
                          <w:rFonts w:ascii="Cambria Math" w:eastAsiaTheme="minorEastAsia" w:hAnsi="Cambria Math"/>
                          <w:lang w:val="en-US"/>
                        </w:rPr>
                        <m:t>sin</m:t>
                      </m:r>
                      <m:ctrlPr>
                        <w:rPr>
                          <w:rFonts w:ascii="Cambria Math" w:eastAsiaTheme="minorEastAsia" w:hAnsi="Cambria Math"/>
                          <w:lang w:val="en-US"/>
                        </w:rPr>
                      </m:ctrlPr>
                    </m:e>
                    <m:sup>
                      <m:r>
                        <w:rPr>
                          <w:rFonts w:ascii="Cambria Math" w:eastAsiaTheme="minorEastAsia" w:hAnsi="Cambria Math"/>
                          <w:lang w:val="en-US"/>
                        </w:rPr>
                        <m:t>2</m:t>
                      </m:r>
                    </m:sup>
                  </m:sSup>
                </m:fName>
                <m:e>
                  <m:d>
                    <m:dPr>
                      <m:ctrlPr>
                        <w:rPr>
                          <w:rFonts w:ascii="Cambria Math" w:eastAsiaTheme="minorEastAsia" w:hAnsi="Cambria Math"/>
                          <w:i/>
                          <w:lang w:val="en-US"/>
                        </w:rPr>
                      </m:ctrlPr>
                    </m:dPr>
                    <m:e>
                      <m:r>
                        <w:rPr>
                          <w:rFonts w:ascii="Cambria Math" w:eastAsiaTheme="minorEastAsia" w:hAnsi="Cambria Math"/>
                          <w:lang w:val="en-US"/>
                        </w:rPr>
                        <m:t>β</m:t>
                      </m:r>
                    </m:e>
                  </m:d>
                </m:e>
              </m:func>
            </m:den>
          </m:f>
          <m:r>
            <w:rPr>
              <w:rFonts w:ascii="Cambria Math" w:eastAsiaTheme="minorEastAsia" w:hAnsi="Cambria Math"/>
              <w:lang w:val="en-US"/>
            </w:rPr>
            <m:t>dβ</m:t>
          </m:r>
        </m:oMath>
      </m:oMathPara>
    </w:p>
    <w:p w14:paraId="485A4E37" w14:textId="3B884A36" w:rsidR="009C4D0C" w:rsidRDefault="00233D27" w:rsidP="00BC6068">
      <w:pPr>
        <w:rPr>
          <w:lang w:val="en-US"/>
        </w:rPr>
      </w:pPr>
      <w:r>
        <w:rPr>
          <w:lang w:val="en-US"/>
        </w:rPr>
        <w:t>Substituting</w:t>
      </w:r>
      <w:r w:rsidR="00AE705B">
        <w:rPr>
          <w:lang w:val="en-US"/>
        </w:rPr>
        <w:t xml:space="preserve"> </w:t>
      </w:r>
      <w:r>
        <w:rPr>
          <w:lang w:val="en-US"/>
        </w:rPr>
        <w:t xml:space="preserve">these terms in equation </w:t>
      </w:r>
      <w:r>
        <w:rPr>
          <w:lang w:val="en-US"/>
        </w:rPr>
        <w:fldChar w:fldCharType="begin"/>
      </w:r>
      <w:r>
        <w:rPr>
          <w:lang w:val="en-US"/>
        </w:rPr>
        <w:instrText xml:space="preserve"> REF eq3_16 \h </w:instrText>
      </w:r>
      <w:r>
        <w:rPr>
          <w:lang w:val="en-US"/>
        </w:rPr>
      </w:r>
      <w:r>
        <w:rPr>
          <w:lang w:val="en-US"/>
        </w:rPr>
        <w:fldChar w:fldCharType="separate"/>
      </w:r>
      <m:oMath>
        <m:r>
          <m:rPr>
            <m:sty m:val="p"/>
          </m:rPr>
          <w:rPr>
            <w:rFonts w:ascii="Cambria Math" w:hAnsi="Cambria Math"/>
            <w:noProof/>
            <w:lang w:val="en-US"/>
          </w:rPr>
          <m:t>2</m:t>
        </m:r>
        <m:r>
          <m:rPr>
            <m:sty m:val="p"/>
          </m:rPr>
          <w:rPr>
            <w:rFonts w:ascii="Cambria Math" w:hAnsi="Cambria Math"/>
            <w:lang w:val="en-US"/>
          </w:rPr>
          <m:t>.</m:t>
        </m:r>
        <m:r>
          <m:rPr>
            <m:sty m:val="p"/>
          </m:rPr>
          <w:rPr>
            <w:rFonts w:ascii="Cambria Math" w:hAnsi="Cambria Math"/>
            <w:noProof/>
            <w:lang w:val="en-US"/>
          </w:rPr>
          <m:t>39</m:t>
        </m:r>
      </m:oMath>
      <w:r>
        <w:rPr>
          <w:lang w:val="en-US"/>
        </w:rPr>
        <w:fldChar w:fldCharType="end"/>
      </w:r>
      <w:r w:rsidR="00E43BA9">
        <w:rPr>
          <w:lang w:val="en-US"/>
        </w:rPr>
        <w:t xml:space="preserve"> we get:</w:t>
      </w:r>
    </w:p>
    <w:p w14:paraId="437ED5EF" w14:textId="04407F2D" w:rsidR="00E43BA9"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θ</m:t>
                  </m:r>
                </m:sub>
              </m:sSub>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Γ</m:t>
                  </m:r>
                  <m:ctrlPr>
                    <w:rPr>
                      <w:rFonts w:ascii="Cambria Math" w:hAnsi="Cambria Math"/>
                      <w:lang w:val="en-US"/>
                    </w:rPr>
                  </m:ctrlPr>
                </m:num>
                <m:den>
                  <m:r>
                    <w:rPr>
                      <w:rFonts w:ascii="Cambria Math" w:hAnsi="Cambria Math"/>
                      <w:lang w:val="en-US"/>
                    </w:rPr>
                    <m:t>4πd</m:t>
                  </m:r>
                </m:den>
              </m:f>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β</m:t>
                      </m:r>
                    </m:e>
                  </m:d>
                </m:e>
              </m:func>
              <m:r>
                <w:rPr>
                  <w:rFonts w:ascii="Cambria Math" w:hAnsi="Cambria Math"/>
                  <w:lang w:val="en-US"/>
                </w:rPr>
                <m:t>dβ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40</m:t>
                  </m:r>
                  <m:r>
                    <w:rPr>
                      <w:rFonts w:ascii="Cambria Math" w:hAnsi="Cambria Math"/>
                      <w:i/>
                      <w:lang w:val="en-US"/>
                    </w:rPr>
                    <w:fldChar w:fldCharType="end"/>
                  </m:r>
                </m:e>
              </m:d>
            </m:e>
          </m:eqArr>
        </m:oMath>
      </m:oMathPara>
    </w:p>
    <w:p w14:paraId="0C7D71AE" w14:textId="08BF4838" w:rsidR="00E43BA9" w:rsidRDefault="0025252C" w:rsidP="00BC6068">
      <w:pPr>
        <w:rPr>
          <w:lang w:val="en-US"/>
        </w:rPr>
      </w:pPr>
      <w:r>
        <w:rPr>
          <w:lang w:val="en-US"/>
        </w:rPr>
        <w:t>This equation can be integrated over the straight cortex segment resulting in:</w:t>
      </w:r>
    </w:p>
    <w:p w14:paraId="750F3553" w14:textId="38C2FADE" w:rsidR="001322B3"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θ</m:t>
                      </m:r>
                    </m:sub>
                  </m:sSub>
                </m:e>
                <m:sub>
                  <m:r>
                    <w:rPr>
                      <w:rFonts w:ascii="Cambria Math" w:hAnsi="Cambria Math"/>
                      <w:lang w:val="en-US"/>
                    </w:rPr>
                    <m:t xml:space="preserve">1→2 </m:t>
                  </m:r>
                </m:sub>
              </m:sSub>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Γ</m:t>
                  </m:r>
                  <m:ctrlPr>
                    <w:rPr>
                      <w:rFonts w:ascii="Cambria Math" w:hAnsi="Cambria Math"/>
                      <w:lang w:val="en-US"/>
                    </w:rPr>
                  </m:ctrlPr>
                </m:num>
                <m:den>
                  <m:r>
                    <w:rPr>
                      <w:rFonts w:ascii="Cambria Math" w:hAnsi="Cambria Math"/>
                      <w:lang w:val="en-US"/>
                    </w:rPr>
                    <m:t>4πd</m:t>
                  </m:r>
                </m:den>
              </m:f>
              <m:nary>
                <m:naryPr>
                  <m:ctrlPr>
                    <w:rPr>
                      <w:rFonts w:ascii="Cambria Math" w:hAnsi="Cambria Math"/>
                      <w:i/>
                      <w:lang w:val="en-US"/>
                    </w:rPr>
                  </m:ctrlPr>
                </m:naryPr>
                <m:sub>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sub>
                <m:sup>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2</m:t>
                      </m:r>
                    </m:sub>
                  </m:sSub>
                </m:sup>
                <m:e>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i/>
                              <w:lang w:val="en-US"/>
                            </w:rPr>
                          </m:ctrlPr>
                        </m:dPr>
                        <m:e>
                          <m:r>
                            <w:rPr>
                              <w:rFonts w:ascii="Cambria Math" w:hAnsi="Cambria Math"/>
                              <w:lang w:val="en-US"/>
                            </w:rPr>
                            <m:t>β</m:t>
                          </m:r>
                        </m:e>
                      </m:d>
                    </m:e>
                  </m:func>
                  <m:r>
                    <w:rPr>
                      <w:rFonts w:ascii="Cambria Math" w:hAnsi="Cambria Math"/>
                      <w:lang w:val="en-US"/>
                    </w:rPr>
                    <m:t>dβ=</m:t>
                  </m:r>
                </m:e>
              </m:nary>
              <m:f>
                <m:fPr>
                  <m:ctrlPr>
                    <w:rPr>
                      <w:rFonts w:ascii="Cambria Math" w:hAnsi="Cambria Math"/>
                      <w:i/>
                      <w:lang w:val="en-US"/>
                    </w:rPr>
                  </m:ctrlPr>
                </m:fPr>
                <m:num>
                  <m:r>
                    <m:rPr>
                      <m:sty m:val="p"/>
                    </m:rPr>
                    <w:rPr>
                      <w:rFonts w:ascii="Cambria Math" w:hAnsi="Cambria Math"/>
                      <w:lang w:val="en-US"/>
                    </w:rPr>
                    <m:t>Γ</m:t>
                  </m:r>
                  <m:ctrlPr>
                    <w:rPr>
                      <w:rFonts w:ascii="Cambria Math" w:hAnsi="Cambria Math"/>
                      <w:lang w:val="en-US"/>
                    </w:rPr>
                  </m:ctrlPr>
                </m:num>
                <m:den>
                  <m:r>
                    <w:rPr>
                      <w:rFonts w:ascii="Cambria Math" w:hAnsi="Cambria Math"/>
                      <w:lang w:val="en-US"/>
                    </w:rPr>
                    <m:t>4πd</m:t>
                  </m:r>
                </m:den>
              </m:f>
              <m:d>
                <m:dPr>
                  <m:ctrlPr>
                    <w:rPr>
                      <w:rFonts w:ascii="Cambria Math" w:hAnsi="Cambria Math"/>
                      <w:i/>
                      <w:lang w:val="en-US"/>
                    </w:rPr>
                  </m:ctrlPr>
                </m:dPr>
                <m:e>
                  <m:r>
                    <w:rPr>
                      <w:rFonts w:ascii="Cambria Math" w:hAnsi="Cambria Math"/>
                      <w:lang w:val="en-US"/>
                    </w:rPr>
                    <m:t>cos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e>
                  </m:d>
                  <m:r>
                    <w:rPr>
                      <w:rFonts w:ascii="Cambria Math" w:hAnsi="Cambria Math"/>
                      <w:lang w:val="en-US"/>
                    </w:rPr>
                    <m:t>-cos</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2</m:t>
                          </m:r>
                        </m:sub>
                      </m:sSub>
                    </m:e>
                  </m:d>
                </m:e>
              </m:d>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41</m:t>
                  </m:r>
                  <m:r>
                    <w:rPr>
                      <w:rFonts w:ascii="Cambria Math" w:hAnsi="Cambria Math"/>
                      <w:i/>
                      <w:lang w:val="en-US"/>
                    </w:rPr>
                    <w:fldChar w:fldCharType="end"/>
                  </m:r>
                </m:e>
              </m:d>
            </m:e>
          </m:eqArr>
        </m:oMath>
      </m:oMathPara>
    </w:p>
    <w:p w14:paraId="5FEAE03B" w14:textId="42950922" w:rsidR="0025252C" w:rsidRPr="00BC6068" w:rsidRDefault="004907E2" w:rsidP="00BC6068">
      <w:pPr>
        <w:rPr>
          <w:lang w:val="en-US"/>
        </w:rPr>
      </w:pPr>
      <w:r>
        <w:rPr>
          <w:noProof/>
          <w:lang w:val="en-US"/>
        </w:rPr>
        <w:drawing>
          <wp:inline distT="0" distB="0" distL="0" distR="0" wp14:anchorId="19305517" wp14:editId="70AEDD0B">
            <wp:extent cx="3153387" cy="2455384"/>
            <wp:effectExtent l="0" t="0" r="9525" b="2540"/>
            <wp:docPr id="580344637" name="viewing angles straight vortex segment.png" descr="A drawing of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44637" name="viewing angles straight vortex segment.png" descr="A drawing of a bar&#10;&#10;Description automatically generated"/>
                    <pic:cNvPicPr/>
                  </pic:nvPicPr>
                  <pic:blipFill>
                    <a:blip r:link="rId20"/>
                    <a:stretch>
                      <a:fillRect/>
                    </a:stretch>
                  </pic:blipFill>
                  <pic:spPr>
                    <a:xfrm>
                      <a:off x="0" y="0"/>
                      <a:ext cx="3162006" cy="2462095"/>
                    </a:xfrm>
                    <a:prstGeom prst="rect">
                      <a:avLst/>
                    </a:prstGeom>
                  </pic:spPr>
                </pic:pic>
              </a:graphicData>
            </a:graphic>
          </wp:inline>
        </w:drawing>
      </w:r>
      <w:r w:rsidR="00D27C82">
        <w:rPr>
          <w:noProof/>
          <w:lang w:val="en-US"/>
        </w:rPr>
        <w:drawing>
          <wp:inline distT="0" distB="0" distL="0" distR="0" wp14:anchorId="6A8C2E1F" wp14:editId="7F62DD10">
            <wp:extent cx="2533834" cy="2518571"/>
            <wp:effectExtent l="0" t="0" r="0" b="0"/>
            <wp:docPr id="620992147" name="vortex segment vectors.png" descr="A diagram of a triangle with line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92147" name="vortex segment vectors.png" descr="A diagram of a triangle with lines and letters&#10;&#10;Description automatically generated"/>
                    <pic:cNvPicPr/>
                  </pic:nvPicPr>
                  <pic:blipFill>
                    <a:blip r:link="rId21"/>
                    <a:stretch>
                      <a:fillRect/>
                    </a:stretch>
                  </pic:blipFill>
                  <pic:spPr>
                    <a:xfrm>
                      <a:off x="0" y="0"/>
                      <a:ext cx="2539815" cy="2524516"/>
                    </a:xfrm>
                    <a:prstGeom prst="rect">
                      <a:avLst/>
                    </a:prstGeom>
                  </pic:spPr>
                </pic:pic>
              </a:graphicData>
            </a:graphic>
          </wp:inline>
        </w:drawing>
      </w:r>
    </w:p>
    <w:p w14:paraId="3EE8DD52" w14:textId="26CF1A93" w:rsidR="00EC4AE5" w:rsidRDefault="007450CB" w:rsidP="00AE5A23">
      <w:pPr>
        <w:rPr>
          <w:lang w:val="en-US"/>
        </w:rPr>
      </w:pPr>
      <w:r>
        <w:rPr>
          <w:lang w:val="en-US"/>
        </w:rPr>
        <w:t>Finally noting that</w:t>
      </w:r>
    </w:p>
    <w:p w14:paraId="6526CF09" w14:textId="4099F23C" w:rsidR="007450CB" w:rsidRPr="00307523" w:rsidRDefault="007450CB" w:rsidP="007450CB">
      <w:pPr>
        <w:pStyle w:val="ListParagraph"/>
        <w:numPr>
          <w:ilvl w:val="0"/>
          <w:numId w:val="14"/>
        </w:numPr>
        <w:rPr>
          <w:lang w:val="en-US"/>
        </w:rPr>
      </w:pPr>
      <m:oMath>
        <m:r>
          <w:rPr>
            <w:rFonts w:ascii="Cambria Math" w:hAnsi="Cambria Math"/>
            <w:lang w:val="en-US"/>
          </w:rPr>
          <m:t>d=</m:t>
        </m:r>
        <m:f>
          <m:fPr>
            <m:ctrlPr>
              <w:rPr>
                <w:rFonts w:ascii="Cambria Math" w:hAnsi="Cambria Math"/>
                <w:i/>
                <w:lang w:val="en-US"/>
              </w:rPr>
            </m:ctrlPr>
          </m:fPr>
          <m:num>
            <m:d>
              <m:dPr>
                <m:begChr m:val="|"/>
                <m:endChr m:val="|"/>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2</m:t>
                    </m:r>
                  </m:sub>
                </m:sSub>
              </m:e>
            </m:d>
          </m:num>
          <m:den>
            <m:sSub>
              <m:sSubPr>
                <m:ctrlPr>
                  <w:rPr>
                    <w:rFonts w:ascii="Cambria Math" w:hAnsi="Cambria Math"/>
                    <w:i/>
                    <w:lang w:val="en-US"/>
                  </w:rPr>
                </m:ctrlPr>
              </m:sSubPr>
              <m:e>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0</m:t>
                </m:r>
              </m:sub>
            </m:sSub>
            <m:r>
              <w:rPr>
                <w:rFonts w:ascii="Cambria Math" w:hAnsi="Cambria Math"/>
                <w:lang w:val="en-US"/>
              </w:rPr>
              <m:t xml:space="preserve">| </m:t>
            </m:r>
          </m:den>
        </m:f>
      </m:oMath>
    </w:p>
    <w:p w14:paraId="2760B04E" w14:textId="127F02FA" w:rsidR="00307523" w:rsidRPr="007450CB" w:rsidRDefault="00307523" w:rsidP="00307523">
      <w:pPr>
        <w:pStyle w:val="ListParagraph"/>
        <w:numPr>
          <w:ilvl w:val="0"/>
          <w:numId w:val="14"/>
        </w:numPr>
        <w:rPr>
          <w:lang w:val="en-US"/>
        </w:rPr>
      </w:pPr>
      <m:oMath>
        <m:r>
          <w:rPr>
            <w:rFonts w:ascii="Cambria Math" w:hAnsi="Cambria Math"/>
            <w:lang w:val="en-US"/>
          </w:rPr>
          <m:t>cos</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1</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0</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1</m:t>
                    </m:r>
                  </m:sub>
                </m:sSub>
              </m:e>
            </m:d>
          </m:den>
        </m:f>
        <m:r>
          <w:rPr>
            <w:rFonts w:ascii="Cambria Math" w:hAnsi="Cambria Math"/>
            <w:lang w:val="en-US"/>
          </w:rPr>
          <m:t xml:space="preserve"> </m:t>
        </m:r>
      </m:oMath>
    </w:p>
    <w:p w14:paraId="2AE82859" w14:textId="582BEBFC" w:rsidR="00307523" w:rsidRPr="00710812" w:rsidRDefault="00946057" w:rsidP="007450CB">
      <w:pPr>
        <w:pStyle w:val="ListParagraph"/>
        <w:numPr>
          <w:ilvl w:val="0"/>
          <w:numId w:val="14"/>
        </w:numPr>
        <w:rPr>
          <w:lang w:val="en-US"/>
        </w:rPr>
      </w:pPr>
      <m:oMath>
        <m:r>
          <w:rPr>
            <w:rFonts w:ascii="Cambria Math" w:hAnsi="Cambria Math"/>
            <w:lang w:val="en-US"/>
          </w:rPr>
          <m:t>cos</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2</m:t>
                </m:r>
              </m:sub>
            </m:sSub>
            <m:r>
              <w:rPr>
                <w:rFonts w:ascii="Cambria Math" w:hAnsi="Cambria Math"/>
                <w:lang w:val="en-US"/>
              </w:rPr>
              <m:t>)</m:t>
            </m:r>
          </m:num>
          <m:den>
            <m:sSub>
              <m:sSubPr>
                <m:ctrlPr>
                  <w:rPr>
                    <w:rFonts w:ascii="Cambria Math" w:hAnsi="Cambria Math"/>
                    <w:i/>
                    <w:lang w:val="en-US"/>
                  </w:rPr>
                </m:ctrlPr>
              </m:sSubPr>
              <m:e>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0</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2</m:t>
                    </m:r>
                  </m:sub>
                </m:sSub>
              </m:e>
            </m:d>
          </m:den>
        </m:f>
      </m:oMath>
    </w:p>
    <w:p w14:paraId="7ABEBF88" w14:textId="704FB58C" w:rsidR="00710812" w:rsidRPr="00613F62" w:rsidRDefault="00000000" w:rsidP="007450CB">
      <w:pPr>
        <w:pStyle w:val="ListParagraph"/>
        <w:numPr>
          <w:ilvl w:val="0"/>
          <w:numId w:val="14"/>
        </w:numPr>
        <w:rPr>
          <w:lang w:val="en-US"/>
        </w:rPr>
      </w:pPr>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e</m:t>
                </m:r>
              </m:e>
            </m:acc>
          </m:e>
          <m:sub>
            <m:r>
              <w:rPr>
                <w:rFonts w:ascii="Cambria Math" w:hAnsi="Cambria Math"/>
                <w:lang w:val="en-US"/>
              </w:rPr>
              <m:t>θ</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2</m:t>
                </m:r>
              </m:sub>
            </m:sSub>
          </m:num>
          <m:den>
            <m:d>
              <m:dPr>
                <m:begChr m:val="|"/>
                <m:endChr m:val="|"/>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2</m:t>
                    </m:r>
                  </m:sub>
                </m:sSub>
              </m:e>
            </m:d>
          </m:den>
        </m:f>
      </m:oMath>
    </w:p>
    <w:p w14:paraId="36A4F8EF" w14:textId="02C6A0C3" w:rsidR="00613F62" w:rsidRDefault="00613F62" w:rsidP="00613F62">
      <w:pPr>
        <w:rPr>
          <w:lang w:val="en-US"/>
        </w:rPr>
      </w:pPr>
      <w:r>
        <w:rPr>
          <w:lang w:val="en-US"/>
        </w:rPr>
        <w:t>The induced velocity becomes:</w:t>
      </w:r>
    </w:p>
    <w:p w14:paraId="4AD24D0E" w14:textId="56910DDB" w:rsidR="00613F62" w:rsidRPr="00840DB9"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r>
                    <w:rPr>
                      <w:rFonts w:ascii="Cambria Math" w:hAnsi="Cambria Math"/>
                      <w:lang w:val="en-US"/>
                    </w:rPr>
                    <m:t>1→2</m:t>
                  </m:r>
                </m:sub>
              </m:sSub>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Γ</m:t>
                  </m:r>
                  <m:ctrlPr>
                    <w:rPr>
                      <w:rFonts w:ascii="Cambria Math" w:hAnsi="Cambria Math"/>
                      <w:lang w:val="en-US"/>
                    </w:rPr>
                  </m:ctrlPr>
                </m:num>
                <m:den>
                  <m:r>
                    <w:rPr>
                      <w:rFonts w:ascii="Cambria Math" w:hAnsi="Cambria Math"/>
                      <w:lang w:val="en-US"/>
                    </w:rPr>
                    <m:t>4π</m:t>
                  </m:r>
                </m:den>
              </m:f>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2</m:t>
                      </m:r>
                    </m:sub>
                  </m:sSub>
                </m:num>
                <m:den>
                  <m:d>
                    <m:dPr>
                      <m:begChr m:val="|"/>
                      <m:endChr m:val="|"/>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2</m:t>
                          </m:r>
                        </m:sub>
                      </m:sSub>
                    </m:e>
                  </m:d>
                </m:den>
              </m:f>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2</m:t>
                  </m:r>
                </m:sub>
              </m:sSub>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1</m:t>
                          </m:r>
                        </m:sub>
                      </m:sSub>
                    </m:num>
                    <m:den>
                      <m:d>
                        <m:dPr>
                          <m:begChr m:val="|"/>
                          <m:endChr m:val="|"/>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1</m:t>
                              </m:r>
                            </m:sub>
                          </m:sSub>
                        </m:e>
                      </m:d>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2</m:t>
                          </m:r>
                        </m:sub>
                      </m:sSub>
                    </m:num>
                    <m:den>
                      <m:d>
                        <m:dPr>
                          <m:begChr m:val="|"/>
                          <m:endChr m:val="|"/>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2</m:t>
                              </m:r>
                            </m:sub>
                          </m:sSub>
                        </m:e>
                      </m:d>
                    </m:den>
                  </m:f>
                </m:e>
              </m:d>
              <m:r>
                <w:rPr>
                  <w:rFonts w:ascii="Cambria Math" w:hAnsi="Cambria Math"/>
                  <w:lang w:val="en-US"/>
                </w:rPr>
                <m:t>#</m:t>
              </m:r>
              <m:d>
                <m:dPr>
                  <m:ctrlPr>
                    <w:rPr>
                      <w:rFonts w:ascii="Cambria Math" w:hAnsi="Cambria Math"/>
                      <w:i/>
                      <w:lang w:val="en-US"/>
                    </w:rPr>
                  </m:ctrlPr>
                </m:dPr>
                <m:e>
                  <w:bookmarkStart w:id="158" w:name="induced_velocity_of_straight_vortex"/>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42</m:t>
                  </m:r>
                  <m:r>
                    <w:rPr>
                      <w:rFonts w:ascii="Cambria Math" w:hAnsi="Cambria Math"/>
                      <w:i/>
                      <w:lang w:val="en-US"/>
                    </w:rPr>
                    <w:fldChar w:fldCharType="end"/>
                  </m:r>
                  <w:bookmarkEnd w:id="158"/>
                </m:e>
              </m:d>
            </m:e>
          </m:eqArr>
        </m:oMath>
      </m:oMathPara>
    </w:p>
    <w:p w14:paraId="07BC5354" w14:textId="4A572352" w:rsidR="00840DB9" w:rsidRDefault="00432485" w:rsidP="003321EB">
      <w:pPr>
        <w:pStyle w:val="Heading3"/>
        <w:rPr>
          <w:lang w:val="en-US"/>
        </w:rPr>
      </w:pPr>
      <w:bookmarkStart w:id="159" w:name="_Toc180011540"/>
      <w:r>
        <w:rPr>
          <w:lang w:val="en-US"/>
        </w:rPr>
        <w:t>Lifting Surface Computational Solution by Vortex Ring Elements</w:t>
      </w:r>
      <w:bookmarkEnd w:id="159"/>
    </w:p>
    <w:p w14:paraId="454CEC96" w14:textId="5599B10E" w:rsidR="00CC3572" w:rsidRPr="00B037FC" w:rsidRDefault="00B037FC" w:rsidP="00B037FC">
      <w:pPr>
        <w:rPr>
          <w:lang w:val="en-US"/>
        </w:rPr>
      </w:pPr>
      <w:r>
        <w:rPr>
          <w:lang w:val="en-US"/>
        </w:rPr>
        <w:t>The goal of this section is the calculation of the influence coefficient matrix</w:t>
      </w:r>
      <w:r w:rsidR="003B6BB8">
        <w:rPr>
          <w:lang w:val="en-US"/>
        </w:rPr>
        <w:t xml:space="preserve"> which is necessary to predict the lift of an oscillating wing surface.</w:t>
      </w:r>
    </w:p>
    <w:p w14:paraId="7F35BE98" w14:textId="7FDD9E04" w:rsidR="00432485" w:rsidRDefault="0040209A" w:rsidP="00432485">
      <w:pPr>
        <w:rPr>
          <w:rFonts w:eastAsiaTheme="minorEastAsia"/>
          <w:lang w:val="en-US"/>
        </w:rPr>
      </w:pPr>
      <w:r>
        <w:rPr>
          <w:lang w:val="en-US"/>
        </w:rPr>
        <w:lastRenderedPageBreak/>
        <w:t xml:space="preserve">The main boundary condition that </w:t>
      </w:r>
      <w:r w:rsidR="000A5E69">
        <w:rPr>
          <w:lang w:val="en-US"/>
        </w:rPr>
        <w:t xml:space="preserve">must be satisfied </w:t>
      </w:r>
      <w:r w:rsidR="007374EE">
        <w:rPr>
          <w:lang w:val="en-US"/>
        </w:rPr>
        <w:t>is the zero normal flow across the wing’s solid surface which can be expressed using the velocity potential</w:t>
      </w:r>
      <w:r w:rsidR="00794219">
        <w:rPr>
          <w:lang w:val="en-US"/>
        </w:rPr>
        <w:t xml:space="preserve"> </w:t>
      </w:r>
      <m:oMath>
        <m:r>
          <m:rPr>
            <m:sty m:val="p"/>
          </m:rPr>
          <w:rPr>
            <w:rFonts w:ascii="Cambria Math" w:hAnsi="Cambria Math"/>
            <w:lang w:val="en-US"/>
          </w:rPr>
          <m:t>∇Φ=</m:t>
        </m:r>
        <m:acc>
          <m:accPr>
            <m:chr m:val="⃗"/>
            <m:ctrlPr>
              <w:rPr>
                <w:rFonts w:ascii="Cambria Math" w:hAnsi="Cambria Math"/>
                <w:lang w:val="en-US"/>
              </w:rPr>
            </m:ctrlPr>
          </m:accPr>
          <m:e>
            <m:r>
              <m:rPr>
                <m:sty m:val="p"/>
              </m:rPr>
              <w:rPr>
                <w:rFonts w:ascii="Cambria Math" w:hAnsi="Cambria Math"/>
                <w:lang w:val="en-US"/>
              </w:rPr>
              <m:t>V</m:t>
            </m:r>
          </m:e>
        </m:acc>
      </m:oMath>
      <w:r w:rsidR="00794219">
        <w:rPr>
          <w:rFonts w:eastAsiaTheme="minorEastAsia"/>
          <w:lang w:val="en-US"/>
        </w:rPr>
        <w:t xml:space="preserve"> as:</w:t>
      </w:r>
    </w:p>
    <w:p w14:paraId="3217A60A" w14:textId="51640209" w:rsidR="00633EE9" w:rsidRPr="00633EE9" w:rsidRDefault="00000000" w:rsidP="00633EE9">
      <w:pPr>
        <w:rPr>
          <w:lang w:val="en-US"/>
        </w:rPr>
      </w:pPr>
      <m:oMathPara>
        <m:oMath>
          <m:eqArr>
            <m:eqArrPr>
              <m:maxDist m:val="1"/>
              <m:ctrlPr>
                <w:rPr>
                  <w:rFonts w:ascii="Cambria Math" w:hAnsi="Cambria Math"/>
                  <w:i/>
                  <w:lang w:val="en-US"/>
                </w:rPr>
              </m:ctrlPr>
            </m:eqArrPr>
            <m:e>
              <m:r>
                <m:rPr>
                  <m:sty m:val="p"/>
                </m:rP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Φ</m:t>
                  </m:r>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Φ</m:t>
                      </m:r>
                    </m:e>
                    <m:sub>
                      <m:r>
                        <w:rPr>
                          <w:rFonts w:ascii="Cambria Math" w:hAnsi="Cambria Math"/>
                          <w:lang w:val="en-US"/>
                        </w:rPr>
                        <m:t>∞</m:t>
                      </m:r>
                    </m:sub>
                  </m:sSub>
                </m:e>
              </m:d>
              <m:r>
                <w:rPr>
                  <w:rFonts w:ascii="Cambria Math" w:hAnsi="Cambria Math"/>
                  <w:lang w:val="en-US"/>
                </w:rPr>
                <m:t>⋅</m:t>
              </m:r>
              <m:acc>
                <m:accPr>
                  <m:ctrlPr>
                    <w:rPr>
                      <w:rFonts w:ascii="Cambria Math" w:hAnsi="Cambria Math"/>
                      <w:i/>
                      <w:lang w:val="en-US"/>
                    </w:rPr>
                  </m:ctrlPr>
                </m:accPr>
                <m:e>
                  <m:r>
                    <w:rPr>
                      <w:rFonts w:ascii="Cambria Math" w:hAnsi="Cambria Math"/>
                      <w:lang w:val="en-US"/>
                    </w:rPr>
                    <m:t>n</m:t>
                  </m:r>
                </m:e>
              </m:acc>
              <m:r>
                <w:rPr>
                  <w:rFonts w:ascii="Cambria Math" w:hAnsi="Cambria Math"/>
                  <w:lang w:val="en-US"/>
                </w:rPr>
                <m:t>=0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43</m:t>
                  </m:r>
                  <m:r>
                    <w:rPr>
                      <w:rFonts w:ascii="Cambria Math" w:hAnsi="Cambria Math"/>
                      <w:i/>
                      <w:lang w:val="en-US"/>
                    </w:rPr>
                    <w:fldChar w:fldCharType="end"/>
                  </m:r>
                </m:e>
              </m:d>
            </m:e>
          </m:eqArr>
        </m:oMath>
      </m:oMathPara>
    </w:p>
    <w:p w14:paraId="6BE4A079" w14:textId="43060CEC" w:rsidR="00081828" w:rsidRDefault="00081828" w:rsidP="0024568D">
      <w:pPr>
        <w:rPr>
          <w:rFonts w:eastAsiaTheme="minorEastAsia"/>
          <w:lang w:val="en-US"/>
        </w:rPr>
      </w:pPr>
      <w:r w:rsidRPr="00081828">
        <w:rPr>
          <w:lang w:val="en-US"/>
        </w:rPr>
        <w:t>The numerical method begins by defining the type of singularity element that will be used. In the Vortex Lattice method, a Vortex ring is used. The vortex ring is quadrilateral element which has a straight vortex line at every edge.</w:t>
      </w:r>
      <w:r w:rsidR="007E562F">
        <w:rPr>
          <w:lang w:val="en-US"/>
        </w:rPr>
        <w:t xml:space="preserve"> The leading vortex is placed at the quarter </w:t>
      </w:r>
      <w:r w:rsidR="00EA6ABD">
        <w:rPr>
          <w:lang w:val="en-US"/>
        </w:rPr>
        <w:t xml:space="preserve">chord of the panel while the collocation point is at the </w:t>
      </w:r>
      <w:r w:rsidR="00402645">
        <w:rPr>
          <w:lang w:val="en-US"/>
        </w:rPr>
        <w:t>center of the three-quarter chord line</w:t>
      </w:r>
      <w:r w:rsidR="006E4C60">
        <w:rPr>
          <w:lang w:val="en-US"/>
        </w:rPr>
        <w:t>. The normal vector of the panel is calculated on the collocation point.</w:t>
      </w:r>
      <w:r w:rsidR="00E06F1D">
        <w:rPr>
          <w:lang w:val="en-US"/>
        </w:rPr>
        <w:t xml:space="preserve"> A positive circulation </w:t>
      </w:r>
      <m:oMath>
        <m:r>
          <m:rPr>
            <m:sty m:val="p"/>
          </m:rPr>
          <w:rPr>
            <w:rFonts w:ascii="Cambria Math" w:hAnsi="Cambria Math"/>
            <w:lang w:val="en-US"/>
          </w:rPr>
          <m:t>Γ</m:t>
        </m:r>
      </m:oMath>
      <w:r w:rsidR="00E06F1D">
        <w:rPr>
          <w:rFonts w:eastAsiaTheme="minorEastAsia"/>
          <w:lang w:val="en-US"/>
        </w:rPr>
        <w:t xml:space="preserve"> is defined according to the </w:t>
      </w:r>
      <w:r w:rsidR="002C369A">
        <w:rPr>
          <w:rFonts w:eastAsiaTheme="minorEastAsia"/>
          <w:lang w:val="en-US"/>
        </w:rPr>
        <w:t>right-hand rule</w:t>
      </w:r>
      <w:r w:rsidR="00D7096D">
        <w:rPr>
          <w:rFonts w:eastAsiaTheme="minorEastAsia"/>
          <w:lang w:val="en-US"/>
        </w:rPr>
        <w:t>.</w:t>
      </w:r>
      <w:r w:rsidR="00A82CC9">
        <w:rPr>
          <w:rFonts w:eastAsiaTheme="minorEastAsia"/>
          <w:lang w:val="en-US"/>
        </w:rPr>
        <w:t xml:space="preserve"> By placing the </w:t>
      </w:r>
      <w:r w:rsidR="00DF2EB5">
        <w:rPr>
          <w:rFonts w:eastAsiaTheme="minorEastAsia"/>
          <w:lang w:val="en-US"/>
        </w:rPr>
        <w:t>leading-edge</w:t>
      </w:r>
      <w:r w:rsidR="00A82CC9">
        <w:rPr>
          <w:rFonts w:eastAsiaTheme="minorEastAsia"/>
          <w:lang w:val="en-US"/>
        </w:rPr>
        <w:t xml:space="preserve"> vortex at the quarter-chord line the 2-dimension Kutta condition is s</w:t>
      </w:r>
      <w:r w:rsidR="00E378C1">
        <w:rPr>
          <w:rFonts w:eastAsiaTheme="minorEastAsia"/>
          <w:lang w:val="en-US"/>
        </w:rPr>
        <w:t>atisfied along the chord.</w:t>
      </w:r>
      <w:r w:rsidR="00A82CC9">
        <w:rPr>
          <w:rFonts w:eastAsiaTheme="minorEastAsia"/>
          <w:lang w:val="en-US"/>
        </w:rPr>
        <w:t xml:space="preserve"> </w:t>
      </w:r>
    </w:p>
    <w:p w14:paraId="5960C17C" w14:textId="77777777" w:rsidR="00473F20" w:rsidRDefault="00473F20" w:rsidP="00473F20">
      <w:pPr>
        <w:keepNext/>
        <w:ind w:left="360"/>
      </w:pPr>
      <w:r>
        <w:rPr>
          <w:rFonts w:eastAsiaTheme="minorEastAsia"/>
          <w:noProof/>
          <w:lang w:val="en-US"/>
        </w:rPr>
        <w:drawing>
          <wp:inline distT="0" distB="0" distL="0" distR="0" wp14:anchorId="185EB54F" wp14:editId="0EC7A893">
            <wp:extent cx="4857750" cy="3543300"/>
            <wp:effectExtent l="0" t="0" r="0" b="0"/>
            <wp:docPr id="638716261" name="Quadrilateral vortex ring elemen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16261" name="Quadrilateral vortex ring element.svg"/>
                    <pic:cNvPicPr/>
                  </pic:nvPicPr>
                  <pic:blipFill>
                    <a:blip r:embed="rId22">
                      <a:extLst>
                        <a:ext uri="{96DAC541-7B7A-43D3-8B79-37D633B846F1}">
                          <asvg:svgBlip xmlns:asvg="http://schemas.microsoft.com/office/drawing/2016/SVG/main" r:link="rId23"/>
                        </a:ext>
                      </a:extLst>
                    </a:blip>
                    <a:stretch>
                      <a:fillRect/>
                    </a:stretch>
                  </pic:blipFill>
                  <pic:spPr>
                    <a:xfrm>
                      <a:off x="0" y="0"/>
                      <a:ext cx="4857750" cy="3543300"/>
                    </a:xfrm>
                    <a:prstGeom prst="rect">
                      <a:avLst/>
                    </a:prstGeom>
                  </pic:spPr>
                </pic:pic>
              </a:graphicData>
            </a:graphic>
          </wp:inline>
        </w:drawing>
      </w:r>
    </w:p>
    <w:p w14:paraId="31670B8F" w14:textId="0346B6A0" w:rsidR="004E2B2D" w:rsidRDefault="00473F20" w:rsidP="00473F20">
      <w:pPr>
        <w:pStyle w:val="Caption"/>
      </w:pPr>
      <w:bookmarkStart w:id="160" w:name="_Ref173703142"/>
      <w:bookmarkStart w:id="161" w:name="_Toc180011597"/>
      <w:r>
        <w:t xml:space="preserve">Figure </w:t>
      </w:r>
      <w:fldSimple w:instr=" STYLEREF 1 \s ">
        <w:r w:rsidR="00BC36D0">
          <w:rPr>
            <w:noProof/>
          </w:rPr>
          <w:t>2</w:t>
        </w:r>
      </w:fldSimple>
      <w:r w:rsidR="00FA237D">
        <w:noBreakHyphen/>
      </w:r>
      <w:fldSimple w:instr=" SEQ Figure \* ARABIC \s 1 ">
        <w:r w:rsidR="00BC36D0">
          <w:rPr>
            <w:noProof/>
          </w:rPr>
          <w:t>8</w:t>
        </w:r>
      </w:fldSimple>
      <w:r>
        <w:t xml:space="preserve"> Vortex Ring Element</w:t>
      </w:r>
      <w:bookmarkEnd w:id="160"/>
      <w:bookmarkEnd w:id="161"/>
    </w:p>
    <w:p w14:paraId="51115D73" w14:textId="1D4C8195" w:rsidR="001278F3" w:rsidRPr="00137913" w:rsidRDefault="00AF2F19" w:rsidP="00473F20">
      <w:pPr>
        <w:rPr>
          <w:rFonts w:eastAsiaTheme="minorEastAsia"/>
        </w:rPr>
      </w:pPr>
      <w:r>
        <w:t xml:space="preserve">The numbers 1 through 4 </w:t>
      </w:r>
      <w:r w:rsidR="00E06DFA">
        <w:t xml:space="preserve">on </w:t>
      </w:r>
      <w:r w:rsidR="00BB3ED7">
        <w:fldChar w:fldCharType="begin"/>
      </w:r>
      <w:r w:rsidR="00BB3ED7">
        <w:instrText xml:space="preserve"> REF _Ref173703142 \h </w:instrText>
      </w:r>
      <w:r w:rsidR="00BB3ED7">
        <w:fldChar w:fldCharType="separate"/>
      </w:r>
      <w:r w:rsidR="00BC36D0">
        <w:t xml:space="preserve">Figure </w:t>
      </w:r>
      <w:r w:rsidR="00BC36D0">
        <w:rPr>
          <w:noProof/>
        </w:rPr>
        <w:t>2</w:t>
      </w:r>
      <w:r w:rsidR="00BC36D0">
        <w:noBreakHyphen/>
      </w:r>
      <w:r w:rsidR="00BC36D0">
        <w:rPr>
          <w:noProof/>
        </w:rPr>
        <w:t>8</w:t>
      </w:r>
      <w:r w:rsidR="00BC36D0">
        <w:t xml:space="preserve"> Vortex Ring Element</w:t>
      </w:r>
      <w:r w:rsidR="00BB3ED7">
        <w:fldChar w:fldCharType="end"/>
      </w:r>
      <w:r w:rsidR="00BB3ED7">
        <w:t xml:space="preserve"> </w:t>
      </w:r>
      <w:r w:rsidR="00E06DFA">
        <w:t xml:space="preserve">represent the four finite </w:t>
      </w:r>
      <w:r w:rsidR="00D06AAB">
        <w:t xml:space="preserve">straight vortex segments that make up the element. The induced velocity of the element can be calculated using </w:t>
      </w:r>
      <w:r w:rsidR="0028031D">
        <w:t xml:space="preserve">equation </w:t>
      </w:r>
      <w:r w:rsidR="0028031D">
        <w:fldChar w:fldCharType="begin"/>
      </w:r>
      <w:r w:rsidR="0028031D">
        <w:instrText xml:space="preserve"> REF induced_velocity_of_straight_vortex \h </w:instrText>
      </w:r>
      <w:r w:rsidR="0028031D">
        <w:fldChar w:fldCharType="separate"/>
      </w:r>
      <m:oMath>
        <m:r>
          <m:rPr>
            <m:sty m:val="p"/>
          </m:rPr>
          <w:rPr>
            <w:rFonts w:ascii="Cambria Math" w:hAnsi="Cambria Math"/>
            <w:noProof/>
            <w:lang w:val="en-US"/>
          </w:rPr>
          <m:t>2</m:t>
        </m:r>
        <m:r>
          <m:rPr>
            <m:sty m:val="p"/>
          </m:rPr>
          <w:rPr>
            <w:rFonts w:ascii="Cambria Math" w:hAnsi="Cambria Math"/>
            <w:lang w:val="en-US"/>
          </w:rPr>
          <m:t>.</m:t>
        </m:r>
        <m:r>
          <m:rPr>
            <m:sty m:val="p"/>
          </m:rPr>
          <w:rPr>
            <w:rFonts w:ascii="Cambria Math" w:hAnsi="Cambria Math"/>
            <w:noProof/>
            <w:lang w:val="en-US"/>
          </w:rPr>
          <m:t>42</m:t>
        </m:r>
      </m:oMath>
      <w:r w:rsidR="0028031D">
        <w:fldChar w:fldCharType="end"/>
      </w:r>
      <w:r w:rsidR="0028031D">
        <w:t xml:space="preserve"> </w:t>
      </w:r>
      <w:r w:rsidR="00AA378C">
        <w:t xml:space="preserve">on each segment separately. For an arbitrary point in space </w:t>
      </w:r>
      <m:oMath>
        <m:r>
          <w:rPr>
            <w:rFonts w:ascii="Cambria Math" w:hAnsi="Cambria Math"/>
          </w:rPr>
          <m:t>P</m:t>
        </m:r>
        <m:d>
          <m:dPr>
            <m:ctrlPr>
              <w:rPr>
                <w:rFonts w:ascii="Cambria Math" w:hAnsi="Cambria Math"/>
                <w:i/>
              </w:rPr>
            </m:ctrlPr>
          </m:dPr>
          <m:e>
            <m:r>
              <w:rPr>
                <w:rFonts w:ascii="Cambria Math" w:hAnsi="Cambria Math"/>
              </w:rPr>
              <m:t>x,y,z</m:t>
            </m:r>
          </m:e>
        </m:d>
      </m:oMath>
      <w:r w:rsidR="00E1371E">
        <w:rPr>
          <w:rFonts w:eastAsiaTheme="minorEastAsia"/>
        </w:rPr>
        <w:t xml:space="preserve"> the induced velocity is</w:t>
      </w:r>
      <w:r w:rsidR="001278F3">
        <w:rPr>
          <w:rFonts w:eastAsiaTheme="minorEastAsia"/>
        </w:rPr>
        <w:t>:</w:t>
      </w:r>
    </w:p>
    <w:p w14:paraId="37E22147" w14:textId="1794594E" w:rsidR="00137913"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4</m:t>
                  </m:r>
                </m:sub>
              </m:sSub>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44</m:t>
                  </m:r>
                  <m:r>
                    <w:rPr>
                      <w:rFonts w:ascii="Cambria Math" w:hAnsi="Cambria Math"/>
                      <w:i/>
                      <w:lang w:val="en-US"/>
                    </w:rPr>
                    <w:fldChar w:fldCharType="end"/>
                  </m:r>
                </m:e>
              </m:d>
            </m:e>
          </m:eqArr>
        </m:oMath>
      </m:oMathPara>
    </w:p>
    <w:p w14:paraId="73344904" w14:textId="77777777" w:rsidR="00137913" w:rsidRPr="00137913" w:rsidRDefault="00137913" w:rsidP="00473F20">
      <w:pPr>
        <w:rPr>
          <w:rFonts w:eastAsiaTheme="minorEastAsia"/>
        </w:rPr>
      </w:pPr>
    </w:p>
    <w:p w14:paraId="2DFC886F" w14:textId="23251384" w:rsidR="00137913" w:rsidRDefault="00137913" w:rsidP="00473F20">
      <w:pPr>
        <w:rPr>
          <w:rFonts w:eastAsiaTheme="minorEastAsia"/>
        </w:rPr>
      </w:pPr>
      <w:r>
        <w:rPr>
          <w:rFonts w:eastAsiaTheme="minorEastAsia"/>
        </w:rPr>
        <w:t>Where:</w:t>
      </w:r>
    </w:p>
    <w:p w14:paraId="259C6C6E" w14:textId="39985781" w:rsidR="006E3186" w:rsidRDefault="00000000" w:rsidP="0028365E">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V</m:t>
                      </m:r>
                    </m:e>
                  </m:acc>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r>
                    <m:rPr>
                      <m:sty m:val="p"/>
                    </m:rPr>
                    <w:rPr>
                      <w:rFonts w:ascii="Cambria Math" w:hAnsi="Cambria Math"/>
                      <w:lang w:val="en-US"/>
                    </w:rPr>
                    <m:t>Γ</m:t>
                  </m:r>
                  <m:ctrlPr>
                    <w:rPr>
                      <w:rFonts w:ascii="Cambria Math" w:hAnsi="Cambria Math"/>
                      <w:lang w:val="en-US"/>
                    </w:rPr>
                  </m:ctrlPr>
                </m:num>
                <m:den>
                  <m:r>
                    <w:rPr>
                      <w:rFonts w:ascii="Cambria Math" w:hAnsi="Cambria Math"/>
                      <w:lang w:val="en-US"/>
                    </w:rPr>
                    <m:t>4π</m:t>
                  </m:r>
                </m:den>
              </m:f>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i,1</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i,2</m:t>
                      </m:r>
                    </m:sub>
                  </m:sSub>
                </m:num>
                <m:den>
                  <m:d>
                    <m:dPr>
                      <m:begChr m:val="|"/>
                      <m:endChr m:val="|"/>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i,1</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i,2</m:t>
                          </m:r>
                        </m:sub>
                      </m:sSub>
                    </m:e>
                  </m:d>
                </m:den>
              </m:f>
              <m:sSub>
                <m:sSubPr>
                  <m:ctrlPr>
                    <w:rPr>
                      <w:rFonts w:ascii="Cambria Math" w:hAnsi="Cambria Math"/>
                      <w:i/>
                      <w:lang w:val="en-US"/>
                    </w:rPr>
                  </m:ctrlPr>
                </m:sSubPr>
                <m:e>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i,1</m:t>
                  </m:r>
                </m:sub>
              </m:sSub>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i,2</m:t>
                  </m:r>
                </m:sub>
              </m:sSub>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i,1</m:t>
                          </m:r>
                        </m:sub>
                      </m:sSub>
                    </m:num>
                    <m:den>
                      <m:d>
                        <m:dPr>
                          <m:begChr m:val="|"/>
                          <m:endChr m:val="|"/>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i,1</m:t>
                              </m:r>
                            </m:sub>
                          </m:sSub>
                        </m:e>
                      </m:d>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i,2</m:t>
                          </m:r>
                        </m:sub>
                      </m:sSub>
                    </m:num>
                    <m:den>
                      <m:d>
                        <m:dPr>
                          <m:begChr m:val="|"/>
                          <m:endChr m:val="|"/>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i,2</m:t>
                              </m:r>
                            </m:sub>
                          </m:sSub>
                        </m:e>
                      </m:d>
                    </m:den>
                  </m:f>
                </m:e>
              </m:d>
              <m:r>
                <w:rPr>
                  <w:rFonts w:ascii="Cambria Math" w:hAnsi="Cambria Math"/>
                  <w:lang w:val="en-US"/>
                </w:rPr>
                <m:t>#</m:t>
              </m:r>
              <m:d>
                <m:dPr>
                  <m:ctrlPr>
                    <w:rPr>
                      <w:rFonts w:ascii="Cambria Math" w:hAnsi="Cambria Math"/>
                      <w:i/>
                      <w:lang w:val="en-US"/>
                    </w:rPr>
                  </m:ctrlPr>
                </m:dPr>
                <m:e>
                  <w:bookmarkStart w:id="162" w:name="eq_22"/>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45</m:t>
                  </m:r>
                  <m:r>
                    <w:rPr>
                      <w:rFonts w:ascii="Cambria Math" w:hAnsi="Cambria Math"/>
                      <w:i/>
                      <w:lang w:val="en-US"/>
                    </w:rPr>
                    <w:fldChar w:fldCharType="end"/>
                  </m:r>
                  <w:bookmarkEnd w:id="162"/>
                </m:e>
              </m:d>
            </m:e>
          </m:eqArr>
        </m:oMath>
      </m:oMathPara>
    </w:p>
    <w:p w14:paraId="42C2BEFB" w14:textId="5E0A9B9C" w:rsidR="00924DBE" w:rsidRDefault="00FC6503" w:rsidP="0028365E">
      <w:pPr>
        <w:rPr>
          <w:rFonts w:eastAsiaTheme="minorEastAsia"/>
          <w:lang w:val="en-US"/>
        </w:rPr>
      </w:pPr>
      <w:r>
        <w:rPr>
          <w:lang w:val="en-US"/>
        </w:rPr>
        <w:lastRenderedPageBreak/>
        <w:t xml:space="preserve">These elements are sorted in a </w:t>
      </w:r>
      <w:r w:rsidR="00EE42C9">
        <w:rPr>
          <w:lang w:val="en-US"/>
        </w:rPr>
        <w:t>two-dimensional</w:t>
      </w:r>
      <w:r>
        <w:rPr>
          <w:lang w:val="en-US"/>
        </w:rPr>
        <w:t xml:space="preserve"> grid </w:t>
      </w:r>
      <w:r w:rsidR="0028031D">
        <w:rPr>
          <w:lang w:val="en-US"/>
        </w:rPr>
        <w:t>to</w:t>
      </w:r>
      <w:r w:rsidR="00755818">
        <w:rPr>
          <w:lang w:val="en-US"/>
        </w:rPr>
        <w:t xml:space="preserve"> cover the lift</w:t>
      </w:r>
      <w:r w:rsidR="00924DBE">
        <w:rPr>
          <w:lang w:val="en-US"/>
        </w:rPr>
        <w:t>ing surface shape.</w:t>
      </w:r>
      <w:r w:rsidR="00C8312D">
        <w:rPr>
          <w:lang w:val="en-US"/>
        </w:rPr>
        <w:t xml:space="preserve"> </w:t>
      </w:r>
      <w:r w:rsidR="00AA255A">
        <w:rPr>
          <w:lang w:val="en-US"/>
        </w:rPr>
        <w:t>To</w:t>
      </w:r>
      <w:r w:rsidR="00C8312D">
        <w:rPr>
          <w:lang w:val="en-US"/>
        </w:rPr>
        <w:t xml:space="preserve"> satisfy the trailing edge condition </w:t>
      </w:r>
      <w:r w:rsidR="002928F6">
        <w:rPr>
          <w:lang w:val="en-US"/>
        </w:rPr>
        <w:t>(Kutta condition)</w:t>
      </w:r>
      <w:r w:rsidR="006B0061">
        <w:rPr>
          <w:lang w:val="en-US"/>
        </w:rPr>
        <w:t xml:space="preserve"> the trailing vortex of the last panel row must be cancelled</w:t>
      </w:r>
      <w:r w:rsidR="00780683">
        <w:rPr>
          <w:lang w:val="en-US"/>
        </w:rPr>
        <w:t xml:space="preserve">. Therefor the last row of panels as well as all the wake panels </w:t>
      </w:r>
      <w:r w:rsidR="004748BC">
        <w:rPr>
          <w:lang w:val="en-US"/>
        </w:rPr>
        <w:t xml:space="preserve">have the same circulation </w:t>
      </w:r>
      <m:oMath>
        <m:r>
          <m:rPr>
            <m:sty m:val="p"/>
          </m:rPr>
          <w:rPr>
            <w:rFonts w:ascii="Cambria Math" w:hAnsi="Cambria Math"/>
            <w:lang w:val="en-US"/>
          </w:rPr>
          <m:t>Γ</m:t>
        </m:r>
      </m:oMath>
      <w:r w:rsidR="004748BC">
        <w:rPr>
          <w:rFonts w:eastAsiaTheme="minorEastAsia"/>
          <w:lang w:val="en-US"/>
        </w:rPr>
        <w:t>.</w:t>
      </w:r>
    </w:p>
    <w:p w14:paraId="76E91DF5" w14:textId="77777777" w:rsidR="00C02995" w:rsidRPr="004748BC" w:rsidRDefault="00C02995" w:rsidP="00C02995">
      <w:pPr>
        <w:rPr>
          <w:lang w:val="en-US"/>
        </w:rPr>
      </w:pPr>
      <w:r>
        <w:rPr>
          <w:noProof/>
          <w:lang w:val="en-US"/>
        </w:rPr>
        <w:drawing>
          <wp:inline distT="0" distB="0" distL="0" distR="0" wp14:anchorId="7879DA84" wp14:editId="1C9AC953">
            <wp:extent cx="5731510" cy="3540760"/>
            <wp:effectExtent l="0" t="0" r="2540" b="2540"/>
            <wp:docPr id="1784947075" name="vortex ring model.png" descr="A diagram of a diagram of a pl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47075" name="vortex ring model.png" descr="A diagram of a diagram of a plane&#10;&#10;Description automatically generated with medium confidence"/>
                    <pic:cNvPicPr/>
                  </pic:nvPicPr>
                  <pic:blipFill>
                    <a:blip r:link="rId24"/>
                    <a:stretch>
                      <a:fillRect/>
                    </a:stretch>
                  </pic:blipFill>
                  <pic:spPr>
                    <a:xfrm>
                      <a:off x="0" y="0"/>
                      <a:ext cx="5731510" cy="3540760"/>
                    </a:xfrm>
                    <a:prstGeom prst="rect">
                      <a:avLst/>
                    </a:prstGeom>
                  </pic:spPr>
                </pic:pic>
              </a:graphicData>
            </a:graphic>
          </wp:inline>
        </w:drawing>
      </w:r>
    </w:p>
    <w:p w14:paraId="682F4513" w14:textId="2AFF9424" w:rsidR="00C02995" w:rsidRDefault="00C02995" w:rsidP="00C02995">
      <w:pPr>
        <w:pStyle w:val="Caption"/>
        <w:ind w:left="360"/>
      </w:pPr>
      <w:bookmarkStart w:id="163" w:name="_Ref173343021"/>
      <w:bookmarkStart w:id="164" w:name="_Ref173343010"/>
      <w:bookmarkStart w:id="165" w:name="_Toc180011598"/>
      <w:r>
        <w:t xml:space="preserve">Figure </w:t>
      </w:r>
      <w:fldSimple w:instr=" STYLEREF 1 \s ">
        <w:r w:rsidR="00BC36D0">
          <w:rPr>
            <w:noProof/>
          </w:rPr>
          <w:t>2</w:t>
        </w:r>
      </w:fldSimple>
      <w:r w:rsidR="00FA237D">
        <w:noBreakHyphen/>
      </w:r>
      <w:fldSimple w:instr=" SEQ Figure \* ARABIC \s 1 ">
        <w:r w:rsidR="00BC36D0">
          <w:rPr>
            <w:noProof/>
          </w:rPr>
          <w:t>9</w:t>
        </w:r>
      </w:fldSimple>
      <w:bookmarkEnd w:id="163"/>
      <w:r>
        <w:t xml:space="preserve"> vortex ring elements in a grid</w:t>
      </w:r>
      <w:sdt>
        <w:sdtPr>
          <w:id w:val="449982514"/>
          <w:citation/>
        </w:sdtPr>
        <w:sdtContent>
          <w:r>
            <w:fldChar w:fldCharType="begin"/>
          </w:r>
          <w:r>
            <w:instrText xml:space="preserve"> CITATION Jos01 \l 2057 </w:instrText>
          </w:r>
          <w:r>
            <w:fldChar w:fldCharType="separate"/>
          </w:r>
          <w:r w:rsidR="00BC36D0">
            <w:rPr>
              <w:noProof/>
            </w:rPr>
            <w:t xml:space="preserve"> </w:t>
          </w:r>
          <w:r w:rsidR="00BC36D0" w:rsidRPr="00BC36D0">
            <w:rPr>
              <w:noProof/>
            </w:rPr>
            <w:t>[3]</w:t>
          </w:r>
          <w:r>
            <w:fldChar w:fldCharType="end"/>
          </w:r>
        </w:sdtContent>
      </w:sdt>
      <w:bookmarkEnd w:id="164"/>
      <w:bookmarkEnd w:id="165"/>
    </w:p>
    <w:p w14:paraId="635CB719" w14:textId="77777777" w:rsidR="00C02995" w:rsidRPr="00C02995" w:rsidRDefault="00C02995" w:rsidP="0028365E">
      <w:pPr>
        <w:rPr>
          <w:rFonts w:eastAsiaTheme="minorEastAsia"/>
        </w:rPr>
      </w:pPr>
    </w:p>
    <w:p w14:paraId="05BA0F1D" w14:textId="442C45F4" w:rsidR="0024568D" w:rsidRDefault="0024568D" w:rsidP="0028365E">
      <w:pPr>
        <w:rPr>
          <w:rFonts w:eastAsiaTheme="minorEastAsia"/>
          <w:lang w:val="en-US"/>
        </w:rPr>
      </w:pPr>
      <w:r>
        <w:rPr>
          <w:rFonts w:eastAsiaTheme="minorEastAsia"/>
          <w:lang w:val="en-US"/>
        </w:rPr>
        <w:t xml:space="preserve">The </w:t>
      </w:r>
      <w:r w:rsidR="00FD6726">
        <w:rPr>
          <w:rFonts w:eastAsiaTheme="minorEastAsia"/>
          <w:lang w:val="en-US"/>
        </w:rPr>
        <w:t>influence coefficient</w:t>
      </w:r>
      <w:r w:rsidR="00954788">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α</m:t>
            </m:r>
          </m:e>
          <m:sub>
            <m:r>
              <w:rPr>
                <w:rFonts w:ascii="Cambria Math" w:eastAsiaTheme="minorEastAsia" w:hAnsi="Cambria Math"/>
                <w:lang w:val="en-US"/>
              </w:rPr>
              <m:t>ij</m:t>
            </m:r>
          </m:sub>
        </m:sSub>
      </m:oMath>
      <w:r w:rsidR="00954788">
        <w:rPr>
          <w:rFonts w:eastAsiaTheme="minorEastAsia"/>
          <w:lang w:val="en-US"/>
        </w:rPr>
        <w:t xml:space="preserve"> is</w:t>
      </w:r>
      <w:r w:rsidR="00506C1B">
        <w:rPr>
          <w:rFonts w:eastAsiaTheme="minorEastAsia"/>
          <w:lang w:val="en-US"/>
        </w:rPr>
        <w:t xml:space="preserve"> essentially the </w:t>
      </w:r>
      <w:r w:rsidR="00954788">
        <w:rPr>
          <w:rFonts w:eastAsiaTheme="minorEastAsia"/>
          <w:lang w:val="en-US"/>
        </w:rPr>
        <w:t xml:space="preserve">induced velocity of </w:t>
      </w:r>
      <w:r w:rsidR="00D123B2">
        <w:rPr>
          <w:rFonts w:eastAsiaTheme="minorEastAsia"/>
          <w:lang w:val="en-US"/>
        </w:rPr>
        <w:t xml:space="preserve">the i-th </w:t>
      </w:r>
      <w:r w:rsidR="00C1359E">
        <w:rPr>
          <w:rFonts w:eastAsiaTheme="minorEastAsia"/>
          <w:lang w:val="en-US"/>
        </w:rPr>
        <w:t xml:space="preserve">vortex ring element </w:t>
      </w:r>
      <w:r w:rsidR="004D0801">
        <w:rPr>
          <w:rFonts w:eastAsiaTheme="minorEastAsia"/>
          <w:lang w:val="en-US"/>
        </w:rPr>
        <w:t xml:space="preserve">with unitary circulation </w:t>
      </w:r>
      <w:r w:rsidR="00FD601B">
        <w:rPr>
          <w:rFonts w:eastAsiaTheme="minorEastAsia"/>
          <w:lang w:val="en-US"/>
        </w:rPr>
        <w:t xml:space="preserve">at the j-th </w:t>
      </w:r>
      <w:r w:rsidR="007403D4">
        <w:rPr>
          <w:rFonts w:eastAsiaTheme="minorEastAsia"/>
          <w:lang w:val="en-US"/>
        </w:rPr>
        <w:t>collocation point.</w:t>
      </w:r>
      <w:r w:rsidR="00D123B2">
        <w:rPr>
          <w:rFonts w:eastAsiaTheme="minorEastAsia"/>
          <w:lang w:val="en-US"/>
        </w:rPr>
        <w:t xml:space="preserve"> </w:t>
      </w:r>
      <w:r w:rsidR="00700842">
        <w:rPr>
          <w:rFonts w:eastAsiaTheme="minorEastAsia"/>
          <w:lang w:val="en-US"/>
        </w:rPr>
        <w:t xml:space="preserve">The influence coefficients can easily be calculated using equation </w:t>
      </w:r>
      <w:r w:rsidR="00700842">
        <w:rPr>
          <w:rFonts w:eastAsiaTheme="minorEastAsia"/>
          <w:lang w:val="en-US"/>
        </w:rPr>
        <w:fldChar w:fldCharType="begin"/>
      </w:r>
      <w:r w:rsidR="00700842">
        <w:rPr>
          <w:rFonts w:eastAsiaTheme="minorEastAsia"/>
          <w:lang w:val="en-US"/>
        </w:rPr>
        <w:instrText xml:space="preserve"> REF eq_22 \h </w:instrText>
      </w:r>
      <w:r w:rsidR="00700842">
        <w:rPr>
          <w:rFonts w:eastAsiaTheme="minorEastAsia"/>
          <w:lang w:val="en-US"/>
        </w:rPr>
      </w:r>
      <w:r w:rsidR="00700842">
        <w:rPr>
          <w:rFonts w:eastAsiaTheme="minorEastAsia"/>
          <w:lang w:val="en-US"/>
        </w:rPr>
        <w:fldChar w:fldCharType="separate"/>
      </w:r>
      <m:oMath>
        <m:r>
          <m:rPr>
            <m:sty m:val="p"/>
          </m:rPr>
          <w:rPr>
            <w:rFonts w:ascii="Cambria Math" w:hAnsi="Cambria Math"/>
            <w:noProof/>
            <w:lang w:val="en-US"/>
          </w:rPr>
          <m:t>2</m:t>
        </m:r>
        <m:r>
          <m:rPr>
            <m:sty m:val="p"/>
          </m:rPr>
          <w:rPr>
            <w:rFonts w:ascii="Cambria Math" w:hAnsi="Cambria Math"/>
            <w:lang w:val="en-US"/>
          </w:rPr>
          <m:t>.</m:t>
        </m:r>
        <m:r>
          <m:rPr>
            <m:sty m:val="p"/>
          </m:rPr>
          <w:rPr>
            <w:rFonts w:ascii="Cambria Math" w:hAnsi="Cambria Math"/>
            <w:noProof/>
            <w:lang w:val="en-US"/>
          </w:rPr>
          <m:t>45</m:t>
        </m:r>
      </m:oMath>
      <w:r w:rsidR="00700842">
        <w:rPr>
          <w:rFonts w:eastAsiaTheme="minorEastAsia"/>
          <w:lang w:val="en-US"/>
        </w:rPr>
        <w:fldChar w:fldCharType="end"/>
      </w:r>
      <w:r w:rsidR="00700842">
        <w:rPr>
          <w:rFonts w:eastAsiaTheme="minorEastAsia"/>
          <w:lang w:val="en-US"/>
        </w:rPr>
        <w:t xml:space="preserve"> </w:t>
      </w:r>
      <w:r w:rsidR="001926A8">
        <w:rPr>
          <w:rFonts w:eastAsiaTheme="minorEastAsia"/>
          <w:lang w:val="en-US"/>
        </w:rPr>
        <w:t xml:space="preserve">. Iterating over all panels and all collocation points </w:t>
      </w:r>
      <w:r w:rsidR="00DA18A5">
        <w:rPr>
          <w:rFonts w:eastAsiaTheme="minorEastAsia"/>
          <w:lang w:val="en-US"/>
        </w:rPr>
        <w:t>results in a matrix</w:t>
      </w:r>
    </w:p>
    <w:p w14:paraId="7C72CC92" w14:textId="7C5C7386" w:rsidR="009803FA"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hAnsi="Cambria Math"/>
                  <w:lang w:val="en-US"/>
                </w:rPr>
                <m:t>A=</m:t>
              </m:r>
              <m:d>
                <m:dPr>
                  <m:begChr m:val="["/>
                  <m:endChr m:val="]"/>
                  <m:ctrlPr>
                    <w:rPr>
                      <w:rFonts w:ascii="Cambria Math" w:hAnsi="Cambria Math"/>
                      <w:i/>
                      <w:lang w:val="en-US"/>
                    </w:rPr>
                  </m:ctrlPr>
                </m:dPr>
                <m:e>
                  <m:m>
                    <m:mPr>
                      <m:mcs>
                        <m:mc>
                          <m:mcPr>
                            <m:count m:val="4"/>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11</m:t>
                            </m:r>
                          </m:sub>
                        </m:sSub>
                      </m:e>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12</m:t>
                            </m:r>
                          </m:sub>
                        </m:sSub>
                      </m:e>
                      <m:e>
                        <m:r>
                          <w:rPr>
                            <w:rFonts w:ascii="Cambria Math" w:hAnsi="Cambria Math"/>
                            <w:lang w:val="en-US"/>
                          </w:rPr>
                          <m:t>⋯</m:t>
                        </m:r>
                      </m:e>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m:t>
                            </m:r>
                          </m:sub>
                        </m:sSub>
                      </m:e>
                    </m:mr>
                    <m:m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21</m:t>
                            </m:r>
                          </m:sub>
                        </m:sSub>
                      </m:e>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22</m:t>
                            </m:r>
                          </m:sub>
                        </m:sSub>
                      </m:e>
                      <m:e>
                        <m:r>
                          <w:rPr>
                            <w:rFonts w:ascii="Cambria Math" w:hAnsi="Cambria Math"/>
                            <w:lang w:val="en-US"/>
                          </w:rPr>
                          <m:t>⋯</m:t>
                        </m:r>
                      </m:e>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m:t>
                            </m:r>
                          </m:sub>
                        </m:sSub>
                      </m:e>
                    </m:mr>
                    <m:mr>
                      <m:e>
                        <m:r>
                          <w:rPr>
                            <w:rFonts w:ascii="Cambria Math" w:hAnsi="Cambria Math"/>
                            <w:lang w:val="en-US"/>
                          </w:rPr>
                          <m:t>⋮</m:t>
                        </m:r>
                      </m:e>
                      <m:e>
                        <m:r>
                          <w:rPr>
                            <w:rFonts w:ascii="Cambria Math" w:hAnsi="Cambria Math"/>
                            <w:lang w:val="en-US"/>
                          </w:rPr>
                          <m:t>⋮</m:t>
                        </m:r>
                      </m:e>
                      <m:e>
                        <m:r>
                          <w:rPr>
                            <w:rFonts w:ascii="Cambria Math" w:hAnsi="Cambria Math"/>
                            <w:lang w:val="en-US"/>
                          </w:rPr>
                          <m:t>⋱</m:t>
                        </m:r>
                      </m:e>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m1</m:t>
                            </m:r>
                          </m:sub>
                        </m:sSub>
                      </m:e>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m2</m:t>
                            </m:r>
                          </m:sub>
                        </m:sSub>
                      </m:e>
                      <m:e>
                        <m:r>
                          <w:rPr>
                            <w:rFonts w:ascii="Cambria Math" w:hAnsi="Cambria Math"/>
                            <w:lang w:val="en-US"/>
                          </w:rPr>
                          <m:t>⋯</m:t>
                        </m:r>
                      </m:e>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mm</m:t>
                            </m:r>
                          </m:sub>
                        </m:sSub>
                      </m:e>
                    </m:mr>
                  </m:m>
                </m:e>
              </m:d>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46</m:t>
                  </m:r>
                  <m:r>
                    <w:rPr>
                      <w:rFonts w:ascii="Cambria Math" w:hAnsi="Cambria Math"/>
                      <w:i/>
                      <w:lang w:val="en-US"/>
                    </w:rPr>
                    <w:fldChar w:fldCharType="end"/>
                  </m:r>
                </m:e>
              </m:d>
            </m:e>
          </m:eqArr>
        </m:oMath>
      </m:oMathPara>
    </w:p>
    <w:p w14:paraId="7BAF19F7" w14:textId="708408BD" w:rsidR="00DA18A5" w:rsidRDefault="00DA18A5" w:rsidP="0028365E">
      <w:pPr>
        <w:rPr>
          <w:rFonts w:eastAsiaTheme="minorEastAsia"/>
          <w:lang w:val="en-US"/>
        </w:rPr>
      </w:pPr>
    </w:p>
    <w:p w14:paraId="417CD715" w14:textId="77777777" w:rsidR="00A54300" w:rsidRPr="0024568D" w:rsidRDefault="00A54300" w:rsidP="0028365E">
      <w:pPr>
        <w:rPr>
          <w:rFonts w:eastAsiaTheme="minorEastAsia"/>
          <w:lang w:val="en-US"/>
        </w:rPr>
      </w:pPr>
    </w:p>
    <w:p w14:paraId="59DC894C" w14:textId="77777777" w:rsidR="0024568D" w:rsidRPr="00506C1B" w:rsidRDefault="0024568D" w:rsidP="0028365E">
      <w:pPr>
        <w:rPr>
          <w:rFonts w:eastAsiaTheme="minorEastAsia"/>
        </w:rPr>
      </w:pPr>
    </w:p>
    <w:p w14:paraId="53F4874C" w14:textId="77777777" w:rsidR="004748BC" w:rsidRPr="006E3186" w:rsidRDefault="004748BC" w:rsidP="0028365E">
      <w:pPr>
        <w:rPr>
          <w:rFonts w:ascii="Calibri" w:eastAsiaTheme="majorEastAsia" w:hAnsi="Calibri" w:cstheme="majorBidi"/>
          <w:lang w:val="en-US"/>
        </w:rPr>
      </w:pPr>
    </w:p>
    <w:p w14:paraId="7673DFD3" w14:textId="77777777" w:rsidR="00C96B8D" w:rsidRDefault="00C96B8D" w:rsidP="00C96B8D">
      <w:pPr>
        <w:keepNext/>
      </w:pPr>
      <w:r>
        <w:rPr>
          <w:noProof/>
        </w:rPr>
        <w:lastRenderedPageBreak/>
        <w:drawing>
          <wp:inline distT="0" distB="0" distL="0" distR="0" wp14:anchorId="021DC654" wp14:editId="792A3849">
            <wp:extent cx="5226319" cy="2502029"/>
            <wp:effectExtent l="0" t="0" r="0" b="0"/>
            <wp:docPr id="1633120846" name="2D ARRAY OF PANELS.png" descr="A graph of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0846" name="2D ARRAY OF PANELS.png" descr="A graph of lines and points&#10;&#10;Description automatically generated"/>
                    <pic:cNvPicPr/>
                  </pic:nvPicPr>
                  <pic:blipFill>
                    <a:blip r:link="rId25"/>
                    <a:stretch>
                      <a:fillRect/>
                    </a:stretch>
                  </pic:blipFill>
                  <pic:spPr>
                    <a:xfrm>
                      <a:off x="0" y="0"/>
                      <a:ext cx="5226319" cy="2502029"/>
                    </a:xfrm>
                    <a:prstGeom prst="rect">
                      <a:avLst/>
                    </a:prstGeom>
                  </pic:spPr>
                </pic:pic>
              </a:graphicData>
            </a:graphic>
          </wp:inline>
        </w:drawing>
      </w:r>
    </w:p>
    <w:p w14:paraId="3C8C3271" w14:textId="471E98D0" w:rsidR="004748BC" w:rsidRDefault="00C96B8D" w:rsidP="00C96B8D">
      <w:pPr>
        <w:pStyle w:val="Caption"/>
      </w:pPr>
      <w:bookmarkStart w:id="166" w:name="_Toc180011599"/>
      <w:r>
        <w:t xml:space="preserve">Figure </w:t>
      </w:r>
      <w:fldSimple w:instr=" STYLEREF 1 \s ">
        <w:r w:rsidR="00BC36D0">
          <w:rPr>
            <w:noProof/>
          </w:rPr>
          <w:t>2</w:t>
        </w:r>
      </w:fldSimple>
      <w:r w:rsidR="00FA237D">
        <w:noBreakHyphen/>
      </w:r>
      <w:fldSimple w:instr=" SEQ Figure \* ARABIC \s 1 ">
        <w:r w:rsidR="00BC36D0">
          <w:rPr>
            <w:noProof/>
          </w:rPr>
          <w:t>10</w:t>
        </w:r>
      </w:fldSimple>
      <w:r>
        <w:t xml:space="preserve"> Array of wing and wake panel corner points (dots) and of collocation points( </w:t>
      </w:r>
      <m:oMath>
        <m:r>
          <w:rPr>
            <w:rFonts w:ascii="Cambria Math" w:hAnsi="Cambria Math"/>
          </w:rPr>
          <m:t>×</m:t>
        </m:r>
      </m:oMath>
      <w:r>
        <w:t xml:space="preserve"> symbols)</w:t>
      </w:r>
      <w:sdt>
        <w:sdtPr>
          <w:id w:val="-1000886518"/>
          <w:citation/>
        </w:sdtPr>
        <w:sdtContent>
          <w:r>
            <w:fldChar w:fldCharType="begin"/>
          </w:r>
          <w:r>
            <w:rPr>
              <w:lang w:val="en-US"/>
            </w:rPr>
            <w:instrText xml:space="preserve"> CITATION Jos01 \l 1033 </w:instrText>
          </w:r>
          <w:r>
            <w:fldChar w:fldCharType="separate"/>
          </w:r>
          <w:r w:rsidR="00BC36D0">
            <w:rPr>
              <w:noProof/>
              <w:lang w:val="en-US"/>
            </w:rPr>
            <w:t xml:space="preserve"> </w:t>
          </w:r>
          <w:r w:rsidR="00BC36D0" w:rsidRPr="00BC36D0">
            <w:rPr>
              <w:noProof/>
              <w:lang w:val="en-US"/>
            </w:rPr>
            <w:t>[3]</w:t>
          </w:r>
          <w:r>
            <w:fldChar w:fldCharType="end"/>
          </w:r>
        </w:sdtContent>
      </w:sdt>
      <w:bookmarkEnd w:id="166"/>
    </w:p>
    <w:p w14:paraId="53675006" w14:textId="6D1FD755" w:rsidR="009803FA" w:rsidRDefault="008A5FE2" w:rsidP="009803FA">
      <w:r>
        <w:t xml:space="preserve">For the sake of </w:t>
      </w:r>
      <w:r w:rsidR="00CA0E8B">
        <w:t>completeness,</w:t>
      </w:r>
      <w:r>
        <w:t xml:space="preserve"> the </w:t>
      </w:r>
      <w:r w:rsidR="003E11E0">
        <w:t xml:space="preserve">linear set of equations that has to be solved in order to calculate the </w:t>
      </w:r>
      <w:r w:rsidR="001319F1">
        <w:t>circulation intensity of each element given a certain angle of attack for each panel is:</w:t>
      </w:r>
    </w:p>
    <w:p w14:paraId="4F1A9F1C" w14:textId="4ACEA437" w:rsidR="001322B0"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4"/>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11</m:t>
                            </m:r>
                          </m:sub>
                        </m:sSub>
                      </m:e>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12</m:t>
                            </m:r>
                          </m:sub>
                        </m:sSub>
                      </m:e>
                      <m:e>
                        <m:r>
                          <w:rPr>
                            <w:rFonts w:ascii="Cambria Math" w:hAnsi="Cambria Math"/>
                            <w:lang w:val="en-US"/>
                          </w:rPr>
                          <m:t>⋯</m:t>
                        </m:r>
                      </m:e>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m:t>
                            </m:r>
                          </m:sub>
                        </m:sSub>
                      </m:e>
                    </m:mr>
                    <m:m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21</m:t>
                            </m:r>
                          </m:sub>
                        </m:sSub>
                      </m:e>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22</m:t>
                            </m:r>
                          </m:sub>
                        </m:sSub>
                      </m:e>
                      <m:e>
                        <m:r>
                          <w:rPr>
                            <w:rFonts w:ascii="Cambria Math" w:hAnsi="Cambria Math"/>
                            <w:lang w:val="en-US"/>
                          </w:rPr>
                          <m:t>⋯</m:t>
                        </m:r>
                      </m:e>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m:t>
                            </m:r>
                          </m:sub>
                        </m:sSub>
                      </m:e>
                    </m:mr>
                    <m:mr>
                      <m:e>
                        <m:r>
                          <w:rPr>
                            <w:rFonts w:ascii="Cambria Math" w:hAnsi="Cambria Math"/>
                            <w:lang w:val="en-US"/>
                          </w:rPr>
                          <m:t>⋮</m:t>
                        </m:r>
                      </m:e>
                      <m:e>
                        <m:r>
                          <w:rPr>
                            <w:rFonts w:ascii="Cambria Math" w:hAnsi="Cambria Math"/>
                            <w:lang w:val="en-US"/>
                          </w:rPr>
                          <m:t>⋮</m:t>
                        </m:r>
                      </m:e>
                      <m:e>
                        <m:r>
                          <w:rPr>
                            <w:rFonts w:ascii="Cambria Math" w:hAnsi="Cambria Math"/>
                            <w:lang w:val="en-US"/>
                          </w:rPr>
                          <m:t>⋱</m:t>
                        </m:r>
                      </m:e>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m1</m:t>
                            </m:r>
                          </m:sub>
                        </m:sSub>
                      </m:e>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m2</m:t>
                            </m:r>
                          </m:sub>
                        </m:sSub>
                      </m:e>
                      <m:e>
                        <m:r>
                          <w:rPr>
                            <w:rFonts w:ascii="Cambria Math" w:hAnsi="Cambria Math"/>
                            <w:lang w:val="en-US"/>
                          </w:rPr>
                          <m:t>⋯</m:t>
                        </m:r>
                      </m:e>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mm</m:t>
                            </m:r>
                          </m:sub>
                        </m:sSub>
                      </m:e>
                    </m:mr>
                  </m:m>
                </m:e>
              </m:d>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m:rPr>
                                <m:sty m:val="p"/>
                              </m:rPr>
                              <w:rPr>
                                <w:rFonts w:ascii="Cambria Math" w:hAnsi="Cambria Math"/>
                                <w:lang w:val="en-US"/>
                              </w:rPr>
                              <m:t>Γ</m:t>
                            </m:r>
                            <m:ctrlPr>
                              <w:rPr>
                                <w:rFonts w:ascii="Cambria Math" w:hAnsi="Cambria Math"/>
                                <w:lang w:val="en-US"/>
                              </w:rPr>
                            </m:ctrlPr>
                          </m:e>
                          <m:sub>
                            <m:r>
                              <w:rPr>
                                <w:rFonts w:ascii="Cambria Math" w:hAnsi="Cambria Math"/>
                                <w:lang w:val="en-US"/>
                              </w:rPr>
                              <m:t>1</m:t>
                            </m:r>
                          </m:sub>
                        </m:sSub>
                      </m:e>
                    </m:mr>
                    <m:mr>
                      <m:e>
                        <m:sSub>
                          <m:sSubPr>
                            <m:ctrlPr>
                              <w:rPr>
                                <w:rFonts w:ascii="Cambria Math" w:hAnsi="Cambria Math"/>
                                <w:i/>
                                <w:lang w:val="en-US"/>
                              </w:rPr>
                            </m:ctrlPr>
                          </m:sSubPr>
                          <m:e>
                            <m:r>
                              <m:rPr>
                                <m:sty m:val="p"/>
                              </m:rPr>
                              <w:rPr>
                                <w:rFonts w:ascii="Cambria Math" w:hAnsi="Cambria Math"/>
                                <w:lang w:val="en-US"/>
                              </w:rPr>
                              <m:t>Γ</m:t>
                            </m:r>
                            <m:ctrlPr>
                              <w:rPr>
                                <w:rFonts w:ascii="Cambria Math" w:hAnsi="Cambria Math"/>
                                <w:lang w:val="en-US"/>
                              </w:rPr>
                            </m:ctrlPr>
                          </m:e>
                          <m:sub>
                            <m:r>
                              <w:rPr>
                                <w:rFonts w:ascii="Cambria Math" w:hAnsi="Cambria Math"/>
                                <w:lang w:val="en-US"/>
                              </w:rPr>
                              <m:t>2</m:t>
                            </m:r>
                          </m:sub>
                        </m:sSub>
                      </m:e>
                    </m:mr>
                    <m:mr>
                      <m:e>
                        <m:r>
                          <w:rPr>
                            <w:rFonts w:ascii="Cambria Math" w:hAnsi="Cambria Math"/>
                            <w:lang w:val="en-US"/>
                          </w:rPr>
                          <m:t>⋮</m:t>
                        </m:r>
                      </m:e>
                    </m:mr>
                    <m:mr>
                      <m:e>
                        <m:sSub>
                          <m:sSubPr>
                            <m:ctrlPr>
                              <w:rPr>
                                <w:rFonts w:ascii="Cambria Math" w:hAnsi="Cambria Math"/>
                                <w:i/>
                                <w:lang w:val="en-US"/>
                              </w:rPr>
                            </m:ctrlPr>
                          </m:sSubPr>
                          <m:e>
                            <m:r>
                              <m:rPr>
                                <m:sty m:val="p"/>
                              </m:rPr>
                              <w:rPr>
                                <w:rFonts w:ascii="Cambria Math" w:hAnsi="Cambria Math"/>
                                <w:lang w:val="en-US"/>
                              </w:rPr>
                              <m:t>Γ</m:t>
                            </m:r>
                            <m:ctrlPr>
                              <w:rPr>
                                <w:rFonts w:ascii="Cambria Math" w:hAnsi="Cambria Math"/>
                                <w:lang w:val="en-US"/>
                              </w:rPr>
                            </m:ctrlPr>
                          </m:e>
                          <m:sub>
                            <m:r>
                              <w:rPr>
                                <w:rFonts w:ascii="Cambria Math" w:hAnsi="Cambria Math"/>
                                <w:lang w:val="en-US"/>
                              </w:rPr>
                              <m:t>m</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n</m:t>
                                </m:r>
                              </m:e>
                            </m:acc>
                          </m:e>
                          <m:sub>
                            <m:r>
                              <w:rPr>
                                <w:rFonts w:ascii="Cambria Math" w:hAnsi="Cambria Math"/>
                                <w:lang w:val="en-US"/>
                              </w:rPr>
                              <m:t>1</m:t>
                            </m:r>
                          </m:sub>
                        </m:sSub>
                      </m:e>
                    </m:mr>
                    <m:mr>
                      <m:e>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n</m:t>
                                </m:r>
                              </m:e>
                            </m:acc>
                          </m:e>
                          <m:sub>
                            <m:r>
                              <w:rPr>
                                <w:rFonts w:ascii="Cambria Math" w:hAnsi="Cambria Math"/>
                                <w:lang w:val="en-US"/>
                              </w:rPr>
                              <m:t>2</m:t>
                            </m:r>
                          </m:sub>
                        </m:sSub>
                      </m:e>
                    </m:mr>
                    <m:mr>
                      <m:e>
                        <m:r>
                          <w:rPr>
                            <w:rFonts w:ascii="Cambria Math" w:hAnsi="Cambria Math"/>
                            <w:lang w:val="en-US"/>
                          </w:rPr>
                          <m:t>⋮</m:t>
                        </m:r>
                      </m:e>
                    </m:mr>
                    <m:mr>
                      <m:e>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Q</m:t>
                                </m:r>
                              </m:e>
                            </m:acc>
                          </m:e>
                          <m:sub>
                            <m:r>
                              <w:rPr>
                                <w:rFonts w:ascii="Cambria Math" w:hAnsi="Cambria Math"/>
                                <w:lang w:val="en-US"/>
                              </w:rPr>
                              <m:t>∞</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n</m:t>
                                </m:r>
                              </m:e>
                            </m:acc>
                          </m:e>
                          <m:sub>
                            <m:r>
                              <w:rPr>
                                <w:rFonts w:ascii="Cambria Math" w:hAnsi="Cambria Math"/>
                                <w:lang w:val="en-US"/>
                              </w:rPr>
                              <m:t>m</m:t>
                            </m:r>
                          </m:sub>
                        </m:sSub>
                      </m:e>
                    </m:mr>
                  </m:m>
                </m:e>
              </m:d>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47</m:t>
                  </m:r>
                  <m:r>
                    <w:rPr>
                      <w:rFonts w:ascii="Cambria Math" w:hAnsi="Cambria Math"/>
                      <w:i/>
                      <w:lang w:val="en-US"/>
                    </w:rPr>
                    <w:fldChar w:fldCharType="end"/>
                  </m:r>
                </m:e>
              </m:d>
            </m:e>
          </m:eqArr>
        </m:oMath>
      </m:oMathPara>
    </w:p>
    <w:p w14:paraId="3B28380B" w14:textId="4CFE11AE" w:rsidR="00EF5DEC" w:rsidRDefault="009C719C" w:rsidP="00EF5DEC">
      <w:r>
        <w:t xml:space="preserve">The </w:t>
      </w:r>
      <w:r w:rsidR="00A27747">
        <w:t xml:space="preserve">downwash </w:t>
      </w:r>
      <w:r w:rsidR="00657CFE">
        <w:t xml:space="preserve">induced at each </w:t>
      </w:r>
      <w:r w:rsidR="00436AE1">
        <w:t>vortex ring element can be calculated by another set of linear equations</w:t>
      </w:r>
    </w:p>
    <w:p w14:paraId="39EFCC0C" w14:textId="0E259EA2" w:rsidR="00436AE1" w:rsidRPr="00B15722"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ind</m:t>
                                </m:r>
                              </m:sub>
                            </m:sSub>
                            <m:ctrlPr>
                              <w:rPr>
                                <w:rFonts w:ascii="Cambria Math" w:hAnsi="Cambria Math"/>
                                <w:lang w:val="en-US"/>
                              </w:rPr>
                            </m:ctrlPr>
                          </m:e>
                          <m:sub>
                            <m:r>
                              <w:rPr>
                                <w:rFonts w:ascii="Cambria Math" w:hAnsi="Cambria Math"/>
                                <w:lang w:val="en-US"/>
                              </w:rPr>
                              <m:t>1</m:t>
                            </m:r>
                          </m:sub>
                        </m:sSub>
                      </m:e>
                    </m:mr>
                    <m:mr>
                      <m:e>
                        <m:sSub>
                          <m:sSubPr>
                            <m:ctrlPr>
                              <w:rPr>
                                <w:rFonts w:ascii="Cambria Math" w:hAnsi="Cambria Math"/>
                                <w:i/>
                                <w:lang w:val="en-US"/>
                              </w:rPr>
                            </m:ctrlPr>
                          </m:sSubPr>
                          <m:e>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ind</m:t>
                                </m:r>
                              </m:sub>
                            </m:sSub>
                            <m:ctrlPr>
                              <w:rPr>
                                <w:rFonts w:ascii="Cambria Math" w:hAnsi="Cambria Math"/>
                                <w:lang w:val="en-US"/>
                              </w:rPr>
                            </m:ctrlPr>
                          </m:e>
                          <m:sub>
                            <m:r>
                              <w:rPr>
                                <w:rFonts w:ascii="Cambria Math" w:hAnsi="Cambria Math"/>
                                <w:lang w:val="en-US"/>
                              </w:rPr>
                              <m:t>2</m:t>
                            </m:r>
                          </m:sub>
                        </m:sSub>
                      </m:e>
                    </m:mr>
                    <m:mr>
                      <m:e>
                        <m:r>
                          <w:rPr>
                            <w:rFonts w:ascii="Cambria Math" w:hAnsi="Cambria Math"/>
                            <w:lang w:val="en-US"/>
                          </w:rPr>
                          <m:t>⋮</m:t>
                        </m:r>
                      </m:e>
                    </m:mr>
                    <m:mr>
                      <m:e>
                        <m:sSub>
                          <m:sSubPr>
                            <m:ctrlPr>
                              <w:rPr>
                                <w:rFonts w:ascii="Cambria Math" w:hAnsi="Cambria Math"/>
                                <w:i/>
                                <w:lang w:val="en-US"/>
                              </w:rPr>
                            </m:ctrlPr>
                          </m:sSubPr>
                          <m:e>
                            <m:sSub>
                              <m:sSubPr>
                                <m:ctrlPr>
                                  <w:rPr>
                                    <w:rFonts w:ascii="Cambria Math" w:hAnsi="Cambria Math"/>
                                    <w:lang w:val="en-US"/>
                                  </w:rPr>
                                </m:ctrlPr>
                              </m:sSubPr>
                              <m:e>
                                <m:r>
                                  <m:rPr>
                                    <m:sty m:val="p"/>
                                  </m:rPr>
                                  <w:rPr>
                                    <w:rFonts w:ascii="Cambria Math" w:hAnsi="Cambria Math"/>
                                    <w:lang w:val="en-US"/>
                                  </w:rPr>
                                  <m:t>w</m:t>
                                </m:r>
                              </m:e>
                              <m:sub>
                                <m:r>
                                  <m:rPr>
                                    <m:sty m:val="p"/>
                                  </m:rPr>
                                  <w:rPr>
                                    <w:rFonts w:ascii="Cambria Math" w:hAnsi="Cambria Math"/>
                                    <w:lang w:val="en-US"/>
                                  </w:rPr>
                                  <m:t>ind</m:t>
                                </m:r>
                              </m:sub>
                            </m:sSub>
                            <m:ctrlPr>
                              <w:rPr>
                                <w:rFonts w:ascii="Cambria Math" w:hAnsi="Cambria Math"/>
                                <w:lang w:val="en-US"/>
                              </w:rPr>
                            </m:ctrlPr>
                          </m:e>
                          <m:sub>
                            <m:r>
                              <w:rPr>
                                <w:rFonts w:ascii="Cambria Math" w:hAnsi="Cambria Math"/>
                                <w:lang w:val="en-US"/>
                              </w:rPr>
                              <m:t>m</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4"/>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11</m:t>
                            </m:r>
                          </m:sub>
                        </m:sSub>
                      </m:e>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12</m:t>
                            </m:r>
                          </m:sub>
                        </m:sSub>
                      </m:e>
                      <m:e>
                        <m:r>
                          <w:rPr>
                            <w:rFonts w:ascii="Cambria Math" w:hAnsi="Cambria Math"/>
                            <w:lang w:val="en-US"/>
                          </w:rPr>
                          <m:t>⋯</m:t>
                        </m:r>
                      </m:e>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m:t>
                            </m:r>
                          </m:sub>
                        </m:sSub>
                      </m:e>
                    </m:mr>
                    <m:m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21</m:t>
                            </m:r>
                          </m:sub>
                        </m:sSub>
                      </m:e>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22</m:t>
                            </m:r>
                          </m:sub>
                        </m:sSub>
                      </m:e>
                      <m:e>
                        <m:r>
                          <w:rPr>
                            <w:rFonts w:ascii="Cambria Math" w:hAnsi="Cambria Math"/>
                            <w:lang w:val="en-US"/>
                          </w:rPr>
                          <m:t>⋯</m:t>
                        </m:r>
                      </m:e>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m:t>
                            </m:r>
                          </m:sub>
                        </m:sSub>
                      </m:e>
                    </m:mr>
                    <m:mr>
                      <m:e>
                        <m:r>
                          <w:rPr>
                            <w:rFonts w:ascii="Cambria Math" w:hAnsi="Cambria Math"/>
                            <w:lang w:val="en-US"/>
                          </w:rPr>
                          <m:t>⋮</m:t>
                        </m:r>
                      </m:e>
                      <m:e>
                        <m:r>
                          <w:rPr>
                            <w:rFonts w:ascii="Cambria Math" w:hAnsi="Cambria Math"/>
                            <w:lang w:val="en-US"/>
                          </w:rPr>
                          <m:t>⋮</m:t>
                        </m:r>
                      </m:e>
                      <m:e>
                        <m:r>
                          <w:rPr>
                            <w:rFonts w:ascii="Cambria Math" w:hAnsi="Cambria Math"/>
                            <w:lang w:val="en-US"/>
                          </w:rPr>
                          <m:t>⋱</m:t>
                        </m:r>
                      </m:e>
                      <m:e>
                        <m:r>
                          <w:rPr>
                            <w:rFonts w:ascii="Cambria Math" w:hAnsi="Cambria Math"/>
                            <w:lang w:val="en-US"/>
                          </w:rPr>
                          <m:t>⋮</m:t>
                        </m:r>
                      </m:e>
                    </m:mr>
                    <m:m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m1</m:t>
                            </m:r>
                          </m:sub>
                        </m:sSub>
                      </m:e>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m2</m:t>
                            </m:r>
                          </m:sub>
                        </m:sSub>
                      </m:e>
                      <m:e>
                        <m:r>
                          <w:rPr>
                            <w:rFonts w:ascii="Cambria Math" w:hAnsi="Cambria Math"/>
                            <w:lang w:val="en-US"/>
                          </w:rPr>
                          <m:t>⋯</m:t>
                        </m:r>
                      </m:e>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mm</m:t>
                            </m:r>
                          </m:sub>
                        </m:sSub>
                      </m:e>
                    </m:mr>
                  </m:m>
                </m:e>
              </m:d>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m:rPr>
                                <m:sty m:val="p"/>
                              </m:rPr>
                              <w:rPr>
                                <w:rFonts w:ascii="Cambria Math" w:hAnsi="Cambria Math"/>
                                <w:lang w:val="en-US"/>
                              </w:rPr>
                              <m:t>Γ</m:t>
                            </m:r>
                            <m:ctrlPr>
                              <w:rPr>
                                <w:rFonts w:ascii="Cambria Math" w:hAnsi="Cambria Math"/>
                                <w:lang w:val="en-US"/>
                              </w:rPr>
                            </m:ctrlPr>
                          </m:e>
                          <m:sub>
                            <m:r>
                              <w:rPr>
                                <w:rFonts w:ascii="Cambria Math" w:hAnsi="Cambria Math"/>
                                <w:lang w:val="en-US"/>
                              </w:rPr>
                              <m:t>1</m:t>
                            </m:r>
                          </m:sub>
                        </m:sSub>
                      </m:e>
                    </m:mr>
                    <m:mr>
                      <m:e>
                        <m:sSub>
                          <m:sSubPr>
                            <m:ctrlPr>
                              <w:rPr>
                                <w:rFonts w:ascii="Cambria Math" w:hAnsi="Cambria Math"/>
                                <w:i/>
                                <w:lang w:val="en-US"/>
                              </w:rPr>
                            </m:ctrlPr>
                          </m:sSubPr>
                          <m:e>
                            <m:r>
                              <m:rPr>
                                <m:sty m:val="p"/>
                              </m:rPr>
                              <w:rPr>
                                <w:rFonts w:ascii="Cambria Math" w:hAnsi="Cambria Math"/>
                                <w:lang w:val="en-US"/>
                              </w:rPr>
                              <m:t>Γ</m:t>
                            </m:r>
                            <m:ctrlPr>
                              <w:rPr>
                                <w:rFonts w:ascii="Cambria Math" w:hAnsi="Cambria Math"/>
                                <w:lang w:val="en-US"/>
                              </w:rPr>
                            </m:ctrlPr>
                          </m:e>
                          <m:sub>
                            <m:r>
                              <w:rPr>
                                <w:rFonts w:ascii="Cambria Math" w:hAnsi="Cambria Math"/>
                                <w:lang w:val="en-US"/>
                              </w:rPr>
                              <m:t>2</m:t>
                            </m:r>
                          </m:sub>
                        </m:sSub>
                      </m:e>
                    </m:mr>
                    <m:mr>
                      <m:e>
                        <m:r>
                          <w:rPr>
                            <w:rFonts w:ascii="Cambria Math" w:hAnsi="Cambria Math"/>
                            <w:lang w:val="en-US"/>
                          </w:rPr>
                          <m:t>⋮</m:t>
                        </m:r>
                      </m:e>
                    </m:mr>
                    <m:mr>
                      <m:e>
                        <m:sSub>
                          <m:sSubPr>
                            <m:ctrlPr>
                              <w:rPr>
                                <w:rFonts w:ascii="Cambria Math" w:hAnsi="Cambria Math"/>
                                <w:i/>
                                <w:lang w:val="en-US"/>
                              </w:rPr>
                            </m:ctrlPr>
                          </m:sSubPr>
                          <m:e>
                            <m:r>
                              <m:rPr>
                                <m:sty m:val="p"/>
                              </m:rPr>
                              <w:rPr>
                                <w:rFonts w:ascii="Cambria Math" w:hAnsi="Cambria Math"/>
                                <w:lang w:val="en-US"/>
                              </w:rPr>
                              <m:t>Γ</m:t>
                            </m:r>
                            <m:ctrlPr>
                              <w:rPr>
                                <w:rFonts w:ascii="Cambria Math" w:hAnsi="Cambria Math"/>
                                <w:lang w:val="en-US"/>
                              </w:rPr>
                            </m:ctrlPr>
                          </m:e>
                          <m:sub>
                            <m:r>
                              <w:rPr>
                                <w:rFonts w:ascii="Cambria Math" w:hAnsi="Cambria Math"/>
                                <w:lang w:val="en-US"/>
                              </w:rPr>
                              <m:t>m</m:t>
                            </m:r>
                          </m:sub>
                        </m:sSub>
                      </m:e>
                    </m:mr>
                  </m:m>
                </m:e>
              </m:d>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48</m:t>
                  </m:r>
                  <m:r>
                    <w:rPr>
                      <w:rFonts w:ascii="Cambria Math" w:hAnsi="Cambria Math"/>
                      <w:i/>
                      <w:lang w:val="en-US"/>
                    </w:rPr>
                    <w:fldChar w:fldCharType="end"/>
                  </m:r>
                </m:e>
              </m:d>
            </m:e>
          </m:eqArr>
        </m:oMath>
      </m:oMathPara>
    </w:p>
    <w:p w14:paraId="2AB786C4" w14:textId="5C9621BE" w:rsidR="00B15722" w:rsidRDefault="00B15722" w:rsidP="00033F9C">
      <w:pPr>
        <w:rPr>
          <w:rFonts w:ascii="Calibri" w:eastAsiaTheme="majorEastAsia" w:hAnsi="Calibri" w:cstheme="majorBidi"/>
          <w:lang w:val="en-US"/>
        </w:rPr>
      </w:pPr>
      <w:r>
        <w:rPr>
          <w:rFonts w:ascii="Calibri" w:eastAsiaTheme="majorEastAsia" w:hAnsi="Calibri" w:cstheme="majorBidi"/>
          <w:lang w:val="en-US"/>
        </w:rPr>
        <w:t>The lift and drag can then be calculated by using the relationships:</w:t>
      </w:r>
    </w:p>
    <w:p w14:paraId="5DA65200" w14:textId="2A2C68F7" w:rsidR="005F6163" w:rsidRPr="005F6163" w:rsidRDefault="00000000" w:rsidP="008B35B2">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hAnsi="Cambria Math"/>
                  <w:lang w:val="en-US"/>
                </w:rPr>
                <m:t>L=</m:t>
              </m:r>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nary>
                    <m:naryPr>
                      <m:chr m:val="∑"/>
                      <m:ctrlPr>
                        <w:rPr>
                          <w:rFonts w:ascii="Cambria Math" w:hAnsi="Cambria Math"/>
                          <w:lang w:val="en-US"/>
                        </w:rPr>
                      </m:ctrlPr>
                    </m:naryPr>
                    <m:sub>
                      <m:r>
                        <m:rPr>
                          <m:sty m:val="p"/>
                        </m:rPr>
                        <w:rPr>
                          <w:rFonts w:ascii="Cambria Math" w:hAnsi="Cambria Math"/>
                          <w:lang w:val="en-US"/>
                        </w:rPr>
                        <m:t>j=1</m:t>
                      </m:r>
                    </m:sub>
                    <m:sup>
                      <m:r>
                        <m:rPr>
                          <m:sty m:val="p"/>
                        </m:rPr>
                        <w:rPr>
                          <w:rFonts w:ascii="Cambria Math" w:hAnsi="Cambria Math"/>
                          <w:lang w:val="en-US"/>
                        </w:rPr>
                        <m:t>N</m:t>
                      </m:r>
                    </m:sup>
                    <m:e>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ij</m:t>
                          </m:r>
                        </m:sub>
                      </m:sSub>
                    </m:e>
                  </m:nary>
                </m:e>
              </m:nary>
              <m:r>
                <w:rPr>
                  <w:rFonts w:ascii="Cambria Math" w:hAnsi="Cambria Math"/>
                  <w:lang w:val="en-US"/>
                </w:rPr>
                <m:t xml:space="preserve">,  where </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ij</m:t>
                  </m:r>
                </m:sub>
              </m:sSub>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ρ</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m:t>
                          </m:r>
                        </m:sub>
                      </m:sSub>
                      <m:d>
                        <m:dPr>
                          <m:ctrlPr>
                            <w:rPr>
                              <w:rFonts w:ascii="Cambria Math" w:hAnsi="Cambria Math"/>
                              <w:i/>
                              <w:lang w:val="en-US"/>
                            </w:rPr>
                          </m:ctrlPr>
                        </m:dPr>
                        <m:e>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i,j</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i-1,j</m:t>
                              </m:r>
                            </m:sub>
                          </m:sSub>
                        </m:e>
                      </m:d>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ij</m:t>
                          </m:r>
                        </m:sub>
                      </m:sSub>
                      <m:r>
                        <w:rPr>
                          <w:rFonts w:ascii="Cambria Math" w:hAnsi="Cambria Math"/>
                          <w:lang w:val="en-US"/>
                        </w:rPr>
                        <m:t>,  i&gt;1</m:t>
                      </m:r>
                    </m:e>
                    <m:e>
                      <m:r>
                        <w:rPr>
                          <w:rFonts w:ascii="Cambria Math" w:hAnsi="Cambria Math"/>
                          <w:lang w:val="en-US"/>
                        </w:rPr>
                        <m:t>ρ</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m:t>
                          </m:r>
                        </m:sub>
                      </m:sSub>
                      <m:sSub>
                        <m:sSubPr>
                          <m:ctrlPr>
                            <w:rPr>
                              <w:rFonts w:ascii="Cambria Math" w:hAnsi="Cambria Math"/>
                              <w:i/>
                              <w:lang w:val="en-US"/>
                            </w:rPr>
                          </m:ctrlPr>
                        </m:sSubPr>
                        <m:e>
                          <m:r>
                            <m:rPr>
                              <m:sty m:val="p"/>
                            </m:rPr>
                            <w:rPr>
                              <w:rFonts w:ascii="Cambria Math" w:hAnsi="Cambria Math"/>
                              <w:lang w:val="en-US"/>
                            </w:rPr>
                            <m:t>Γ</m:t>
                          </m:r>
                          <m:ctrlPr>
                            <w:rPr>
                              <w:rFonts w:ascii="Cambria Math" w:hAnsi="Cambria Math"/>
                              <w:lang w:val="en-US"/>
                            </w:rPr>
                          </m:ctrlPr>
                        </m:e>
                        <m:sub>
                          <m:r>
                            <w:rPr>
                              <w:rFonts w:ascii="Cambria Math" w:hAnsi="Cambria Math"/>
                              <w:lang w:val="en-US"/>
                            </w:rPr>
                            <m:t>ij</m:t>
                          </m:r>
                        </m:sub>
                      </m:sSub>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ij</m:t>
                          </m:r>
                        </m:sub>
                      </m:sSub>
                      <m:r>
                        <w:rPr>
                          <w:rFonts w:ascii="Cambria Math" w:hAnsi="Cambria Math"/>
                          <w:lang w:val="en-US"/>
                        </w:rPr>
                        <m:t>,  i=1</m:t>
                      </m:r>
                    </m:e>
                  </m:eqArr>
                </m:e>
              </m:d>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49</m:t>
                  </m:r>
                  <m:r>
                    <w:rPr>
                      <w:rFonts w:ascii="Cambria Math" w:hAnsi="Cambria Math"/>
                      <w:i/>
                      <w:lang w:val="en-US"/>
                    </w:rPr>
                    <w:fldChar w:fldCharType="end"/>
                  </m:r>
                </m:e>
              </m:d>
            </m:e>
          </m:eqArr>
        </m:oMath>
      </m:oMathPara>
    </w:p>
    <w:p w14:paraId="49209331" w14:textId="5A1173FC" w:rsidR="008B35B2"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hAnsi="Cambria Math"/>
                  <w:lang w:val="en-US"/>
                </w:rPr>
                <m:t xml:space="preserve"> D=</m:t>
              </m:r>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nary>
                    <m:naryPr>
                      <m:chr m:val="∑"/>
                      <m:ctrlPr>
                        <w:rPr>
                          <w:rFonts w:ascii="Cambria Math" w:hAnsi="Cambria Math"/>
                          <w:lang w:val="en-US"/>
                        </w:rPr>
                      </m:ctrlPr>
                    </m:naryPr>
                    <m:sub>
                      <m:r>
                        <m:rPr>
                          <m:sty m:val="p"/>
                        </m:rPr>
                        <w:rPr>
                          <w:rFonts w:ascii="Cambria Math" w:hAnsi="Cambria Math"/>
                          <w:lang w:val="en-US"/>
                        </w:rPr>
                        <m:t>j=1</m:t>
                      </m:r>
                    </m:sub>
                    <m:sup>
                      <m:r>
                        <m:rPr>
                          <m:sty m:val="p"/>
                        </m:rPr>
                        <w:rPr>
                          <w:rFonts w:ascii="Cambria Math" w:hAnsi="Cambria Math"/>
                          <w:lang w:val="en-US"/>
                        </w:rPr>
                        <m:t>N</m:t>
                      </m:r>
                    </m:sup>
                    <m:e>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ij</m:t>
                          </m:r>
                        </m:sub>
                      </m:sSub>
                    </m:e>
                  </m:nary>
                </m:e>
              </m:nary>
              <m:r>
                <w:rPr>
                  <w:rFonts w:ascii="Cambria Math" w:hAnsi="Cambria Math"/>
                  <w:lang w:val="en-US"/>
                </w:rPr>
                <m:t xml:space="preserve">,  where </m:t>
              </m:r>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ij</m:t>
                  </m:r>
                </m:sub>
              </m:sSub>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ρ</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in</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i</m:t>
                              </m:r>
                            </m:sub>
                          </m:sSub>
                          <m:r>
                            <w:rPr>
                              <w:rFonts w:ascii="Cambria Math" w:hAnsi="Cambria Math"/>
                              <w:lang w:val="en-US"/>
                            </w:rPr>
                            <m:t>j</m:t>
                          </m:r>
                        </m:sub>
                      </m:sSub>
                      <m:d>
                        <m:dPr>
                          <m:ctrlPr>
                            <w:rPr>
                              <w:rFonts w:ascii="Cambria Math" w:hAnsi="Cambria Math"/>
                              <w:i/>
                              <w:lang w:val="en-US"/>
                            </w:rPr>
                          </m:ctrlPr>
                        </m:dPr>
                        <m:e>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i,j</m:t>
                              </m:r>
                            </m:sub>
                          </m:sSub>
                          <m:r>
                            <w:rPr>
                              <w:rFonts w:ascii="Cambria Math" w:hAnsi="Cambria Math"/>
                              <w:lang w:val="en-US"/>
                            </w:rPr>
                            <m:t>-</m:t>
                          </m:r>
                          <m:sSub>
                            <m:sSubPr>
                              <m:ctrlPr>
                                <w:rPr>
                                  <w:rFonts w:ascii="Cambria Math" w:hAnsi="Cambria Math"/>
                                  <w:i/>
                                  <w:lang w:val="en-US"/>
                                </w:rPr>
                              </m:ctrlPr>
                            </m:sSubPr>
                            <m:e>
                              <m:r>
                                <m:rPr>
                                  <m:sty m:val="p"/>
                                </m:rPr>
                                <w:rPr>
                                  <w:rFonts w:ascii="Cambria Math" w:hAnsi="Cambria Math"/>
                                  <w:lang w:val="en-US"/>
                                </w:rPr>
                                <m:t>Γ</m:t>
                              </m:r>
                            </m:e>
                            <m:sub>
                              <m:r>
                                <w:rPr>
                                  <w:rFonts w:ascii="Cambria Math" w:hAnsi="Cambria Math"/>
                                  <w:lang w:val="en-US"/>
                                </w:rPr>
                                <m:t>i-1,j</m:t>
                              </m:r>
                            </m:sub>
                          </m:sSub>
                        </m:e>
                      </m:d>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ij</m:t>
                          </m:r>
                        </m:sub>
                      </m:sSub>
                      <m:r>
                        <w:rPr>
                          <w:rFonts w:ascii="Cambria Math" w:hAnsi="Cambria Math"/>
                          <w:lang w:val="en-US"/>
                        </w:rPr>
                        <m:t>,  i&gt;1</m:t>
                      </m:r>
                    </m:e>
                    <m:e>
                      <m:r>
                        <w:rPr>
                          <w:rFonts w:ascii="Cambria Math" w:hAnsi="Cambria Math"/>
                          <w:lang w:val="en-US"/>
                        </w:rPr>
                        <m:t>ρ</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in</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ij</m:t>
                              </m:r>
                            </m:sub>
                          </m:sSub>
                        </m:sub>
                      </m:sSub>
                      <m:sSub>
                        <m:sSubPr>
                          <m:ctrlPr>
                            <w:rPr>
                              <w:rFonts w:ascii="Cambria Math" w:hAnsi="Cambria Math"/>
                              <w:i/>
                              <w:lang w:val="en-US"/>
                            </w:rPr>
                          </m:ctrlPr>
                        </m:sSubPr>
                        <m:e>
                          <m:r>
                            <m:rPr>
                              <m:sty m:val="p"/>
                            </m:rPr>
                            <w:rPr>
                              <w:rFonts w:ascii="Cambria Math" w:hAnsi="Cambria Math"/>
                              <w:lang w:val="en-US"/>
                            </w:rPr>
                            <m:t>Γ</m:t>
                          </m:r>
                          <m:ctrlPr>
                            <w:rPr>
                              <w:rFonts w:ascii="Cambria Math" w:hAnsi="Cambria Math"/>
                              <w:lang w:val="en-US"/>
                            </w:rPr>
                          </m:ctrlPr>
                        </m:e>
                        <m:sub>
                          <m:r>
                            <w:rPr>
                              <w:rFonts w:ascii="Cambria Math" w:hAnsi="Cambria Math"/>
                              <w:lang w:val="en-US"/>
                            </w:rPr>
                            <m:t>ij</m:t>
                          </m:r>
                        </m:sub>
                      </m:sSub>
                      <m:r>
                        <m:rPr>
                          <m:sty m:val="p"/>
                        </m:rPr>
                        <w:rPr>
                          <w:rFonts w:ascii="Cambria Math" w:hAnsi="Cambria Math"/>
                          <w:lang w:val="en-US"/>
                        </w:rPr>
                        <m:t>Δ</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ij</m:t>
                          </m:r>
                        </m:sub>
                      </m:sSub>
                      <m:r>
                        <w:rPr>
                          <w:rFonts w:ascii="Cambria Math" w:hAnsi="Cambria Math"/>
                          <w:lang w:val="en-US"/>
                        </w:rPr>
                        <m:t>,  i=1</m:t>
                      </m:r>
                    </m:e>
                  </m:eqArr>
                </m:e>
              </m:d>
              <m:r>
                <w:rPr>
                  <w:rFonts w:ascii="Cambria Math" w:hAnsi="Cambria Math"/>
                  <w:lang w:val="en-US"/>
                </w:rPr>
                <m:t>#</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50</m:t>
                  </m:r>
                  <m:r>
                    <w:rPr>
                      <w:rFonts w:ascii="Cambria Math" w:hAnsi="Cambria Math"/>
                      <w:i/>
                      <w:lang w:val="en-US"/>
                    </w:rPr>
                    <w:fldChar w:fldCharType="end"/>
                  </m:r>
                </m:e>
              </m:d>
            </m:e>
          </m:eqArr>
        </m:oMath>
      </m:oMathPara>
    </w:p>
    <w:p w14:paraId="441AD1A1" w14:textId="77777777" w:rsidR="00B15722" w:rsidRPr="00D85B71" w:rsidRDefault="00B15722" w:rsidP="00033F9C">
      <w:pPr>
        <w:rPr>
          <w:rFonts w:ascii="Calibri" w:eastAsiaTheme="majorEastAsia" w:hAnsi="Calibri" w:cstheme="majorBidi"/>
          <w:lang w:val="el-GR"/>
        </w:rPr>
      </w:pPr>
    </w:p>
    <w:p w14:paraId="77B37080" w14:textId="77777777" w:rsidR="00436AE1" w:rsidRPr="008A5FE2" w:rsidRDefault="00436AE1" w:rsidP="00EF5DEC"/>
    <w:p w14:paraId="35B01A4B" w14:textId="77777777" w:rsidR="004A4974" w:rsidRDefault="004A4974" w:rsidP="004A4974">
      <w:pPr>
        <w:rPr>
          <w:lang w:val="el-GR"/>
        </w:rPr>
      </w:pPr>
    </w:p>
    <w:p w14:paraId="16EF9E73" w14:textId="77777777" w:rsidR="00B07CC6" w:rsidRPr="00B07CC6" w:rsidRDefault="00B07CC6" w:rsidP="004A4974">
      <w:pPr>
        <w:rPr>
          <w:lang w:val="el-GR"/>
        </w:rPr>
      </w:pPr>
    </w:p>
    <w:p w14:paraId="7025CA94" w14:textId="78709BE8" w:rsidR="009A3D69" w:rsidRDefault="00E174D1" w:rsidP="009A3D69">
      <w:pPr>
        <w:pStyle w:val="Heading2"/>
        <w:rPr>
          <w:lang w:val="en-US"/>
        </w:rPr>
      </w:pPr>
      <w:bookmarkStart w:id="167" w:name="_Toc180011541"/>
      <w:r w:rsidRPr="0089734E">
        <w:rPr>
          <w:lang w:val="en-US"/>
        </w:rPr>
        <w:lastRenderedPageBreak/>
        <w:t xml:space="preserve">Flutter </w:t>
      </w:r>
      <w:r w:rsidR="00281323" w:rsidRPr="0089734E">
        <w:rPr>
          <w:lang w:val="en-US"/>
        </w:rPr>
        <w:t xml:space="preserve">Analysis </w:t>
      </w:r>
      <w:r w:rsidR="009A3D69" w:rsidRPr="0089734E">
        <w:rPr>
          <w:lang w:val="en-US"/>
        </w:rPr>
        <w:t>Equations</w:t>
      </w:r>
      <w:bookmarkEnd w:id="167"/>
    </w:p>
    <w:p w14:paraId="0D4918CB" w14:textId="1EAC081F" w:rsidR="00451A1C" w:rsidRDefault="002265A7" w:rsidP="00451A1C">
      <w:pPr>
        <w:rPr>
          <w:lang w:val="en-US"/>
        </w:rPr>
      </w:pPr>
      <w:r>
        <w:rPr>
          <w:lang w:val="en-US"/>
        </w:rPr>
        <w:t xml:space="preserve">The </w:t>
      </w:r>
      <w:r w:rsidR="001079F7">
        <w:rPr>
          <w:lang w:val="en-US"/>
        </w:rPr>
        <w:t xml:space="preserve">general form of </w:t>
      </w:r>
      <w:r w:rsidR="00762897">
        <w:rPr>
          <w:lang w:val="en-US"/>
        </w:rPr>
        <w:t xml:space="preserve">the aeroelastic equation of motion is </w:t>
      </w:r>
    </w:p>
    <w:p w14:paraId="130D3E00" w14:textId="4986776A" w:rsidR="00762897" w:rsidRPr="00AA7A57" w:rsidRDefault="00000000" w:rsidP="00451A1C">
      <w:pPr>
        <w:rPr>
          <w:rFonts w:eastAsiaTheme="minorEastAsia"/>
          <w:lang w:val="en-US"/>
        </w:rPr>
      </w:pPr>
      <m:oMathPara>
        <m:oMath>
          <m:d>
            <m:dPr>
              <m:begChr m:val="["/>
              <m:endChr m:val="]"/>
              <m:ctrlPr>
                <w:rPr>
                  <w:rFonts w:ascii="Cambria Math" w:hAnsi="Cambria Math"/>
                  <w:i/>
                  <w:lang w:val="en-US"/>
                </w:rPr>
              </m:ctrlPr>
            </m:dPr>
            <m:e>
              <m:r>
                <w:rPr>
                  <w:rFonts w:ascii="Cambria Math" w:hAnsi="Cambria Math"/>
                  <w:lang w:val="en-US"/>
                </w:rPr>
                <m:t>A</m:t>
              </m:r>
            </m:e>
          </m:d>
          <m:acc>
            <m:accPr>
              <m:chr m:val="̈"/>
              <m:ctrlPr>
                <w:rPr>
                  <w:rFonts w:ascii="Cambria Math" w:hAnsi="Cambria Math"/>
                  <w:i/>
                  <w:lang w:val="en-US"/>
                </w:rPr>
              </m:ctrlPr>
            </m:accPr>
            <m:e>
              <m:r>
                <w:rPr>
                  <w:rFonts w:ascii="Cambria Math" w:hAnsi="Cambria Math"/>
                  <w:lang w:val="en-US"/>
                </w:rPr>
                <m:t>q</m:t>
              </m:r>
            </m:e>
          </m:acc>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ρV</m:t>
              </m:r>
              <m:d>
                <m:dPr>
                  <m:begChr m:val="["/>
                  <m:endChr m:val="]"/>
                  <m:ctrlPr>
                    <w:rPr>
                      <w:rFonts w:ascii="Cambria Math" w:eastAsiaTheme="minorEastAsia" w:hAnsi="Cambria Math"/>
                      <w:i/>
                      <w:lang w:val="en-US"/>
                    </w:rPr>
                  </m:ctrlPr>
                </m:dPr>
                <m:e>
                  <m:r>
                    <w:rPr>
                      <w:rFonts w:ascii="Cambria Math" w:eastAsiaTheme="minorEastAsia" w:hAnsi="Cambria Math"/>
                      <w:lang w:val="en-US"/>
                    </w:rPr>
                    <m:t>B</m:t>
                  </m:r>
                </m:e>
              </m:d>
              <m:r>
                <w:rPr>
                  <w:rFonts w:ascii="Cambria Math" w:eastAsiaTheme="minorEastAsia" w:hAnsi="Cambria Math"/>
                  <w:lang w:val="en-US"/>
                </w:rPr>
                <m:t>+D</m:t>
              </m:r>
            </m:e>
          </m:d>
          <m:acc>
            <m:accPr>
              <m:chr m:val="̇"/>
              <m:ctrlPr>
                <w:rPr>
                  <w:rFonts w:ascii="Cambria Math" w:eastAsiaTheme="minorEastAsia" w:hAnsi="Cambria Math"/>
                  <w:i/>
                  <w:lang w:val="en-US"/>
                </w:rPr>
              </m:ctrlPr>
            </m:accPr>
            <m:e>
              <m:r>
                <w:rPr>
                  <w:rFonts w:ascii="Cambria Math" w:eastAsiaTheme="minorEastAsia" w:hAnsi="Cambria Math"/>
                  <w:lang w:val="en-US"/>
                </w:rPr>
                <m:t>q</m:t>
              </m:r>
            </m:e>
          </m:acc>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ρ</m:t>
              </m:r>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2</m:t>
                  </m:r>
                </m:sup>
              </m:sSup>
              <m:d>
                <m:dPr>
                  <m:begChr m:val="["/>
                  <m:endChr m:val="]"/>
                  <m:ctrlPr>
                    <w:rPr>
                      <w:rFonts w:ascii="Cambria Math" w:eastAsiaTheme="minorEastAsia" w:hAnsi="Cambria Math"/>
                      <w:i/>
                      <w:lang w:val="en-US"/>
                    </w:rPr>
                  </m:ctrlPr>
                </m:dPr>
                <m:e>
                  <m:r>
                    <w:rPr>
                      <w:rFonts w:ascii="Cambria Math" w:eastAsiaTheme="minorEastAsia" w:hAnsi="Cambria Math"/>
                      <w:lang w:val="en-US"/>
                    </w:rPr>
                    <m:t>C</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E</m:t>
                  </m:r>
                </m:e>
              </m:d>
            </m:e>
          </m:d>
          <m:r>
            <w:rPr>
              <w:rFonts w:ascii="Cambria Math" w:eastAsiaTheme="minorEastAsia" w:hAnsi="Cambria Math"/>
              <w:lang w:val="en-US"/>
            </w:rPr>
            <m:t>q=</m:t>
          </m:r>
          <m:d>
            <m:dPr>
              <m:begChr m:val="["/>
              <m:endChr m:val="]"/>
              <m:ctrlPr>
                <w:rPr>
                  <w:rFonts w:ascii="Cambria Math" w:eastAsiaTheme="minorEastAsia" w:hAnsi="Cambria Math"/>
                  <w:i/>
                  <w:lang w:val="en-US"/>
                </w:rPr>
              </m:ctrlPr>
            </m:dPr>
            <m:e>
              <m:r>
                <w:rPr>
                  <w:rFonts w:ascii="Cambria Math" w:eastAsiaTheme="minorEastAsia" w:hAnsi="Cambria Math"/>
                  <w:lang w:val="en-US"/>
                </w:rPr>
                <m:t>0</m:t>
              </m:r>
            </m:e>
          </m:d>
        </m:oMath>
      </m:oMathPara>
    </w:p>
    <w:p w14:paraId="55F8DCEE" w14:textId="48F9B285" w:rsidR="00737149" w:rsidRDefault="00AA7A57" w:rsidP="00737149">
      <w:pPr>
        <w:rPr>
          <w:rFonts w:eastAsiaTheme="minorEastAsia"/>
          <w:lang w:val="en-US"/>
        </w:rPr>
      </w:pPr>
      <w:r>
        <w:rPr>
          <w:rFonts w:eastAsiaTheme="minorEastAsia"/>
          <w:lang w:val="en-US"/>
        </w:rPr>
        <w:t>Where:</w:t>
      </w:r>
    </w:p>
    <w:p w14:paraId="467E3611" w14:textId="63D7BABB" w:rsidR="00AA789A" w:rsidRPr="00764AA1" w:rsidRDefault="00AA789A" w:rsidP="00764AA1">
      <w:pPr>
        <w:pStyle w:val="ListParagraph"/>
        <w:numPr>
          <w:ilvl w:val="0"/>
          <w:numId w:val="8"/>
        </w:numPr>
        <w:rPr>
          <w:rFonts w:eastAsiaTheme="minorEastAsia"/>
          <w:lang w:val="en-US"/>
        </w:rPr>
      </w:pPr>
      <w:r w:rsidRPr="00764AA1">
        <w:rPr>
          <w:rFonts w:eastAsiaTheme="minorEastAsia"/>
          <w:lang w:val="en-US"/>
        </w:rPr>
        <w:t xml:space="preserve">A, C, </w:t>
      </w:r>
      <w:r w:rsidR="00A94ED3" w:rsidRPr="00764AA1">
        <w:rPr>
          <w:rFonts w:eastAsiaTheme="minorEastAsia"/>
          <w:lang w:val="en-US"/>
        </w:rPr>
        <w:t xml:space="preserve">and E, are the structural matrices </w:t>
      </w:r>
      <w:r w:rsidR="007E1AFC" w:rsidRPr="00764AA1">
        <w:rPr>
          <w:rFonts w:eastAsiaTheme="minorEastAsia"/>
          <w:lang w:val="en-US"/>
        </w:rPr>
        <w:t>corresponding to the M, C and K matrices which is the classical notation used in structural analysis</w:t>
      </w:r>
    </w:p>
    <w:p w14:paraId="7AE172CD" w14:textId="47EF8087" w:rsidR="007E1AFC" w:rsidRDefault="00764AA1" w:rsidP="00764AA1">
      <w:pPr>
        <w:pStyle w:val="ListParagraph"/>
        <w:numPr>
          <w:ilvl w:val="0"/>
          <w:numId w:val="8"/>
        </w:numPr>
        <w:rPr>
          <w:rFonts w:eastAsiaTheme="minorEastAsia"/>
          <w:lang w:val="en-US"/>
        </w:rPr>
      </w:pPr>
      <w:r w:rsidRPr="00764AA1">
        <w:rPr>
          <w:rFonts w:eastAsiaTheme="minorEastAsia"/>
          <w:lang w:val="en-US"/>
        </w:rPr>
        <w:t xml:space="preserve">B and C are </w:t>
      </w:r>
      <w:r>
        <w:rPr>
          <w:rFonts w:eastAsiaTheme="minorEastAsia"/>
          <w:lang w:val="en-US"/>
        </w:rPr>
        <w:t xml:space="preserve">the </w:t>
      </w:r>
      <w:r w:rsidR="001561FA">
        <w:rPr>
          <w:rFonts w:eastAsiaTheme="minorEastAsia"/>
          <w:lang w:val="en-US"/>
        </w:rPr>
        <w:t xml:space="preserve">aerodynamic matrices which depend on the </w:t>
      </w:r>
      <w:r w:rsidR="00A92846">
        <w:rPr>
          <w:rFonts w:eastAsiaTheme="minorEastAsia"/>
          <w:lang w:val="en-US"/>
        </w:rPr>
        <w:t>Mach</w:t>
      </w:r>
      <w:r w:rsidR="001561FA">
        <w:rPr>
          <w:rFonts w:eastAsiaTheme="minorEastAsia"/>
          <w:lang w:val="en-US"/>
        </w:rPr>
        <w:t xml:space="preserve"> number and the reduced frequency</w:t>
      </w:r>
      <w:r w:rsidR="00663AA7">
        <w:rPr>
          <w:rFonts w:eastAsiaTheme="minorEastAsia"/>
          <w:lang w:val="en-US"/>
        </w:rPr>
        <w:t xml:space="preserve">. The way these matrices are computed </w:t>
      </w:r>
      <w:r w:rsidR="009B0E0E">
        <w:rPr>
          <w:rFonts w:eastAsiaTheme="minorEastAsia"/>
          <w:lang w:val="en-US"/>
        </w:rPr>
        <w:t>can vary depending on the aerodynamic theory used.</w:t>
      </w:r>
    </w:p>
    <w:p w14:paraId="5234EADC" w14:textId="57C6E479" w:rsidR="00813B80" w:rsidRDefault="000F2A19" w:rsidP="00813B80">
      <w:pPr>
        <w:pStyle w:val="ListParagraph"/>
        <w:numPr>
          <w:ilvl w:val="0"/>
          <w:numId w:val="8"/>
        </w:numPr>
        <w:rPr>
          <w:rFonts w:eastAsiaTheme="minorEastAsia"/>
          <w:lang w:val="en-US"/>
        </w:rPr>
      </w:pPr>
      <m:oMath>
        <m:r>
          <w:rPr>
            <w:rFonts w:ascii="Cambria Math" w:eastAsiaTheme="minorEastAsia" w:hAnsi="Cambria Math"/>
            <w:lang w:val="en-US"/>
          </w:rPr>
          <m:t>q</m:t>
        </m:r>
      </m:oMath>
      <w:r w:rsidR="00BB3069">
        <w:rPr>
          <w:rFonts w:eastAsiaTheme="minorEastAsia"/>
          <w:lang w:val="en-US"/>
        </w:rPr>
        <w:t xml:space="preserve"> are the generalized modal coordinates.</w:t>
      </w:r>
    </w:p>
    <w:p w14:paraId="09F272B1" w14:textId="77777777" w:rsidR="00B80D4A" w:rsidRPr="005A41C1" w:rsidRDefault="00B80D4A" w:rsidP="0057269C">
      <w:pPr>
        <w:rPr>
          <w:rFonts w:eastAsiaTheme="minorEastAsia"/>
        </w:rPr>
      </w:pPr>
    </w:p>
    <w:p w14:paraId="612DF4F1" w14:textId="77777777" w:rsidR="00383652" w:rsidRPr="00FD2094" w:rsidRDefault="00383652" w:rsidP="0057269C">
      <w:pPr>
        <w:rPr>
          <w:i/>
          <w:lang w:val="en-US"/>
        </w:rPr>
      </w:pPr>
    </w:p>
    <w:p w14:paraId="0B820050" w14:textId="77777777" w:rsidR="008F631E" w:rsidRDefault="008F631E" w:rsidP="0057269C">
      <w:pPr>
        <w:rPr>
          <w:lang w:val="en-US"/>
        </w:rPr>
      </w:pPr>
    </w:p>
    <w:p w14:paraId="15A1FEDE" w14:textId="56B8450C" w:rsidR="00AF2A82" w:rsidRDefault="0038196A" w:rsidP="00AF2A82">
      <w:pPr>
        <w:pStyle w:val="Heading3"/>
        <w:rPr>
          <w:lang w:val="en-US"/>
        </w:rPr>
      </w:pPr>
      <w:bookmarkStart w:id="168" w:name="_Toc180011542"/>
      <w:r>
        <w:rPr>
          <w:lang w:val="en-US"/>
        </w:rPr>
        <w:t xml:space="preserve">Interconnection of the Structure with Aerodynamics </w:t>
      </w:r>
      <w:r w:rsidR="00624791">
        <w:rPr>
          <w:lang w:val="en-US"/>
        </w:rPr>
        <w:t>–</w:t>
      </w:r>
      <w:r>
        <w:rPr>
          <w:lang w:val="en-US"/>
        </w:rPr>
        <w:t xml:space="preserve"> </w:t>
      </w:r>
      <w:r w:rsidR="00624791">
        <w:rPr>
          <w:lang w:val="en-US"/>
        </w:rPr>
        <w:t>Infinite Plate splines</w:t>
      </w:r>
      <w:bookmarkEnd w:id="168"/>
    </w:p>
    <w:p w14:paraId="28B154E5" w14:textId="45641029" w:rsidR="003F627B" w:rsidRPr="00EE1654" w:rsidRDefault="00624791" w:rsidP="00624791">
      <w:pPr>
        <w:rPr>
          <w:lang w:val="en-US"/>
        </w:rPr>
      </w:pPr>
      <w:r>
        <w:rPr>
          <w:lang w:val="en-US"/>
        </w:rPr>
        <w:t xml:space="preserve">The </w:t>
      </w:r>
      <w:r w:rsidR="00F86632">
        <w:rPr>
          <w:lang w:val="en-US"/>
        </w:rPr>
        <w:t>structural</w:t>
      </w:r>
      <w:r>
        <w:rPr>
          <w:lang w:val="en-US"/>
        </w:rPr>
        <w:t xml:space="preserve"> and aerodynamic </w:t>
      </w:r>
      <w:r w:rsidR="00F86632">
        <w:rPr>
          <w:lang w:val="en-US"/>
        </w:rPr>
        <w:t>degrees</w:t>
      </w:r>
      <w:r>
        <w:rPr>
          <w:lang w:val="en-US"/>
        </w:rPr>
        <w:t xml:space="preserve"> of freedom are connected by interpolation. </w:t>
      </w:r>
      <w:r w:rsidR="00F86632">
        <w:rPr>
          <w:lang w:val="en-US"/>
        </w:rPr>
        <w:t>This allows</w:t>
      </w:r>
      <w:r w:rsidR="00F1085B">
        <w:rPr>
          <w:lang w:val="en-US"/>
        </w:rPr>
        <w:t xml:space="preserve"> the independent selection of grid points (nodes) of the structural and aerodynamic </w:t>
      </w:r>
      <w:r w:rsidR="00F86632">
        <w:rPr>
          <w:lang w:val="en-US"/>
        </w:rPr>
        <w:t>matrices</w:t>
      </w:r>
      <w:r w:rsidR="00F1085B">
        <w:rPr>
          <w:lang w:val="en-US"/>
        </w:rPr>
        <w:t xml:space="preserve"> thus decoupling the two </w:t>
      </w:r>
      <w:r w:rsidR="00F86632">
        <w:rPr>
          <w:lang w:val="en-US"/>
        </w:rPr>
        <w:t>discretization</w:t>
      </w:r>
      <w:r w:rsidR="00F1085B">
        <w:rPr>
          <w:lang w:val="en-US"/>
        </w:rPr>
        <w:t xml:space="preserve"> of geometry.</w:t>
      </w:r>
      <w:r w:rsidR="001D7E62">
        <w:rPr>
          <w:lang w:val="en-US"/>
        </w:rPr>
        <w:t xml:space="preserve"> This interpolation method I s called splining. The Infinite plate spline which is used here is based on the structural </w:t>
      </w:r>
      <w:r w:rsidR="00AC0D0C">
        <w:rPr>
          <w:lang w:val="en-US"/>
        </w:rPr>
        <w:t>deformation of a theoretically infinite plate subject to point loads at given points.</w:t>
      </w:r>
      <w:r w:rsidR="00B06F80">
        <w:rPr>
          <w:lang w:val="en-US"/>
        </w:rPr>
        <w:t xml:space="preserve"> The splines are used for two distinct </w:t>
      </w:r>
      <w:r w:rsidR="00C10F1D">
        <w:rPr>
          <w:lang w:val="en-US"/>
        </w:rPr>
        <w:t xml:space="preserve">purposed: as a force interpolator to compute the structurally equivalent force distribution on the structure given a force distribution </w:t>
      </w:r>
      <w:r w:rsidR="00350DD3">
        <w:rPr>
          <w:lang w:val="en-US"/>
        </w:rPr>
        <w:t xml:space="preserve">on the aerodynamic mesh and as a displacement </w:t>
      </w:r>
      <w:r w:rsidR="00F86632">
        <w:rPr>
          <w:lang w:val="en-US"/>
        </w:rPr>
        <w:t>interpolator</w:t>
      </w:r>
      <w:r w:rsidR="00350DD3">
        <w:rPr>
          <w:lang w:val="en-US"/>
        </w:rPr>
        <w:t xml:space="preserve"> to compute a set of aerodynamic displacements </w:t>
      </w:r>
      <w:r w:rsidR="00F86632">
        <w:rPr>
          <w:lang w:val="en-US"/>
        </w:rPr>
        <w:t>given as a set of structural displacements.</w:t>
      </w:r>
      <w:r w:rsidR="004E304C">
        <w:rPr>
          <w:lang w:val="en-US"/>
        </w:rPr>
        <w:t xml:space="preserve"> Mathematically this means that</w:t>
      </w:r>
      <w:r w:rsidR="003F627B">
        <w:rPr>
          <w:lang w:val="en-US"/>
        </w:rPr>
        <w:t>:</w:t>
      </w:r>
    </w:p>
    <w:p w14:paraId="178BC313" w14:textId="2333F7C4" w:rsidR="00EE1654"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s→a</m:t>
                      </m:r>
                    </m:sub>
                  </m:sSub>
                </m:e>
              </m:d>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a</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a→s</m:t>
                  </m:r>
                </m:sub>
              </m:sSub>
              <m: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s</m:t>
                  </m:r>
                </m:sub>
              </m:sSub>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51</m:t>
                  </m:r>
                  <m:r>
                    <w:rPr>
                      <w:rFonts w:ascii="Cambria Math" w:hAnsi="Cambria Math"/>
                      <w:i/>
                      <w:lang w:val="en-US"/>
                    </w:rPr>
                    <w:fldChar w:fldCharType="end"/>
                  </m:r>
                </m:e>
              </m:d>
            </m:e>
          </m:eqArr>
        </m:oMath>
      </m:oMathPara>
    </w:p>
    <w:p w14:paraId="0EC430AB" w14:textId="77777777" w:rsidR="00EE1654" w:rsidRPr="00ED4E3A" w:rsidRDefault="00EE1654" w:rsidP="00624791">
      <w:pPr>
        <w:rPr>
          <w:rFonts w:eastAsiaTheme="minorEastAsia"/>
          <w:lang w:val="en-US"/>
        </w:rPr>
      </w:pPr>
    </w:p>
    <w:p w14:paraId="30760124" w14:textId="45A83C6C" w:rsidR="00ED4E3A" w:rsidRDefault="00ED4E3A" w:rsidP="00624791">
      <w:pPr>
        <w:rPr>
          <w:rFonts w:eastAsiaTheme="minorEastAsia"/>
          <w:lang w:val="en-US"/>
        </w:rPr>
      </w:pPr>
      <w:r>
        <w:rPr>
          <w:rFonts w:eastAsiaTheme="minorEastAsia"/>
          <w:lang w:val="en-US"/>
        </w:rPr>
        <w:t>Where:</w:t>
      </w:r>
    </w:p>
    <w:p w14:paraId="6BCB3D4A" w14:textId="747D0F8E" w:rsidR="00ED4E3A" w:rsidRPr="0057232B" w:rsidRDefault="00000000" w:rsidP="00ED4E3A">
      <w:pPr>
        <w:pStyle w:val="ListParagraph"/>
        <w:numPr>
          <w:ilvl w:val="0"/>
          <w:numId w:val="9"/>
        </w:numPr>
        <w:rPr>
          <w:lang w:val="en-US"/>
        </w:rPr>
      </w:pP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s</m:t>
            </m:r>
          </m:sub>
        </m:sSub>
      </m:oMath>
      <w:r w:rsidR="00ED4E3A">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a</m:t>
            </m:r>
          </m:sub>
        </m:sSub>
      </m:oMath>
      <w:r w:rsidR="00ED4E3A">
        <w:rPr>
          <w:rFonts w:eastAsiaTheme="minorEastAsia"/>
          <w:lang w:val="en-US"/>
        </w:rPr>
        <w:t xml:space="preserve"> are the structural and aerodynamic </w:t>
      </w:r>
      <w:r w:rsidR="0057232B">
        <w:rPr>
          <w:rFonts w:eastAsiaTheme="minorEastAsia"/>
          <w:lang w:val="en-US"/>
        </w:rPr>
        <w:t>force vectors</w:t>
      </w:r>
    </w:p>
    <w:p w14:paraId="074D3611" w14:textId="7F79E504" w:rsidR="0057232B" w:rsidRPr="0057232B" w:rsidRDefault="00000000" w:rsidP="00ED4E3A">
      <w:pPr>
        <w:pStyle w:val="ListParagraph"/>
        <w:numPr>
          <w:ilvl w:val="0"/>
          <w:numId w:val="9"/>
        </w:numPr>
        <w:rPr>
          <w:lang w:val="en-US"/>
        </w:rPr>
      </w:pP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oMath>
      <w:r w:rsidR="0057232B">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s</m:t>
            </m:r>
          </m:sub>
        </m:sSub>
      </m:oMath>
      <w:r w:rsidR="0057232B">
        <w:rPr>
          <w:rFonts w:eastAsiaTheme="minorEastAsia"/>
          <w:lang w:val="en-US"/>
        </w:rPr>
        <w:t xml:space="preserve"> are the aerodynamic and structural displacement vectors</w:t>
      </w:r>
    </w:p>
    <w:p w14:paraId="75725DD4" w14:textId="77777777" w:rsidR="00FD06F1" w:rsidRDefault="00000000" w:rsidP="00FD06F1">
      <w:pPr>
        <w:pStyle w:val="ListParagraph"/>
        <w:keepNext/>
        <w:numPr>
          <w:ilvl w:val="0"/>
          <w:numId w:val="9"/>
        </w:numPr>
      </w:pP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s→a</m:t>
            </m:r>
          </m:sub>
        </m:sSub>
      </m:oMath>
      <w:r w:rsidR="00EC4BB3">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a→s</m:t>
            </m:r>
          </m:sub>
        </m:sSub>
      </m:oMath>
      <w:r w:rsidR="00EC4BB3">
        <w:rPr>
          <w:rFonts w:eastAsiaTheme="minorEastAsia"/>
          <w:lang w:val="en-US"/>
        </w:rPr>
        <w:t xml:space="preserve"> are the spline matrices connecting the structural to aerodynamic and vice versa. </w:t>
      </w:r>
      <w:r w:rsidR="004B00E3">
        <w:rPr>
          <w:rFonts w:eastAsiaTheme="minorEastAsia"/>
          <w:lang w:val="en-US"/>
        </w:rPr>
        <w:t xml:space="preserve">It has been proven </w:t>
      </w:r>
      <w:r w:rsidR="00106295">
        <w:rPr>
          <w:rFonts w:eastAsiaTheme="minorEastAsia"/>
          <w:lang w:val="en-US"/>
        </w:rPr>
        <w:t xml:space="preserve">by the virtual work principle that the two spline </w:t>
      </w:r>
      <w:r w:rsidR="00106295">
        <w:rPr>
          <w:rFonts w:eastAsiaTheme="minorEastAsia"/>
          <w:lang w:val="en-US"/>
        </w:rPr>
        <w:lastRenderedPageBreak/>
        <w:t>matrices are the transform of one another</w:t>
      </w:r>
      <w:r w:rsidR="007107E5">
        <w:rPr>
          <w:rFonts w:eastAsiaTheme="minorEastAsia"/>
          <w:lang w:val="en-US"/>
        </w:rPr>
        <w:t xml:space="preserve"> i.e. </w:t>
      </w:r>
      <m:oMath>
        <m:d>
          <m:dPr>
            <m:begChr m:val="["/>
            <m:endChr m:val="]"/>
            <m:ctrlPr>
              <w:rPr>
                <w:rFonts w:ascii="Cambria Math" w:eastAsiaTheme="minorEastAsia" w:hAnsi="Cambria Math"/>
                <w:i/>
                <w:lang w:val="en-US"/>
              </w:rPr>
            </m:ctrlPr>
          </m:d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s→a</m:t>
                </m:r>
              </m:sub>
            </m:sSub>
          </m:e>
        </m:d>
        <m:r>
          <w:rPr>
            <w:rFonts w:ascii="Cambria Math" w:eastAsiaTheme="minorEastAsia" w:hAnsi="Cambria Math"/>
            <w:lang w:val="en-US"/>
          </w:rPr>
          <m:t>=</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lang w:val="en-US"/>
                  </w:rPr>
                  <m:t>a→s</m:t>
                </m:r>
              </m:sub>
            </m:sSub>
            <m:r>
              <w:rPr>
                <w:rFonts w:ascii="Cambria Math" w:eastAsiaTheme="minorEastAsia" w:hAnsi="Cambria Math"/>
                <w:lang w:val="en-US"/>
              </w:rPr>
              <m:t>]</m:t>
            </m:r>
          </m:e>
          <m:sup>
            <m:r>
              <w:rPr>
                <w:rFonts w:ascii="Cambria Math" w:eastAsiaTheme="minorEastAsia" w:hAnsi="Cambria Math"/>
                <w:lang w:val="en-US"/>
              </w:rPr>
              <m:t>T</m:t>
            </m:r>
          </m:sup>
        </m:sSup>
      </m:oMath>
      <w:r w:rsidR="00FF3D60">
        <w:rPr>
          <w:noProof/>
          <w:lang w:val="en-US"/>
        </w:rPr>
        <w:drawing>
          <wp:inline distT="0" distB="0" distL="0" distR="0" wp14:anchorId="61D4EFB3" wp14:editId="7EC24938">
            <wp:extent cx="5731510" cy="3827145"/>
            <wp:effectExtent l="0" t="0" r="2540" b="1905"/>
            <wp:docPr id="225772384" name="Picture 1" descr="A diagram of a surface sp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72384" name="Picture 1" descr="A diagram of a surface sp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827145"/>
                    </a:xfrm>
                    <a:prstGeom prst="rect">
                      <a:avLst/>
                    </a:prstGeom>
                  </pic:spPr>
                </pic:pic>
              </a:graphicData>
            </a:graphic>
          </wp:inline>
        </w:drawing>
      </w:r>
    </w:p>
    <w:p w14:paraId="63A67FF2" w14:textId="56FA0421" w:rsidR="0057232B" w:rsidRPr="00ED4E3A" w:rsidRDefault="00FD06F1" w:rsidP="00FD06F1">
      <w:pPr>
        <w:pStyle w:val="Caption"/>
        <w:rPr>
          <w:lang w:val="en-US"/>
        </w:rPr>
      </w:pPr>
      <w:bookmarkStart w:id="169" w:name="_Toc180011600"/>
      <w:r>
        <w:t xml:space="preserve">Figure </w:t>
      </w:r>
      <w:fldSimple w:instr=" STYLEREF 1 \s ">
        <w:r w:rsidR="00BC36D0">
          <w:rPr>
            <w:noProof/>
          </w:rPr>
          <w:t>2</w:t>
        </w:r>
      </w:fldSimple>
      <w:r w:rsidR="00FA237D">
        <w:noBreakHyphen/>
      </w:r>
      <w:fldSimple w:instr=" SEQ Figure \* ARABIC \s 1 ">
        <w:r w:rsidR="00BC36D0">
          <w:rPr>
            <w:noProof/>
          </w:rPr>
          <w:t>11</w:t>
        </w:r>
      </w:fldSimple>
      <w:r>
        <w:t xml:space="preserve"> Surface Spline coordinate system</w:t>
      </w:r>
      <w:r w:rsidR="00E67FF5">
        <w:t xml:space="preserve"> </w:t>
      </w:r>
      <w:sdt>
        <w:sdtPr>
          <w:id w:val="1020284111"/>
          <w:citation/>
        </w:sdtPr>
        <w:sdtContent>
          <w:r w:rsidR="00E67FF5">
            <w:fldChar w:fldCharType="begin"/>
          </w:r>
          <w:r w:rsidR="00E67FF5">
            <w:rPr>
              <w:lang w:val="en-US"/>
            </w:rPr>
            <w:instrText xml:space="preserve"> CITATION HEX21 \l 1033 </w:instrText>
          </w:r>
          <w:r w:rsidR="00E67FF5">
            <w:fldChar w:fldCharType="separate"/>
          </w:r>
          <w:r w:rsidR="00BC36D0" w:rsidRPr="00BC36D0">
            <w:rPr>
              <w:noProof/>
              <w:lang w:val="en-US"/>
            </w:rPr>
            <w:t>[5]</w:t>
          </w:r>
          <w:r w:rsidR="00E67FF5">
            <w:fldChar w:fldCharType="end"/>
          </w:r>
        </w:sdtContent>
      </w:sdt>
      <w:bookmarkEnd w:id="169"/>
    </w:p>
    <w:p w14:paraId="3AEAAE3E" w14:textId="77777777" w:rsidR="00BE194C" w:rsidRDefault="00E83289" w:rsidP="00624791">
      <w:pPr>
        <w:rPr>
          <w:rFonts w:eastAsiaTheme="minorEastAsia"/>
          <w:lang w:val="en-US"/>
        </w:rPr>
      </w:pPr>
      <w:r>
        <w:rPr>
          <w:lang w:val="en-US"/>
        </w:rPr>
        <w:t xml:space="preserve">The Infinite plate spline and all other surface splines are used to </w:t>
      </w:r>
      <w:r w:rsidR="00516390">
        <w:rPr>
          <w:lang w:val="en-US"/>
        </w:rPr>
        <w:t xml:space="preserve">find a surface in the form </w:t>
      </w:r>
      <m:oMath>
        <m:r>
          <w:rPr>
            <w:rFonts w:ascii="Cambria Math" w:hAnsi="Cambria Math"/>
            <w:lang w:val="en-US"/>
          </w:rPr>
          <m:t>w</m:t>
        </m:r>
        <m:d>
          <m:dPr>
            <m:ctrlPr>
              <w:rPr>
                <w:rFonts w:ascii="Cambria Math" w:hAnsi="Cambria Math"/>
                <w:i/>
                <w:lang w:val="en-US"/>
              </w:rPr>
            </m:ctrlPr>
          </m:dPr>
          <m:e>
            <m:r>
              <w:rPr>
                <w:rFonts w:ascii="Cambria Math" w:hAnsi="Cambria Math"/>
                <w:lang w:val="en-US"/>
              </w:rPr>
              <m:t>x,y</m:t>
            </m:r>
          </m:e>
        </m:d>
      </m:oMath>
      <w:r w:rsidR="00516390">
        <w:rPr>
          <w:rFonts w:eastAsiaTheme="minorEastAsia"/>
          <w:lang w:val="en-US"/>
        </w:rPr>
        <w:t xml:space="preserve"> for all points </w:t>
      </w:r>
      <m:oMath>
        <m:r>
          <w:rPr>
            <w:rFonts w:ascii="Cambria Math" w:eastAsiaTheme="minorEastAsia" w:hAnsi="Cambria Math"/>
            <w:lang w:val="en-US"/>
          </w:rPr>
          <m:t>(x,y)</m:t>
        </m:r>
      </m:oMath>
      <w:r w:rsidR="00516390">
        <w:rPr>
          <w:rFonts w:eastAsiaTheme="minorEastAsia"/>
          <w:lang w:val="en-US"/>
        </w:rPr>
        <w:t xml:space="preserve"> when w is known </w:t>
      </w:r>
      <w:r w:rsidR="00AC710D">
        <w:rPr>
          <w:rFonts w:eastAsiaTheme="minorEastAsia"/>
          <w:lang w:val="en-US"/>
        </w:rPr>
        <w:t xml:space="preserve">at a discrete set of points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i</m:t>
            </m:r>
          </m:sub>
        </m:sSub>
        <m:r>
          <w:rPr>
            <w:rFonts w:ascii="Cambria Math" w:eastAsiaTheme="minorEastAsia" w:hAnsi="Cambria Math"/>
            <w:lang w:val="en-US"/>
          </w:rPr>
          <m:t>=w</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w:r w:rsidR="00BE194C">
        <w:rPr>
          <w:rFonts w:eastAsiaTheme="minorEastAsia"/>
          <w:lang w:val="en-US"/>
        </w:rPr>
        <w:t>.</w:t>
      </w:r>
    </w:p>
    <w:p w14:paraId="721F99DF" w14:textId="10F313B7" w:rsidR="00994F89" w:rsidRDefault="00BE194C" w:rsidP="00624791">
      <w:pPr>
        <w:rPr>
          <w:rFonts w:eastAsiaTheme="minorEastAsia"/>
          <w:lang w:val="en-US"/>
        </w:rPr>
      </w:pPr>
      <w:r>
        <w:rPr>
          <w:rFonts w:eastAsiaTheme="minorEastAsia"/>
          <w:lang w:val="en-US"/>
        </w:rPr>
        <w:t xml:space="preserve">The Infinite plate spline mimics the </w:t>
      </w:r>
      <w:r w:rsidR="00931AAA">
        <w:rPr>
          <w:rFonts w:eastAsiaTheme="minorEastAsia"/>
          <w:lang w:val="en-US"/>
        </w:rPr>
        <w:t>behavior</w:t>
      </w:r>
      <w:r>
        <w:rPr>
          <w:rFonts w:eastAsiaTheme="minorEastAsia"/>
          <w:lang w:val="en-US"/>
        </w:rPr>
        <w:t xml:space="preserve"> of an infinite plate under point load. The</w:t>
      </w:r>
      <w:r w:rsidR="005F2B32">
        <w:rPr>
          <w:rFonts w:eastAsiaTheme="minorEastAsia"/>
          <w:lang w:val="en-US"/>
        </w:rPr>
        <w:t xml:space="preserve"> deflection of such a plate due to a single concentrated load</w:t>
      </w:r>
      <w:r w:rsidR="00D71560">
        <w:rPr>
          <w:rFonts w:eastAsiaTheme="minorEastAsia"/>
          <w:lang w:val="en-US"/>
        </w:rPr>
        <w:t xml:space="preserve"> at </w:t>
      </w:r>
      <m:oMath>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=0,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=0</m:t>
            </m:r>
          </m:e>
        </m:d>
      </m:oMath>
      <w:r w:rsidR="005F2B32">
        <w:rPr>
          <w:rFonts w:eastAsiaTheme="minorEastAsia"/>
          <w:lang w:val="en-US"/>
        </w:rPr>
        <w:t xml:space="preserve"> is</w:t>
      </w:r>
      <w:r w:rsidR="00994F89">
        <w:rPr>
          <w:rFonts w:eastAsiaTheme="minorEastAsia"/>
          <w:lang w:val="en-US"/>
        </w:rPr>
        <w:t xml:space="preserve"> called the </w:t>
      </w:r>
      <w:r w:rsidR="00D71560">
        <w:rPr>
          <w:rFonts w:eastAsiaTheme="minorEastAsia"/>
          <w:lang w:val="en-US"/>
        </w:rPr>
        <w:t>fundamental</w:t>
      </w:r>
      <w:r w:rsidR="00994F89">
        <w:rPr>
          <w:rFonts w:eastAsiaTheme="minorEastAsia"/>
          <w:lang w:val="en-US"/>
        </w:rPr>
        <w:t xml:space="preserve"> solution. The governing equation is:</w:t>
      </w:r>
    </w:p>
    <w:p w14:paraId="5657AD49" w14:textId="31E393B4" w:rsidR="00D30DFC" w:rsidRPr="00EE1654" w:rsidRDefault="00000000" w:rsidP="00D30DFC">
      <w:pPr>
        <w:keepNext/>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eastAsiaTheme="minorEastAsia" w:hAnsi="Cambria Math"/>
                  <w:lang w:val="en-US"/>
                </w:rPr>
                <m:t xml:space="preserve"> </m:t>
              </m:r>
              <m:ctrlPr>
                <w:rPr>
                  <w:rFonts w:ascii="Cambria Math" w:hAnsi="Cambria Math"/>
                  <w:i/>
                  <w:lang w:val="en-US"/>
                </w:rPr>
              </m:ctrlPr>
            </m:e>
          </m:eqArr>
        </m:oMath>
      </m:oMathPara>
    </w:p>
    <w:p w14:paraId="67AB249A" w14:textId="6E9404DC" w:rsidR="00EE1654"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hAnsi="Cambria Math"/>
                  <w:lang w:val="en-US"/>
                </w:rPr>
                <m:t xml:space="preserve"> D</m:t>
              </m:r>
              <m:sSup>
                <m:sSupPr>
                  <m:ctrlPr>
                    <w:rPr>
                      <w:rFonts w:ascii="Cambria Math" w:hAnsi="Cambria Math"/>
                      <w:i/>
                      <w:lang w:val="en-US"/>
                    </w:rPr>
                  </m:ctrlPr>
                </m:sSupPr>
                <m:e>
                  <m:r>
                    <m:rPr>
                      <m:sty m:val="p"/>
                    </m:rPr>
                    <w:rPr>
                      <w:rFonts w:ascii="Cambria Math" w:hAnsi="Cambria Math"/>
                      <w:lang w:val="en-US"/>
                    </w:rPr>
                    <m:t>∇</m:t>
                  </m:r>
                  <m:ctrlPr>
                    <w:rPr>
                      <w:rFonts w:ascii="Cambria Math" w:hAnsi="Cambria Math"/>
                      <w:lang w:val="en-US"/>
                    </w:rPr>
                  </m:ctrlPr>
                </m:e>
                <m:sup>
                  <m:r>
                    <w:rPr>
                      <w:rFonts w:ascii="Cambria Math" w:hAnsi="Cambria Math"/>
                      <w:lang w:val="en-US"/>
                    </w:rPr>
                    <m:t>4</m:t>
                  </m:r>
                </m:sup>
              </m:sSup>
              <m:d>
                <m:dPr>
                  <m:ctrlPr>
                    <w:rPr>
                      <w:rFonts w:ascii="Cambria Math" w:hAnsi="Cambria Math"/>
                      <w:i/>
                      <w:lang w:val="en-US"/>
                    </w:rPr>
                  </m:ctrlPr>
                </m:dPr>
                <m:e>
                  <m:r>
                    <w:rPr>
                      <w:rFonts w:ascii="Cambria Math" w:hAnsi="Cambria Math"/>
                      <w:lang w:val="en-US"/>
                    </w:rPr>
                    <m:t>w</m:t>
                  </m:r>
                </m:e>
              </m:d>
              <m:r>
                <w:rPr>
                  <w:rFonts w:ascii="Cambria Math" w:hAnsi="Cambria Math"/>
                  <w:lang w:val="en-US"/>
                </w:rPr>
                <m:t>=D</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f>
                <m:fPr>
                  <m:ctrlPr>
                    <w:rPr>
                      <w:rFonts w:ascii="Cambria Math" w:hAnsi="Cambria Math"/>
                      <w:i/>
                      <w:lang w:val="en-US"/>
                    </w:rPr>
                  </m:ctrlPr>
                </m:fPr>
                <m:num>
                  <m:r>
                    <w:rPr>
                      <w:rFonts w:ascii="Cambria Math" w:hAnsi="Cambria Math"/>
                      <w:lang w:val="en-US"/>
                    </w:rPr>
                    <m:t>d</m:t>
                  </m:r>
                </m:num>
                <m:den>
                  <m:r>
                    <w:rPr>
                      <w:rFonts w:ascii="Cambria Math" w:hAnsi="Cambria Math"/>
                      <w:lang w:val="en-US"/>
                    </w:rPr>
                    <m:t>dr</m:t>
                  </m:r>
                </m:den>
              </m:f>
              <m:d>
                <m:dPr>
                  <m:begChr m:val="{"/>
                  <m:endChr m:val="}"/>
                  <m:ctrlPr>
                    <w:rPr>
                      <w:rFonts w:ascii="Cambria Math" w:hAnsi="Cambria Math"/>
                      <w:i/>
                      <w:lang w:val="en-US"/>
                    </w:rPr>
                  </m:ctrlPr>
                </m:dPr>
                <m:e>
                  <m:r>
                    <w:rPr>
                      <w:rFonts w:ascii="Cambria Math" w:hAnsi="Cambria Math"/>
                      <w:lang w:val="en-US"/>
                    </w:rPr>
                    <m:t>r</m:t>
                  </m:r>
                  <m:f>
                    <m:fPr>
                      <m:ctrlPr>
                        <w:rPr>
                          <w:rFonts w:ascii="Cambria Math" w:hAnsi="Cambria Math"/>
                          <w:i/>
                          <w:lang w:val="en-US"/>
                        </w:rPr>
                      </m:ctrlPr>
                    </m:fPr>
                    <m:num>
                      <m:r>
                        <w:rPr>
                          <w:rFonts w:ascii="Cambria Math" w:hAnsi="Cambria Math"/>
                          <w:lang w:val="en-US"/>
                        </w:rPr>
                        <m:t>d</m:t>
                      </m:r>
                    </m:num>
                    <m:den>
                      <m:r>
                        <w:rPr>
                          <w:rFonts w:ascii="Cambria Math" w:hAnsi="Cambria Math"/>
                          <w:lang w:val="en-US"/>
                        </w:rPr>
                        <m:t>dr</m:t>
                      </m:r>
                    </m:den>
                  </m:f>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r</m:t>
                          </m:r>
                        </m:den>
                      </m:f>
                      <m:f>
                        <m:fPr>
                          <m:ctrlPr>
                            <w:rPr>
                              <w:rFonts w:ascii="Cambria Math" w:hAnsi="Cambria Math"/>
                              <w:i/>
                              <w:lang w:val="en-US"/>
                            </w:rPr>
                          </m:ctrlPr>
                        </m:fPr>
                        <m:num>
                          <m:r>
                            <w:rPr>
                              <w:rFonts w:ascii="Cambria Math" w:hAnsi="Cambria Math"/>
                              <w:lang w:val="en-US"/>
                            </w:rPr>
                            <m:t>d</m:t>
                          </m:r>
                        </m:num>
                        <m:den>
                          <m:r>
                            <w:rPr>
                              <w:rFonts w:ascii="Cambria Math" w:hAnsi="Cambria Math"/>
                              <w:lang w:val="en-US"/>
                            </w:rPr>
                            <m:t>dr</m:t>
                          </m:r>
                        </m:den>
                      </m:f>
                      <m:d>
                        <m:dPr>
                          <m:ctrlPr>
                            <w:rPr>
                              <w:rFonts w:ascii="Cambria Math" w:hAnsi="Cambria Math"/>
                              <w:i/>
                              <w:lang w:val="en-US"/>
                            </w:rPr>
                          </m:ctrlPr>
                        </m:dPr>
                        <m:e>
                          <m:r>
                            <w:rPr>
                              <w:rFonts w:ascii="Cambria Math" w:hAnsi="Cambria Math"/>
                              <w:lang w:val="en-US"/>
                            </w:rPr>
                            <m:t>r</m:t>
                          </m:r>
                          <m:f>
                            <m:fPr>
                              <m:ctrlPr>
                                <w:rPr>
                                  <w:rFonts w:ascii="Cambria Math" w:hAnsi="Cambria Math"/>
                                  <w:i/>
                                  <w:lang w:val="en-US"/>
                                </w:rPr>
                              </m:ctrlPr>
                            </m:fPr>
                            <m:num>
                              <m:r>
                                <w:rPr>
                                  <w:rFonts w:ascii="Cambria Math" w:hAnsi="Cambria Math"/>
                                  <w:lang w:val="en-US"/>
                                </w:rPr>
                                <m:t>dw</m:t>
                              </m:r>
                            </m:num>
                            <m:den>
                              <m:r>
                                <w:rPr>
                                  <w:rFonts w:ascii="Cambria Math" w:hAnsi="Cambria Math"/>
                                  <w:lang w:val="en-US"/>
                                </w:rPr>
                                <m:t>dr</m:t>
                              </m:r>
                            </m:den>
                          </m:f>
                        </m:e>
                      </m:d>
                    </m:e>
                  </m:d>
                </m:e>
              </m:d>
              <m:r>
                <w:rPr>
                  <w:rFonts w:ascii="Cambria Math" w:eastAsiaTheme="minorEastAsia" w:hAnsi="Cambria Math"/>
                  <w:lang w:val="en-US"/>
                </w:rPr>
                <m:t>=q</m:t>
              </m:r>
              <m:r>
                <w:rPr>
                  <w:rFonts w:ascii="Cambria Math" w:hAnsi="Cambria Math"/>
                  <w:lang w:val="en-US"/>
                </w:rPr>
                <m:t>#</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52</m:t>
                  </m:r>
                  <m:r>
                    <w:rPr>
                      <w:rFonts w:ascii="Cambria Math" w:hAnsi="Cambria Math"/>
                      <w:i/>
                      <w:lang w:val="en-US"/>
                    </w:rPr>
                    <w:fldChar w:fldCharType="end"/>
                  </m:r>
                </m:e>
              </m:d>
            </m:e>
          </m:eqArr>
        </m:oMath>
      </m:oMathPara>
    </w:p>
    <w:p w14:paraId="1100D2FE" w14:textId="77777777" w:rsidR="00EE1654" w:rsidRDefault="00EE1654" w:rsidP="00D30DFC">
      <w:pPr>
        <w:keepNext/>
      </w:pPr>
    </w:p>
    <w:p w14:paraId="0ED86893" w14:textId="5F533885" w:rsidR="001E3867" w:rsidRPr="00055648" w:rsidRDefault="00370CAB" w:rsidP="00624791">
      <w:pPr>
        <w:rPr>
          <w:rFonts w:eastAsiaTheme="minorEastAsia"/>
          <w:lang w:val="en-US"/>
        </w:rPr>
      </w:pPr>
      <w:r>
        <w:rPr>
          <w:rFonts w:eastAsiaTheme="minorEastAsia"/>
          <w:lang w:val="en-US"/>
        </w:rPr>
        <w:t xml:space="preserve">The general solution to the </w:t>
      </w:r>
      <w:r w:rsidR="00D018E3">
        <w:rPr>
          <w:rFonts w:eastAsiaTheme="minorEastAsia"/>
          <w:lang w:val="en-US"/>
        </w:rPr>
        <w:t>homogeneous</w:t>
      </w:r>
      <w:r w:rsidR="009038E9">
        <w:rPr>
          <w:rFonts w:eastAsiaTheme="minorEastAsia"/>
          <w:lang w:val="en-US"/>
        </w:rPr>
        <w:t xml:space="preserve"> form of</w:t>
      </w:r>
      <w:r w:rsidR="00753F09">
        <w:rPr>
          <w:rFonts w:eastAsiaTheme="minorEastAsia"/>
          <w:lang w:val="en-US"/>
        </w:rPr>
        <w:t xml:space="preserve"> is:</w:t>
      </w:r>
    </w:p>
    <w:p w14:paraId="6F646CA8" w14:textId="54AF12CF" w:rsidR="00055648"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hAnsi="Cambria Math"/>
                  <w:lang w:val="en-US"/>
                </w:rPr>
                <m:t>w=</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r</m:t>
                      </m:r>
                    </m:e>
                  </m:d>
                </m:e>
              </m:func>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ln</m:t>
              </m:r>
              <m:d>
                <m:dPr>
                  <m:ctrlPr>
                    <w:rPr>
                      <w:rFonts w:ascii="Cambria Math" w:hAnsi="Cambria Math"/>
                      <w:i/>
                      <w:lang w:val="en-US"/>
                    </w:rPr>
                  </m:ctrlPr>
                </m:dPr>
                <m:e>
                  <m:r>
                    <w:rPr>
                      <w:rFonts w:ascii="Cambria Math" w:hAnsi="Cambria Math"/>
                      <w:lang w:val="en-US"/>
                    </w:rPr>
                    <m:t>r</m:t>
                  </m:r>
                </m:e>
              </m:d>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53</m:t>
                  </m:r>
                  <m:r>
                    <w:rPr>
                      <w:rFonts w:ascii="Cambria Math" w:hAnsi="Cambria Math"/>
                      <w:i/>
                      <w:lang w:val="en-US"/>
                    </w:rPr>
                    <w:fldChar w:fldCharType="end"/>
                  </m:r>
                </m:e>
              </m:d>
            </m:e>
          </m:eqArr>
        </m:oMath>
      </m:oMathPara>
    </w:p>
    <w:p w14:paraId="575EEAD9" w14:textId="77777777" w:rsidR="00055648" w:rsidRPr="001E3867" w:rsidRDefault="00055648" w:rsidP="00624791">
      <w:pPr>
        <w:rPr>
          <w:rFonts w:eastAsiaTheme="minorEastAsia"/>
          <w:lang w:val="en-US"/>
        </w:rPr>
      </w:pPr>
    </w:p>
    <w:p w14:paraId="2B28E776" w14:textId="42C841BE" w:rsidR="008C53EE" w:rsidRPr="00055648" w:rsidRDefault="001E3867" w:rsidP="00624791">
      <w:pPr>
        <w:rPr>
          <w:rFonts w:eastAsiaTheme="minorEastAsia"/>
          <w:lang w:val="en-US"/>
        </w:rPr>
      </w:pPr>
      <w:r>
        <w:rPr>
          <w:rFonts w:eastAsiaTheme="minorEastAsia"/>
          <w:lang w:val="en-US"/>
        </w:rPr>
        <w:t xml:space="preserve">Setting </w:t>
      </w:r>
      <m:oMath>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2</m:t>
            </m:r>
          </m:sub>
        </m:sSub>
        <m:r>
          <w:rPr>
            <w:rFonts w:ascii="Cambria Math" w:eastAsiaTheme="minorEastAsia" w:hAnsi="Cambria Math"/>
            <w:lang w:val="en-US"/>
          </w:rPr>
          <m:t>= 0</m:t>
        </m:r>
        <m:r>
          <w:rPr>
            <w:rFonts w:ascii="Cambria Math" w:hAnsi="Cambria Math"/>
            <w:lang w:val="en-US"/>
          </w:rPr>
          <m:t xml:space="preserve"> </m:t>
        </m:r>
      </m:oMath>
      <w:r>
        <w:rPr>
          <w:rFonts w:eastAsiaTheme="minorEastAsia"/>
          <w:lang w:val="en-US"/>
        </w:rPr>
        <w:t>to keep solution finit</w:t>
      </w:r>
      <w:r w:rsidR="00F054FE">
        <w:rPr>
          <w:rFonts w:eastAsiaTheme="minorEastAsia"/>
          <w:lang w:val="en-US"/>
        </w:rPr>
        <w:t>e</w:t>
      </w:r>
      <w:r>
        <w:rPr>
          <w:rFonts w:eastAsiaTheme="minorEastAsia"/>
          <w:lang w:val="en-US"/>
        </w:rPr>
        <w:t xml:space="preserve"> at </w:t>
      </w:r>
      <m:oMath>
        <m:r>
          <w:rPr>
            <w:rFonts w:ascii="Cambria Math" w:eastAsiaTheme="minorEastAsia" w:hAnsi="Cambria Math"/>
            <w:lang w:val="en-US"/>
          </w:rPr>
          <m:t>r=0</m:t>
        </m:r>
      </m:oMath>
      <w:r w:rsidR="00726AA4">
        <w:rPr>
          <w:rFonts w:eastAsiaTheme="minorEastAsia"/>
          <w:lang w:val="en-US"/>
        </w:rPr>
        <w:t xml:space="preserve"> then integrating from </w:t>
      </w:r>
      <m:oMath>
        <m:r>
          <w:rPr>
            <w:rFonts w:ascii="Cambria Math" w:eastAsiaTheme="minorEastAsia" w:hAnsi="Cambria Math"/>
            <w:lang w:val="en-US"/>
          </w:rPr>
          <m:t>r=0</m:t>
        </m:r>
      </m:oMath>
      <w:r w:rsidR="00726AA4">
        <w:rPr>
          <w:rFonts w:eastAsiaTheme="minorEastAsia"/>
          <w:lang w:val="en-US"/>
        </w:rPr>
        <w:t xml:space="preserve"> to </w:t>
      </w:r>
      <m:oMath>
        <m:r>
          <w:rPr>
            <w:rFonts w:ascii="Cambria Math" w:eastAsiaTheme="minorEastAsia" w:hAnsi="Cambria Math"/>
            <w:lang w:val="en-US"/>
          </w:rPr>
          <m:t xml:space="preserve">r=ϵ </m:t>
        </m:r>
        <m:d>
          <m:dPr>
            <m:ctrlPr>
              <w:rPr>
                <w:rFonts w:ascii="Cambria Math" w:eastAsiaTheme="minorEastAsia" w:hAnsi="Cambria Math"/>
                <w:i/>
                <w:lang w:val="en-US"/>
              </w:rPr>
            </m:ctrlPr>
          </m:dPr>
          <m:e>
            <m:r>
              <w:rPr>
                <w:rFonts w:ascii="Cambria Math" w:eastAsiaTheme="minorEastAsia" w:hAnsi="Cambria Math"/>
                <w:lang w:val="en-US"/>
              </w:rPr>
              <m:t>small number</m:t>
            </m:r>
          </m:e>
        </m:d>
      </m:oMath>
      <w:r w:rsidR="00726AA4">
        <w:rPr>
          <w:rFonts w:eastAsiaTheme="minorEastAsia"/>
          <w:lang w:val="en-US"/>
        </w:rPr>
        <w:t xml:space="preserve"> </w:t>
      </w:r>
      <w:r w:rsidR="002F3B25">
        <w:rPr>
          <w:rFonts w:eastAsiaTheme="minorEastAsia"/>
          <w:lang w:val="en-US"/>
        </w:rPr>
        <w:t xml:space="preserve">leads to </w:t>
      </w:r>
      <m:oMath>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3</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P</m:t>
            </m:r>
          </m:num>
          <m:den>
            <m:r>
              <w:rPr>
                <w:rFonts w:ascii="Cambria Math" w:eastAsiaTheme="minorEastAsia" w:hAnsi="Cambria Math"/>
                <w:lang w:val="en-US"/>
              </w:rPr>
              <m:t>8πD</m:t>
            </m:r>
          </m:den>
        </m:f>
      </m:oMath>
      <w:r w:rsidR="008C53EE">
        <w:rPr>
          <w:rFonts w:eastAsiaTheme="minorEastAsia"/>
          <w:lang w:val="en-US"/>
        </w:rPr>
        <w:t xml:space="preserve">. </w:t>
      </w:r>
      <w:r w:rsidR="008946E4">
        <w:rPr>
          <w:rFonts w:eastAsiaTheme="minorEastAsia"/>
          <w:lang w:val="en-US"/>
        </w:rPr>
        <w:t>Thus,</w:t>
      </w:r>
      <w:r w:rsidR="008C53EE">
        <w:rPr>
          <w:rFonts w:eastAsiaTheme="minorEastAsia"/>
          <w:lang w:val="en-US"/>
        </w:rPr>
        <w:t xml:space="preserve"> the fundamental solution for a concentrated load is:</w:t>
      </w:r>
    </w:p>
    <w:p w14:paraId="1E16D6B1" w14:textId="6718E34D" w:rsidR="00055648"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eastAsiaTheme="minorEastAsia" w:hAnsi="Cambria Math"/>
                  <w:lang w:val="en-US"/>
                </w:rPr>
                <m:t>w=A+B</m:t>
              </m:r>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2</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P</m:t>
                  </m:r>
                </m:num>
                <m:den>
                  <m:r>
                    <w:rPr>
                      <w:rFonts w:ascii="Cambria Math" w:eastAsiaTheme="minorEastAsia" w:hAnsi="Cambria Math"/>
                      <w:lang w:val="en-US"/>
                    </w:rPr>
                    <m:t>16πD</m:t>
                  </m:r>
                </m:den>
              </m:f>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2</m:t>
                  </m:r>
                </m:sup>
              </m:sSup>
              <m:func>
                <m:funcPr>
                  <m:ctrlPr>
                    <w:rPr>
                      <w:rFonts w:ascii="Cambria Math" w:eastAsiaTheme="minorEastAsia" w:hAnsi="Cambria Math"/>
                      <w:i/>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2</m:t>
                          </m:r>
                        </m:sup>
                      </m:sSup>
                    </m:e>
                  </m:d>
                </m:e>
              </m:func>
              <m:r>
                <w:rPr>
                  <w:rFonts w:ascii="Cambria Math" w:hAnsi="Cambria Math"/>
                  <w:lang w:val="en-US"/>
                </w:rPr>
                <m:t>#</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54</m:t>
                  </m:r>
                  <m:r>
                    <w:rPr>
                      <w:rFonts w:ascii="Cambria Math" w:hAnsi="Cambria Math"/>
                      <w:i/>
                      <w:lang w:val="en-US"/>
                    </w:rPr>
                    <w:fldChar w:fldCharType="end"/>
                  </m:r>
                </m:e>
              </m:d>
            </m:e>
          </m:eqArr>
        </m:oMath>
      </m:oMathPara>
    </w:p>
    <w:p w14:paraId="09946C99" w14:textId="77777777" w:rsidR="00055648" w:rsidRPr="00055648" w:rsidRDefault="00055648" w:rsidP="00624791">
      <w:pPr>
        <w:rPr>
          <w:rFonts w:eastAsiaTheme="minorEastAsia"/>
          <w:lang w:val="en-US"/>
        </w:rPr>
      </w:pPr>
    </w:p>
    <w:p w14:paraId="33D4D79E" w14:textId="4AB63C50" w:rsidR="00C73395" w:rsidRDefault="00C74705" w:rsidP="00055648">
      <w:pPr>
        <w:rPr>
          <w:rFonts w:eastAsiaTheme="minorEastAsia"/>
          <w:lang w:val="en-US"/>
        </w:rPr>
      </w:pPr>
      <w:r>
        <w:rPr>
          <w:rFonts w:eastAsiaTheme="minorEastAsia"/>
          <w:lang w:val="en-US"/>
        </w:rPr>
        <w:t>The fundamental solution can be superimposed to solve the entire plate problem</w:t>
      </w:r>
      <w:r w:rsidR="00BE53D9">
        <w:rPr>
          <w:rFonts w:eastAsiaTheme="minorEastAsia"/>
          <w:lang w:val="en-US"/>
        </w:rPr>
        <w:t>:</w:t>
      </w:r>
    </w:p>
    <w:p w14:paraId="0476D8C7" w14:textId="642A4760" w:rsidR="00055648"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eastAsiaTheme="minorEastAsia" w:hAnsi="Cambria Math"/>
                  <w:lang w:val="en-US"/>
                </w:rPr>
                <m:t>w</m:t>
              </m:r>
              <m:d>
                <m:dPr>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α</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α</m:t>
                  </m:r>
                </m:e>
                <m:sub>
                  <m:r>
                    <w:rPr>
                      <w:rFonts w:ascii="Cambria Math" w:eastAsiaTheme="minorEastAsia" w:hAnsi="Cambria Math"/>
                      <w:lang w:val="en-US"/>
                    </w:rPr>
                    <m:t>1</m:t>
                  </m:r>
                </m:sub>
              </m:sSub>
              <m:r>
                <w:rPr>
                  <w:rFonts w:ascii="Cambria Math" w:eastAsiaTheme="minorEastAsia" w:hAnsi="Cambria Math"/>
                  <w:lang w:val="en-US"/>
                </w:rPr>
                <m:t>x+</m:t>
              </m:r>
              <m:sSub>
                <m:sSubPr>
                  <m:ctrlPr>
                    <w:rPr>
                      <w:rFonts w:ascii="Cambria Math" w:eastAsiaTheme="minorEastAsia" w:hAnsi="Cambria Math"/>
                      <w:i/>
                      <w:lang w:val="en-US"/>
                    </w:rPr>
                  </m:ctrlPr>
                </m:sSubPr>
                <m:e>
                  <m:r>
                    <w:rPr>
                      <w:rFonts w:ascii="Cambria Math" w:eastAsiaTheme="minorEastAsia" w:hAnsi="Cambria Math"/>
                      <w:lang w:val="en-US"/>
                    </w:rPr>
                    <m:t>α</m:t>
                  </m:r>
                </m:e>
                <m:sub>
                  <m:r>
                    <w:rPr>
                      <w:rFonts w:ascii="Cambria Math" w:eastAsiaTheme="minorEastAsia" w:hAnsi="Cambria Math"/>
                      <w:lang w:val="en-US"/>
                    </w:rPr>
                    <m:t>2</m:t>
                  </m:r>
                </m:sub>
              </m:sSub>
              <m:r>
                <w:rPr>
                  <w:rFonts w:ascii="Cambria Math" w:eastAsiaTheme="minorEastAsia" w:hAnsi="Cambria Math"/>
                  <w:lang w:val="en-US"/>
                </w:rPr>
                <m:t>y+</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x,y</m:t>
                      </m:r>
                    </m:e>
                  </m:d>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e>
              </m:nary>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55</m:t>
                  </m:r>
                  <m:r>
                    <w:rPr>
                      <w:rFonts w:ascii="Cambria Math" w:hAnsi="Cambria Math"/>
                      <w:i/>
                      <w:lang w:val="en-US"/>
                    </w:rPr>
                    <w:fldChar w:fldCharType="end"/>
                  </m:r>
                </m:e>
              </m:d>
            </m:e>
          </m:eqArr>
        </m:oMath>
      </m:oMathPara>
    </w:p>
    <w:p w14:paraId="1DB0032F" w14:textId="77777777" w:rsidR="00055648" w:rsidRPr="00055648" w:rsidRDefault="00055648" w:rsidP="00055648">
      <w:pPr>
        <w:rPr>
          <w:rFonts w:eastAsiaTheme="minorEastAsia"/>
          <w:lang w:val="en-US"/>
        </w:rPr>
      </w:pPr>
    </w:p>
    <w:p w14:paraId="3B188AA4" w14:textId="1A7A0C49" w:rsidR="002F3A55" w:rsidRPr="005E01A3" w:rsidRDefault="002F3A55" w:rsidP="005E01A3">
      <w:pPr>
        <w:rPr>
          <w:rFonts w:eastAsiaTheme="minorEastAsia"/>
          <w:lang w:val="en-US"/>
        </w:rPr>
      </w:pPr>
      <w:r w:rsidRPr="005E01A3">
        <w:rPr>
          <w:rFonts w:eastAsiaTheme="minorEastAsia"/>
          <w:lang w:val="en-US"/>
        </w:rPr>
        <w:t>Where:</w:t>
      </w:r>
    </w:p>
    <w:p w14:paraId="4CE1745C" w14:textId="5B7D300C" w:rsidR="002F3A55" w:rsidRPr="005E01A3" w:rsidRDefault="00000000" w:rsidP="005E01A3">
      <w:pPr>
        <w:pStyle w:val="ListParagraph"/>
        <w:numPr>
          <w:ilvl w:val="0"/>
          <w:numId w:val="10"/>
        </w:num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i</m:t>
            </m:r>
          </m:sub>
        </m:sSub>
        <m:d>
          <m:dPr>
            <m:ctrlPr>
              <w:rPr>
                <w:rFonts w:ascii="Cambria Math" w:eastAsiaTheme="minorEastAsia" w:hAnsi="Cambria Math"/>
                <w:i/>
                <w:lang w:val="en-US"/>
              </w:rPr>
            </m:ctrlPr>
          </m:dPr>
          <m:e>
            <m:r>
              <w:rPr>
                <w:rFonts w:ascii="Cambria Math" w:eastAsiaTheme="minorEastAsia" w:hAnsi="Cambria Math"/>
                <w:lang w:val="en-US"/>
              </w:rPr>
              <m:t>x,y</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16πD</m:t>
            </m:r>
          </m:den>
        </m:f>
        <m:sSubSup>
          <m:sSubSupPr>
            <m:ctrlPr>
              <w:rPr>
                <w:rFonts w:ascii="Cambria Math" w:eastAsiaTheme="minorEastAsia" w:hAnsi="Cambria Math"/>
                <w:i/>
                <w:lang w:val="en-US"/>
              </w:rPr>
            </m:ctrlPr>
          </m:sSubSupPr>
          <m:e>
            <m:r>
              <w:rPr>
                <w:rFonts w:ascii="Cambria Math" w:eastAsiaTheme="minorEastAsia" w:hAnsi="Cambria Math"/>
                <w:lang w:val="en-US"/>
              </w:rPr>
              <m:t>r</m:t>
            </m:r>
          </m:e>
          <m:sub>
            <m:r>
              <w:rPr>
                <w:rFonts w:ascii="Cambria Math" w:eastAsiaTheme="minorEastAsia" w:hAnsi="Cambria Math"/>
                <w:lang w:val="en-US"/>
              </w:rPr>
              <m:t>i</m:t>
            </m:r>
          </m:sub>
          <m:sup>
            <m:r>
              <w:rPr>
                <w:rFonts w:ascii="Cambria Math" w:eastAsiaTheme="minorEastAsia" w:hAnsi="Cambria Math"/>
                <w:lang w:val="en-US"/>
              </w:rPr>
              <m:t>2</m:t>
            </m:r>
          </m:sup>
        </m:sSubSup>
        <m:func>
          <m:funcPr>
            <m:ctrlPr>
              <w:rPr>
                <w:rFonts w:ascii="Cambria Math" w:eastAsiaTheme="minorEastAsia" w:hAnsi="Cambria Math"/>
                <w:i/>
                <w:lang w:val="en-US"/>
              </w:rPr>
            </m:ctrlPr>
          </m:funcPr>
          <m:fName>
            <m:r>
              <m:rPr>
                <m:sty m:val="p"/>
              </m:rPr>
              <w:rPr>
                <w:rFonts w:ascii="Cambria Math" w:eastAsiaTheme="minorEastAsia" w:hAnsi="Cambria Math"/>
                <w:lang w:val="en-US"/>
              </w:rPr>
              <m:t>ln</m:t>
            </m:r>
          </m:fName>
          <m:e>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r</m:t>
                    </m:r>
                  </m:e>
                  <m:sub>
                    <m:r>
                      <w:rPr>
                        <w:rFonts w:ascii="Cambria Math" w:eastAsiaTheme="minorEastAsia" w:hAnsi="Cambria Math"/>
                        <w:lang w:val="en-US"/>
                      </w:rPr>
                      <m:t>i</m:t>
                    </m:r>
                  </m:sub>
                  <m:sup>
                    <m:r>
                      <w:rPr>
                        <w:rFonts w:ascii="Cambria Math" w:eastAsiaTheme="minorEastAsia" w:hAnsi="Cambria Math"/>
                        <w:lang w:val="en-US"/>
                      </w:rPr>
                      <m:t>2</m:t>
                    </m:r>
                  </m:sup>
                </m:sSubSup>
              </m:e>
            </m:d>
          </m:e>
        </m:func>
      </m:oMath>
    </w:p>
    <w:p w14:paraId="7D8BAA41" w14:textId="415CFA79" w:rsidR="00FD63EB" w:rsidRPr="005E01A3" w:rsidRDefault="00000000" w:rsidP="005E01A3">
      <w:pPr>
        <w:pStyle w:val="ListParagraph"/>
        <w:numPr>
          <w:ilvl w:val="0"/>
          <w:numId w:val="10"/>
        </w:numPr>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r</m:t>
            </m:r>
          </m:e>
          <m:sub>
            <m:r>
              <w:rPr>
                <w:rFonts w:ascii="Cambria Math" w:eastAsiaTheme="minorEastAsia" w:hAnsi="Cambria Math"/>
                <w:lang w:val="en-US"/>
              </w:rPr>
              <m:t>i</m:t>
            </m:r>
          </m:sub>
          <m:sup>
            <m:r>
              <w:rPr>
                <w:rFonts w:ascii="Cambria Math" w:eastAsiaTheme="minorEastAsia" w:hAnsi="Cambria Math"/>
                <w:lang w:val="en-US"/>
              </w:rPr>
              <m:t>2</m:t>
            </m:r>
          </m:sup>
        </m:sSub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r>
                  <w:rPr>
                    <w:rFonts w:ascii="Cambria Math" w:eastAsiaTheme="minorEastAsia" w:hAnsi="Cambria Math"/>
                    <w:lang w:val="en-US"/>
                  </w:rPr>
                  <m:t>y-</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e>
          <m:sup>
            <m:r>
              <w:rPr>
                <w:rFonts w:ascii="Cambria Math" w:eastAsiaTheme="minorEastAsia" w:hAnsi="Cambria Math"/>
                <w:lang w:val="en-US"/>
              </w:rPr>
              <m:t>2</m:t>
            </m:r>
          </m:sup>
        </m:sSup>
      </m:oMath>
    </w:p>
    <w:p w14:paraId="4250639C" w14:textId="2DB51DF8" w:rsidR="00FD63EB" w:rsidRPr="00C73395" w:rsidRDefault="00000000" w:rsidP="005E01A3">
      <w:pPr>
        <w:pStyle w:val="ListParagraph"/>
        <w:numPr>
          <w:ilvl w:val="0"/>
          <w:numId w:val="10"/>
        </w:num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oMath>
      <w:r w:rsidR="005E01A3" w:rsidRPr="005E01A3">
        <w:rPr>
          <w:rFonts w:eastAsiaTheme="minorEastAsia"/>
          <w:lang w:val="en-US"/>
        </w:rPr>
        <w:t xml:space="preserve"> concentrated load at </w:t>
      </w:r>
      <m:oMath>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e>
        </m:d>
      </m:oMath>
    </w:p>
    <w:p w14:paraId="1EDC36D2" w14:textId="2B8561DF" w:rsidR="00C73395" w:rsidRDefault="00C73395" w:rsidP="00C73395">
      <w:pPr>
        <w:rPr>
          <w:rFonts w:eastAsiaTheme="minorEastAsia"/>
          <w:lang w:val="en-US"/>
        </w:rPr>
      </w:pPr>
      <w:r>
        <w:rPr>
          <w:rFonts w:eastAsiaTheme="minorEastAsia"/>
          <w:lang w:val="en-US"/>
        </w:rPr>
        <w:t xml:space="preserve">The N+3 unknowns of </w:t>
      </w:r>
      <w:r w:rsidR="00BC507D">
        <w:rPr>
          <w:rFonts w:eastAsiaTheme="minorEastAsia"/>
          <w:lang w:val="en-US"/>
        </w:rPr>
        <w:t xml:space="preserve">are determined from the N+3 </w:t>
      </w:r>
      <w:r w:rsidR="00B73A9D">
        <w:rPr>
          <w:rFonts w:eastAsiaTheme="minorEastAsia"/>
          <w:lang w:val="en-US"/>
        </w:rPr>
        <w:t>equations</w:t>
      </w:r>
    </w:p>
    <w:p w14:paraId="7298859A" w14:textId="388BC55A" w:rsidR="00C35438" w:rsidRPr="005C048E" w:rsidRDefault="00000000" w:rsidP="00C73395">
      <w:pPr>
        <w:rPr>
          <w:rFonts w:eastAsiaTheme="minorEastAsia"/>
          <w:lang w:val="en-US"/>
        </w:rPr>
      </w:pPr>
      <m:oMathPara>
        <m:oMath>
          <m:eqArr>
            <m:eqArrPr>
              <m:maxDist m:val="1"/>
              <m:ctrlPr>
                <w:rPr>
                  <w:rFonts w:ascii="Cambria Math" w:eastAsiaTheme="minorEastAsia" w:hAnsi="Cambria Math"/>
                  <w:i/>
                  <w:lang w:val="en-US"/>
                </w:rPr>
              </m:ctrlPr>
            </m:eqArrPr>
            <m:e>
              <m:nary>
                <m:naryPr>
                  <m:chr m:val="∑"/>
                  <m:limLoc m:val="undOvr"/>
                  <m:subHide m:val="1"/>
                  <m:supHide m:val="1"/>
                  <m:ctrlPr>
                    <w:rPr>
                      <w:rFonts w:ascii="Cambria Math" w:eastAsiaTheme="minorEastAsia" w:hAnsi="Cambria Math"/>
                      <w:i/>
                      <w:lang w:val="en-US"/>
                    </w:rPr>
                  </m:ctrlPr>
                </m:naryPr>
                <m:sub/>
                <m:sup/>
                <m:e>
                  <m:r>
                    <w:rPr>
                      <w:rFonts w:ascii="Cambria Math" w:eastAsiaTheme="minorEastAsia" w:hAnsi="Cambria Math"/>
                      <w:lang w:val="en-US"/>
                    </w:rPr>
                    <m:t>Pi</m:t>
                  </m:r>
                </m:e>
              </m:nary>
              <m:r>
                <w:rPr>
                  <w:rFonts w:ascii="Cambria Math" w:eastAsiaTheme="minorEastAsia" w:hAnsi="Cambria Math"/>
                  <w:lang w:val="en-US"/>
                </w:rPr>
                <m:t>=0</m:t>
              </m:r>
              <m:r>
                <w:rPr>
                  <w:rFonts w:ascii="Cambria Math" w:eastAsiaTheme="minorEastAsia" w:hAnsi="Cambria Math"/>
                  <w:i/>
                  <w:lang w:val="en-US"/>
                </w:rPr>
                <w:fldChar w:fldCharType="begin"/>
              </m:r>
              <m:r>
                <m:rPr>
                  <m:sty m:val="p"/>
                </m:rPr>
                <w:rPr>
                  <w:rFonts w:ascii="Cambria Math" w:eastAsiaTheme="minorEastAsia" w:hAnsi="Cambria Math"/>
                  <w:lang w:val="en-US"/>
                </w:rPr>
                <m:t xml:space="preserve"> * STYLEREF  "Heading 1" \n  \* MERGEFORMAT *.* SEQ eqn \* Arabic \s 1 \* MERGEFORMAT * </m:t>
              </m:r>
              <m:r>
                <w:rPr>
                  <w:rFonts w:ascii="Cambria Math" w:eastAsiaTheme="minorEastAsia" w:hAnsi="Cambria Math"/>
                  <w:i/>
                  <w:lang w:val="en-US"/>
                </w:rPr>
                <w:fldChar w:fldCharType="end"/>
              </m:r>
              <m:r>
                <w:rPr>
                  <w:rFonts w:ascii="Cambria Math" w:eastAsiaTheme="minorEastAsia" w:hAnsi="Cambria Math"/>
                  <w:i/>
                  <w:lang w:val="en-US"/>
                </w:rPr>
                <w:fldChar w:fldCharType="begin"/>
              </m:r>
              <m:r>
                <m:rPr>
                  <m:sty m:val="p"/>
                </m:rPr>
                <w:rPr>
                  <w:rFonts w:ascii="Cambria Math" w:eastAsiaTheme="minorEastAsia" w:hAnsi="Cambria Math"/>
                  <w:lang w:val="en-US"/>
                </w:rPr>
                <m:t xml:space="preserve"> * STYLEREF  "Heading 1" \n  \* MERGEFORMAT *.* SEQ eqn \* Arabic \s 1 \* MERGEFORMAT * </m:t>
              </m:r>
              <m:r>
                <w:rPr>
                  <w:rFonts w:ascii="Cambria Math" w:eastAsiaTheme="minorEastAsia" w:hAnsi="Cambria Math"/>
                  <w:i/>
                  <w:lang w:val="en-US"/>
                </w:rPr>
                <w:fldChar w:fldCharType="end"/>
              </m:r>
            </m:e>
          </m:eqArr>
        </m:oMath>
      </m:oMathPara>
    </w:p>
    <w:p w14:paraId="3D34BC3D" w14:textId="6F7B7311" w:rsidR="00037D02" w:rsidRPr="00AB455F" w:rsidRDefault="00000000" w:rsidP="00C73395">
      <w:pPr>
        <w:rPr>
          <w:rFonts w:eastAsiaTheme="minorEastAsia"/>
          <w:lang w:val="en-US"/>
        </w:rPr>
      </w:pPr>
      <m:oMathPara>
        <m:oMathParaPr>
          <m:jc m:val="center"/>
        </m:oMathParaPr>
        <m:oMath>
          <m:nary>
            <m:naryPr>
              <m:chr m:val="∑"/>
              <m:limLoc m:val="undOvr"/>
              <m:subHide m:val="1"/>
              <m:supHide m:val="1"/>
              <m:ctrlPr>
                <w:rPr>
                  <w:rFonts w:ascii="Cambria Math" w:eastAsiaTheme="minorEastAsia" w:hAnsi="Cambria Math"/>
                  <w:i/>
                  <w:lang w:val="en-US"/>
                </w:rPr>
              </m:ctrlPr>
            </m:naryPr>
            <m:sub/>
            <m:sup/>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e>
          </m:nary>
          <m:r>
            <w:rPr>
              <w:rFonts w:ascii="Cambria Math" w:eastAsiaTheme="minorEastAsia" w:hAnsi="Cambria Math"/>
              <w:lang w:val="en-US"/>
            </w:rPr>
            <m:t>=0</m:t>
          </m:r>
        </m:oMath>
      </m:oMathPara>
    </w:p>
    <w:p w14:paraId="1A850212" w14:textId="0A379AEE" w:rsidR="004B6267" w:rsidRPr="00AB455F" w:rsidRDefault="00000000" w:rsidP="004B6267">
      <w:pPr>
        <w:rPr>
          <w:rFonts w:eastAsiaTheme="minorEastAsia"/>
          <w:lang w:val="en-US"/>
        </w:rPr>
      </w:pPr>
      <m:oMathPara>
        <m:oMathParaPr>
          <m:jc m:val="center"/>
        </m:oMathParaPr>
        <m:oMath>
          <m:nary>
            <m:naryPr>
              <m:chr m:val="∑"/>
              <m:limLoc m:val="undOvr"/>
              <m:subHide m:val="1"/>
              <m:supHide m:val="1"/>
              <m:ctrlPr>
                <w:rPr>
                  <w:rFonts w:ascii="Cambria Math" w:eastAsiaTheme="minorEastAsia" w:hAnsi="Cambria Math"/>
                  <w:i/>
                  <w:lang w:val="en-US"/>
                </w:rPr>
              </m:ctrlPr>
            </m:naryPr>
            <m:sub/>
            <m:sup/>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e>
          </m:nary>
          <m:r>
            <w:rPr>
              <w:rFonts w:ascii="Cambria Math" w:eastAsiaTheme="minorEastAsia" w:hAnsi="Cambria Math"/>
              <w:lang w:val="en-US"/>
            </w:rPr>
            <m:t>=0</m:t>
          </m:r>
        </m:oMath>
      </m:oMathPara>
    </w:p>
    <w:p w14:paraId="76D4B376" w14:textId="6EE22AD8" w:rsidR="0057269C" w:rsidRPr="00077DAA" w:rsidRDefault="00000000" w:rsidP="0057269C">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ij</m:t>
                  </m:r>
                </m:sub>
              </m:sSub>
            </m:e>
          </m:nary>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 xml:space="preserve"> j=1,…, N</m:t>
              </m:r>
            </m:e>
          </m:d>
        </m:oMath>
      </m:oMathPara>
    </w:p>
    <w:p w14:paraId="3BE6CB05" w14:textId="0FE9AD4A" w:rsidR="00077DAA" w:rsidRDefault="00077DAA" w:rsidP="0057269C">
      <w:pPr>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ij</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i</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j</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j</m:t>
                </m:r>
              </m:sub>
            </m:sSub>
          </m:e>
        </m:d>
      </m:oMath>
      <w:r w:rsidR="00364DA8">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ij</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ji</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ij</m:t>
            </m:r>
          </m:sub>
        </m:sSub>
        <m:r>
          <w:rPr>
            <w:rFonts w:ascii="Cambria Math" w:eastAsiaTheme="minorEastAsia" w:hAnsi="Cambria Math"/>
            <w:lang w:val="en-US"/>
          </w:rPr>
          <m:t>=0 when i=j</m:t>
        </m:r>
      </m:oMath>
    </w:p>
    <w:p w14:paraId="0230D970" w14:textId="60EB01A6" w:rsidR="00AD1734" w:rsidRDefault="00ED37CA" w:rsidP="0057269C">
      <w:pPr>
        <w:rPr>
          <w:rFonts w:eastAsiaTheme="minorEastAsia"/>
          <w:lang w:val="en-US"/>
        </w:rPr>
      </w:pPr>
      <w:r>
        <w:rPr>
          <w:rFonts w:eastAsiaTheme="minorEastAsia"/>
          <w:lang w:val="en-US"/>
        </w:rPr>
        <w:t xml:space="preserve">These </w:t>
      </w:r>
      <w:r w:rsidR="00AF5292">
        <w:rPr>
          <w:rFonts w:eastAsiaTheme="minorEastAsia"/>
          <w:lang w:val="en-US"/>
        </w:rPr>
        <w:t>N+3 equations can be expressed into a matrix form:</w:t>
      </w:r>
    </w:p>
    <w:p w14:paraId="63E18F10" w14:textId="1C4FF42B" w:rsidR="00BC0412"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0</m:t>
                        </m:r>
                      </m:e>
                    </m:mr>
                    <m:mr>
                      <m:e>
                        <m:r>
                          <w:rPr>
                            <w:rFonts w:ascii="Cambria Math" w:hAnsi="Cambria Math"/>
                            <w:lang w:val="en-US"/>
                          </w:rPr>
                          <m:t>0</m:t>
                        </m:r>
                      </m:e>
                    </m:mr>
                    <m:mr>
                      <m:e>
                        <m:r>
                          <w:rPr>
                            <w:rFonts w:ascii="Cambria Math" w:hAnsi="Cambria Math"/>
                            <w:lang w:val="en-US"/>
                          </w:rPr>
                          <m:t>0</m:t>
                        </m:r>
                        <m:ctrlPr>
                          <w:rPr>
                            <w:rFonts w:ascii="Cambria Math" w:eastAsia="Cambria Math" w:hAnsi="Cambria Math" w:cs="Cambria Math"/>
                            <w:i/>
                            <w:lang w:val="en-US"/>
                          </w:rPr>
                        </m:ctrlPr>
                      </m:e>
                    </m:mr>
                    <m:mr>
                      <m:e>
                        <m:r>
                          <w:rPr>
                            <w:rFonts w:ascii="Cambria Math" w:eastAsia="Cambria Math" w:hAnsi="Cambria Math" w:cs="Cambria Math"/>
                            <w:lang w:val="en-US"/>
                          </w:rPr>
                          <m:t xml:space="preserve"> </m:t>
                        </m:r>
                        <m:ctrlPr>
                          <w:rPr>
                            <w:rFonts w:ascii="Cambria Math" w:eastAsia="Cambria Math" w:hAnsi="Cambria Math" w:cs="Cambria Math"/>
                            <w:i/>
                            <w:lang w:val="en-US"/>
                          </w:rPr>
                        </m:ctrlPr>
                      </m:e>
                    </m:mr>
                    <m:mr>
                      <m:e>
                        <m:sSub>
                          <m:sSubPr>
                            <m:ctrlPr>
                              <w:rPr>
                                <w:rFonts w:ascii="Cambria Math" w:eastAsia="Cambria Math" w:hAnsi="Cambria Math" w:cs="Cambria Math"/>
                                <w:i/>
                                <w:lang w:val="en-US"/>
                              </w:rPr>
                            </m:ctrlPr>
                          </m:sSubPr>
                          <m:e>
                            <m:r>
                              <w:rPr>
                                <w:rFonts w:ascii="Cambria Math" w:eastAsia="Cambria Math" w:hAnsi="Cambria Math" w:cs="Cambria Math"/>
                                <w:lang w:val="en-US"/>
                              </w:rPr>
                              <m:t>w</m:t>
                            </m:r>
                          </m:e>
                          <m:sub>
                            <m:r>
                              <w:rPr>
                                <w:rFonts w:ascii="Cambria Math" w:eastAsia="Cambria Math" w:hAnsi="Cambria Math" w:cs="Cambria Math"/>
                                <w:lang w:val="en-US"/>
                              </w:rPr>
                              <m:t>1</m:t>
                            </m:r>
                          </m:sub>
                        </m:sSub>
                        <m:ctrlPr>
                          <w:rPr>
                            <w:rFonts w:ascii="Cambria Math" w:eastAsia="Cambria Math" w:hAnsi="Cambria Math" w:cs="Cambria Math"/>
                            <w:i/>
                            <w:lang w:val="en-US"/>
                          </w:rPr>
                        </m:ctrlPr>
                      </m:e>
                    </m:mr>
                    <m:mr>
                      <m:e>
                        <m:sSub>
                          <m:sSubPr>
                            <m:ctrlPr>
                              <w:rPr>
                                <w:rFonts w:ascii="Cambria Math" w:eastAsia="Cambria Math" w:hAnsi="Cambria Math" w:cs="Cambria Math"/>
                                <w:i/>
                                <w:lang w:val="en-US"/>
                              </w:rPr>
                            </m:ctrlPr>
                          </m:sSubPr>
                          <m:e>
                            <m:r>
                              <w:rPr>
                                <w:rFonts w:ascii="Cambria Math" w:eastAsia="Cambria Math" w:hAnsi="Cambria Math" w:cs="Cambria Math"/>
                                <w:lang w:val="en-US"/>
                              </w:rPr>
                              <m:t>w</m:t>
                            </m:r>
                          </m:e>
                          <m:sub>
                            <m:r>
                              <w:rPr>
                                <w:rFonts w:ascii="Cambria Math" w:eastAsia="Cambria Math" w:hAnsi="Cambria Math" w:cs="Cambria Math"/>
                                <w:lang w:val="en-US"/>
                              </w:rPr>
                              <m:t>2</m:t>
                            </m:r>
                          </m:sub>
                        </m:sSub>
                        <m:ctrlPr>
                          <w:rPr>
                            <w:rFonts w:ascii="Cambria Math" w:eastAsia="Cambria Math" w:hAnsi="Cambria Math" w:cs="Cambria Math"/>
                            <w:i/>
                            <w:lang w:val="en-US"/>
                          </w:rPr>
                        </m:ctrlPr>
                      </m:e>
                    </m:mr>
                    <m:mr>
                      <m:e>
                        <m:r>
                          <w:rPr>
                            <w:rFonts w:ascii="Cambria Math" w:eastAsia="Cambria Math" w:hAnsi="Cambria Math" w:cs="Cambria Math"/>
                            <w:lang w:val="en-US"/>
                          </w:rPr>
                          <m:t>⋮</m:t>
                        </m:r>
                        <m:ctrlPr>
                          <w:rPr>
                            <w:rFonts w:ascii="Cambria Math" w:eastAsia="Cambria Math" w:hAnsi="Cambria Math" w:cs="Cambria Math"/>
                            <w:i/>
                            <w:lang w:val="en-US"/>
                          </w:rPr>
                        </m:ctrlPr>
                      </m:e>
                    </m:mr>
                    <m:mr>
                      <m:e>
                        <m:sSub>
                          <m:sSubPr>
                            <m:ctrlPr>
                              <w:rPr>
                                <w:rFonts w:ascii="Cambria Math" w:eastAsia="Cambria Math" w:hAnsi="Cambria Math" w:cs="Cambria Math"/>
                                <w:i/>
                                <w:lang w:val="en-US"/>
                              </w:rPr>
                            </m:ctrlPr>
                          </m:sSubPr>
                          <m:e>
                            <m:r>
                              <w:rPr>
                                <w:rFonts w:ascii="Cambria Math" w:eastAsia="Cambria Math" w:hAnsi="Cambria Math" w:cs="Cambria Math"/>
                                <w:lang w:val="en-US"/>
                              </w:rPr>
                              <m:t>w</m:t>
                            </m:r>
                          </m:e>
                          <m:sub>
                            <m:r>
                              <w:rPr>
                                <w:rFonts w:ascii="Cambria Math" w:eastAsia="Cambria Math" w:hAnsi="Cambria Math" w:cs="Cambria Math"/>
                                <w:lang w:val="en-US"/>
                              </w:rPr>
                              <m:t>N</m:t>
                            </m:r>
                          </m:sub>
                        </m:sSub>
                      </m:e>
                    </m:mr>
                  </m:m>
                </m:e>
              </m:d>
              <m:r>
                <w:rPr>
                  <w:rFonts w:ascii="Cambria Math" w:hAnsi="Cambria Math"/>
                  <w:lang w:val="en-US"/>
                </w:rPr>
                <m:t>=</m:t>
              </m:r>
              <m:d>
                <m:dPr>
                  <m:begChr m:val="["/>
                  <m:endChr m:val="]"/>
                  <m:ctrlPr>
                    <w:rPr>
                      <w:rFonts w:ascii="Cambria Math" w:hAnsi="Cambria Math"/>
                      <w:i/>
                      <w:lang w:val="en-US"/>
                    </w:rPr>
                  </m:ctrlPr>
                </m:dPr>
                <m:e>
                  <m:m>
                    <m:mPr>
                      <m:mcs>
                        <m:mc>
                          <m:mcPr>
                            <m:count m:val="6"/>
                            <m:mcJc m:val="center"/>
                          </m:mcPr>
                        </m:mc>
                      </m:mcs>
                      <m:ctrlPr>
                        <w:rPr>
                          <w:rFonts w:ascii="Cambria Math" w:hAnsi="Cambria Math"/>
                          <w:i/>
                          <w:lang w:val="en-US"/>
                        </w:rPr>
                      </m:ctrlPr>
                    </m:mPr>
                    <m:mr>
                      <m:e>
                        <m:r>
                          <w:rPr>
                            <w:rFonts w:ascii="Cambria Math" w:hAnsi="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i/>
                            <w:lang w:val="en-US"/>
                          </w:rPr>
                        </m:ctrlPr>
                      </m:e>
                      <m:e>
                        <m:r>
                          <w:rPr>
                            <w:rFonts w:ascii="Cambria Math" w:eastAsia="Cambria Math" w:hAnsi="Cambria Math" w:cs="Cambria Math"/>
                            <w:lang w:val="en-US"/>
                          </w:rPr>
                          <m:t>1</m:t>
                        </m:r>
                        <m:ctrlPr>
                          <w:rPr>
                            <w:rFonts w:ascii="Cambria Math" w:eastAsia="Cambria Math" w:hAnsi="Cambria Math" w:cs="Cambria Math"/>
                            <w:i/>
                            <w:lang w:val="en-US"/>
                          </w:rPr>
                        </m:ctrlPr>
                      </m:e>
                    </m:mr>
                    <m:mr>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1</m:t>
                            </m:r>
                          </m:sub>
                        </m:sSub>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N</m:t>
                            </m:r>
                          </m:sub>
                        </m:sSub>
                        <m:ctrlPr>
                          <w:rPr>
                            <w:rFonts w:ascii="Cambria Math" w:eastAsia="Cambria Math" w:hAnsi="Cambria Math" w:cs="Cambria Math"/>
                            <w:i/>
                            <w:lang w:val="en-US"/>
                          </w:rPr>
                        </m:ctrlPr>
                      </m:e>
                    </m:mr>
                    <m:mr>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1</m:t>
                            </m:r>
                          </m:sub>
                        </m:sSub>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N</m:t>
                            </m:r>
                          </m:sub>
                        </m:sSub>
                        <m:ctrlPr>
                          <w:rPr>
                            <w:rFonts w:ascii="Cambria Math" w:eastAsia="Cambria Math" w:hAnsi="Cambria Math" w:cs="Cambria Math"/>
                            <w:i/>
                            <w:lang w:val="en-US"/>
                          </w:rPr>
                        </m:ctrlPr>
                      </m:e>
                    </m:mr>
                    <m:mr>
                      <m:e>
                        <m:r>
                          <w:rPr>
                            <w:rFonts w:ascii="Cambria Math" w:eastAsia="Cambria Math" w:hAnsi="Cambria Math" w:cs="Cambria Math"/>
                            <w:lang w:val="en-US"/>
                          </w:rPr>
                          <m:t xml:space="preserve"> </m:t>
                        </m:r>
                        <m:ctrlPr>
                          <w:rPr>
                            <w:rFonts w:ascii="Cambria Math" w:eastAsia="Cambria Math" w:hAnsi="Cambria Math" w:cs="Cambria Math"/>
                            <w:i/>
                            <w:lang w:val="en-US"/>
                          </w:rPr>
                        </m:ctrlPr>
                      </m:e>
                      <m:e>
                        <m:r>
                          <w:rPr>
                            <w:rFonts w:ascii="Cambria Math" w:eastAsia="Cambria Math" w:hAnsi="Cambria Math" w:cs="Cambria Math"/>
                            <w:lang w:val="en-US"/>
                          </w:rPr>
                          <m:t xml:space="preserve"> </m:t>
                        </m:r>
                        <m:ctrlPr>
                          <w:rPr>
                            <w:rFonts w:ascii="Cambria Math" w:eastAsia="Cambria Math" w:hAnsi="Cambria Math" w:cs="Cambria Math"/>
                            <w:i/>
                            <w:lang w:val="en-US"/>
                          </w:rPr>
                        </m:ctrlPr>
                      </m:e>
                      <m:e>
                        <m:r>
                          <w:rPr>
                            <w:rFonts w:ascii="Cambria Math" w:eastAsia="Cambria Math" w:hAnsi="Cambria Math" w:cs="Cambria Math"/>
                            <w:lang w:val="en-US"/>
                          </w:rPr>
                          <m:t xml:space="preserve"> </m:t>
                        </m:r>
                        <m:ctrlPr>
                          <w:rPr>
                            <w:rFonts w:ascii="Cambria Math" w:eastAsia="Cambria Math" w:hAnsi="Cambria Math" w:cs="Cambria Math"/>
                            <w:i/>
                            <w:lang w:val="en-US"/>
                          </w:rPr>
                        </m:ctrlPr>
                      </m:e>
                      <m:e>
                        <m:r>
                          <w:rPr>
                            <w:rFonts w:ascii="Cambria Math" w:eastAsia="Cambria Math" w:hAnsi="Cambria Math" w:cs="Cambria Math"/>
                            <w:lang w:val="en-US"/>
                          </w:rPr>
                          <m:t xml:space="preserve"> </m:t>
                        </m:r>
                        <m:ctrlPr>
                          <w:rPr>
                            <w:rFonts w:ascii="Cambria Math" w:eastAsia="Cambria Math" w:hAnsi="Cambria Math" w:cs="Cambria Math"/>
                            <w:i/>
                            <w:lang w:val="en-US"/>
                          </w:rPr>
                        </m:ctrlPr>
                      </m:e>
                      <m:e>
                        <m:r>
                          <w:rPr>
                            <w:rFonts w:ascii="Cambria Math" w:eastAsia="Cambria Math" w:hAnsi="Cambria Math" w:cs="Cambria Math"/>
                            <w:lang w:val="en-US"/>
                          </w:rPr>
                          <m:t xml:space="preserve"> </m:t>
                        </m:r>
                        <m:ctrlPr>
                          <w:rPr>
                            <w:rFonts w:ascii="Cambria Math" w:eastAsia="Cambria Math" w:hAnsi="Cambria Math" w:cs="Cambria Math"/>
                            <w:i/>
                            <w:lang w:val="en-US"/>
                          </w:rPr>
                        </m:ctrlPr>
                      </m:e>
                      <m:e>
                        <m:r>
                          <w:rPr>
                            <w:rFonts w:ascii="Cambria Math" w:eastAsia="Cambria Math" w:hAnsi="Cambria Math" w:cs="Cambria Math"/>
                            <w:lang w:val="en-US"/>
                          </w:rPr>
                          <m:t xml:space="preserve"> </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1</m:t>
                            </m:r>
                          </m:sub>
                        </m:sSub>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1</m:t>
                            </m:r>
                          </m:sub>
                        </m:sSub>
                        <m:ctrlPr>
                          <w:rPr>
                            <w:rFonts w:ascii="Cambria Math" w:eastAsia="Cambria Math" w:hAnsi="Cambria Math" w:cs="Cambria Math"/>
                            <w:i/>
                            <w:lang w:val="en-US"/>
                          </w:rPr>
                        </m:ctrlPr>
                      </m:e>
                      <m:e>
                        <m:r>
                          <w:rPr>
                            <w:rFonts w:ascii="Cambria Math" w:eastAsia="Cambria Math" w:hAnsi="Cambria Math" w:cs="Cambria Math"/>
                            <w:lang w:val="en-US"/>
                          </w:rPr>
                          <m:t>0</m:t>
                        </m:r>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K</m:t>
                            </m:r>
                          </m:e>
                          <m:sub>
                            <m:r>
                              <w:rPr>
                                <w:rFonts w:ascii="Cambria Math" w:eastAsia="Cambria Math" w:hAnsi="Cambria Math" w:cs="Cambria Math"/>
                                <w:lang w:val="en-US"/>
                              </w:rPr>
                              <m:t>1N</m:t>
                            </m:r>
                          </m:sub>
                        </m:sSub>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2</m:t>
                            </m:r>
                          </m:sub>
                        </m:sSub>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2</m:t>
                            </m:r>
                          </m:sub>
                        </m:sSub>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K</m:t>
                            </m:r>
                          </m:e>
                          <m:sub>
                            <m:r>
                              <w:rPr>
                                <w:rFonts w:ascii="Cambria Math" w:eastAsia="Cambria Math" w:hAnsi="Cambria Math" w:cs="Cambria Math"/>
                                <w:lang w:val="en-US"/>
                              </w:rPr>
                              <m:t>21</m:t>
                            </m:r>
                          </m:sub>
                        </m:sSub>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K</m:t>
                            </m:r>
                          </m:e>
                          <m:sub>
                            <m:r>
                              <w:rPr>
                                <w:rFonts w:ascii="Cambria Math" w:eastAsia="Cambria Math" w:hAnsi="Cambria Math" w:cs="Cambria Math"/>
                                <w:lang w:val="en-US"/>
                              </w:rPr>
                              <m:t>2N</m:t>
                            </m:r>
                          </m:sub>
                        </m:sSub>
                        <m:ctrlPr>
                          <w:rPr>
                            <w:rFonts w:ascii="Cambria Math" w:eastAsia="Cambria Math" w:hAnsi="Cambria Math" w:cs="Cambria Math"/>
                            <w:i/>
                            <w:lang w:val="en-US"/>
                          </w:rPr>
                        </m:ctrlPr>
                      </m:e>
                    </m:mr>
                    <m:mr>
                      <m:e>
                        <m:r>
                          <w:rPr>
                            <w:rFonts w:ascii="Cambria Math" w:hAnsi="Cambria Math"/>
                            <w:lang w:val="en-US"/>
                          </w:rPr>
                          <m:t>⋮</m:t>
                        </m:r>
                      </m:e>
                      <m:e>
                        <m:r>
                          <w:rPr>
                            <w:rFonts w:ascii="Cambria Math" w:hAnsi="Cambria Math"/>
                            <w:lang w:val="en-US"/>
                          </w:rPr>
                          <m:t>⋮</m:t>
                        </m:r>
                        <m:ctrlPr>
                          <w:rPr>
                            <w:rFonts w:ascii="Cambria Math" w:eastAsia="Cambria Math" w:hAnsi="Cambria Math" w:cs="Cambria Math"/>
                            <w:i/>
                            <w:lang w:val="en-US"/>
                          </w:rPr>
                        </m:ctrlPr>
                      </m:e>
                      <m:e>
                        <m:r>
                          <w:rPr>
                            <w:rFonts w:ascii="Cambria Math" w:hAnsi="Cambria Math"/>
                            <w:lang w:val="en-US"/>
                          </w:rPr>
                          <m:t>⋮</m:t>
                        </m:r>
                        <m:ctrlPr>
                          <w:rPr>
                            <w:rFonts w:ascii="Cambria Math" w:eastAsia="Cambria Math" w:hAnsi="Cambria Math" w:cs="Cambria Math"/>
                            <w:i/>
                            <w:lang w:val="en-US"/>
                          </w:rPr>
                        </m:ctrlPr>
                      </m:e>
                      <m:e>
                        <m:r>
                          <w:rPr>
                            <w:rFonts w:ascii="Cambria Math" w:hAnsi="Cambria Math"/>
                            <w:lang w:val="en-US"/>
                          </w:rPr>
                          <m:t>⋮</m:t>
                        </m:r>
                        <m:ctrlPr>
                          <w:rPr>
                            <w:rFonts w:ascii="Cambria Math" w:eastAsia="Cambria Math" w:hAnsi="Cambria Math" w:cs="Cambria Math"/>
                            <w:i/>
                            <w:lang w:val="en-US"/>
                          </w:rPr>
                        </m:ctrlPr>
                      </m:e>
                      <m:e>
                        <m:r>
                          <w:rPr>
                            <w:rFonts w:ascii="Cambria Math" w:eastAsia="Cambria Math" w:hAnsi="Cambria Math" w:cs="Cambria Math"/>
                            <w:lang w:val="en-US"/>
                          </w:rPr>
                          <m:t>⋯</m:t>
                        </m:r>
                      </m:e>
                      <m:e>
                        <m:r>
                          <w:rPr>
                            <w:rFonts w:ascii="Cambria Math" w:hAnsi="Cambria Math"/>
                            <w:lang w:val="en-US"/>
                          </w:rPr>
                          <m:t>⋮</m:t>
                        </m:r>
                      </m:e>
                    </m:mr>
                    <m:mr>
                      <m:e>
                        <m:r>
                          <w:rPr>
                            <w:rFonts w:ascii="Cambria Math" w:hAnsi="Cambria Math"/>
                            <w:lang w:val="en-US"/>
                          </w:rPr>
                          <m:t>1</m:t>
                        </m:r>
                      </m:e>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N</m:t>
                            </m:r>
                          </m:sub>
                        </m:sSub>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K</m:t>
                            </m:r>
                          </m:e>
                          <m:sub>
                            <m:r>
                              <w:rPr>
                                <w:rFonts w:ascii="Cambria Math" w:eastAsia="Cambria Math" w:hAnsi="Cambria Math" w:cs="Cambria Math"/>
                                <w:lang w:val="en-US"/>
                              </w:rPr>
                              <m:t>N1</m:t>
                            </m:r>
                          </m:sub>
                        </m:sSub>
                        <m:ctrlPr>
                          <w:rPr>
                            <w:rFonts w:ascii="Cambria Math" w:eastAsia="Cambria Math" w:hAnsi="Cambria Math" w:cs="Cambria Math"/>
                            <w:i/>
                            <w:lang w:val="en-US"/>
                          </w:rPr>
                        </m:ctrlPr>
                      </m:e>
                      <m:e>
                        <m:r>
                          <w:rPr>
                            <w:rFonts w:ascii="Cambria Math" w:eastAsia="Cambria Math" w:hAnsi="Cambria Math" w:cs="Cambria Math"/>
                            <w:lang w:val="en-US"/>
                          </w:rPr>
                          <m:t>⋯</m:t>
                        </m:r>
                      </m:e>
                      <m:e>
                        <m:r>
                          <w:rPr>
                            <w:rFonts w:ascii="Cambria Math" w:hAnsi="Cambria Math"/>
                            <w:lang w:val="en-US"/>
                          </w:rPr>
                          <m:t>0</m:t>
                        </m:r>
                      </m:e>
                    </m:mr>
                  </m:m>
                </m:e>
              </m:d>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0</m:t>
                            </m:r>
                          </m:sub>
                        </m:sSub>
                      </m:e>
                    </m:mr>
                    <m:m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ctrlPr>
                          <w:rPr>
                            <w:rFonts w:ascii="Cambria Math" w:eastAsia="Cambria Math" w:hAnsi="Cambria Math" w:cs="Cambria Math"/>
                            <w:i/>
                            <w:lang w:val="en-US"/>
                          </w:rPr>
                        </m:ctrlPr>
                      </m:e>
                    </m:mr>
                    <m:mr>
                      <m:e>
                        <m:r>
                          <w:rPr>
                            <w:rFonts w:ascii="Cambria Math" w:eastAsia="Cambria Math" w:hAnsi="Cambria Math" w:cs="Cambria Math"/>
                            <w:lang w:val="en-US"/>
                          </w:rPr>
                          <m:t xml:space="preserve"> </m:t>
                        </m:r>
                        <m:ctrlPr>
                          <w:rPr>
                            <w:rFonts w:ascii="Cambria Math" w:eastAsia="Cambria Math" w:hAnsi="Cambria Math" w:cs="Cambria Math"/>
                            <w:i/>
                            <w:lang w:val="en-US"/>
                          </w:rPr>
                        </m:ctrlPr>
                      </m:e>
                    </m:mr>
                    <m:mr>
                      <m:e>
                        <m:sSub>
                          <m:sSubPr>
                            <m:ctrlPr>
                              <w:rPr>
                                <w:rFonts w:ascii="Cambria Math" w:eastAsia="Cambria Math" w:hAnsi="Cambria Math" w:cs="Cambria Math"/>
                                <w:i/>
                                <w:lang w:val="en-US"/>
                              </w:rPr>
                            </m:ctrlPr>
                          </m:sSubPr>
                          <m:e>
                            <m:r>
                              <w:rPr>
                                <w:rFonts w:ascii="Cambria Math" w:eastAsia="Cambria Math" w:hAnsi="Cambria Math" w:cs="Cambria Math"/>
                                <w:lang w:val="en-US"/>
                              </w:rPr>
                              <m:t>P</m:t>
                            </m:r>
                          </m:e>
                          <m:sub>
                            <m:r>
                              <w:rPr>
                                <w:rFonts w:ascii="Cambria Math" w:eastAsia="Cambria Math" w:hAnsi="Cambria Math" w:cs="Cambria Math"/>
                                <w:lang w:val="en-US"/>
                              </w:rPr>
                              <m:t>1</m:t>
                            </m:r>
                          </m:sub>
                        </m:sSub>
                        <m:ctrlPr>
                          <w:rPr>
                            <w:rFonts w:ascii="Cambria Math" w:eastAsia="Cambria Math" w:hAnsi="Cambria Math" w:cs="Cambria Math"/>
                            <w:i/>
                            <w:lang w:val="en-US"/>
                          </w:rPr>
                        </m:ctrlPr>
                      </m:e>
                    </m:mr>
                    <m:mr>
                      <m:e>
                        <m:sSub>
                          <m:sSubPr>
                            <m:ctrlPr>
                              <w:rPr>
                                <w:rFonts w:ascii="Cambria Math" w:eastAsia="Cambria Math" w:hAnsi="Cambria Math" w:cs="Cambria Math"/>
                                <w:i/>
                                <w:lang w:val="en-US"/>
                              </w:rPr>
                            </m:ctrlPr>
                          </m:sSubPr>
                          <m:e>
                            <m:r>
                              <w:rPr>
                                <w:rFonts w:ascii="Cambria Math" w:eastAsia="Cambria Math" w:hAnsi="Cambria Math" w:cs="Cambria Math"/>
                                <w:lang w:val="en-US"/>
                              </w:rPr>
                              <m:t>P</m:t>
                            </m:r>
                          </m:e>
                          <m:sub>
                            <m:r>
                              <w:rPr>
                                <w:rFonts w:ascii="Cambria Math" w:eastAsia="Cambria Math" w:hAnsi="Cambria Math" w:cs="Cambria Math"/>
                                <w:lang w:val="en-US"/>
                              </w:rPr>
                              <m:t>2</m:t>
                            </m:r>
                          </m:sub>
                        </m:sSub>
                        <m:ctrlPr>
                          <w:rPr>
                            <w:rFonts w:ascii="Cambria Math" w:eastAsia="Cambria Math" w:hAnsi="Cambria Math" w:cs="Cambria Math"/>
                            <w:i/>
                            <w:lang w:val="en-US"/>
                          </w:rPr>
                        </m:ctrlPr>
                      </m:e>
                    </m:mr>
                    <m:mr>
                      <m:e>
                        <m:r>
                          <w:rPr>
                            <w:rFonts w:ascii="Cambria Math" w:hAnsi="Cambria Math"/>
                            <w:lang w:val="en-US"/>
                          </w:rPr>
                          <m:t>⋮</m:t>
                        </m:r>
                        <m:ctrlPr>
                          <w:rPr>
                            <w:rFonts w:ascii="Cambria Math" w:eastAsia="Cambria Math" w:hAnsi="Cambria Math" w:cs="Cambria Math"/>
                            <w:i/>
                            <w:lang w:val="en-US"/>
                          </w:rPr>
                        </m:ctrlPr>
                      </m:e>
                    </m:mr>
                    <m:mr>
                      <m:e>
                        <m:sSub>
                          <m:sSubPr>
                            <m:ctrlPr>
                              <w:rPr>
                                <w:rFonts w:ascii="Cambria Math" w:eastAsia="Cambria Math" w:hAnsi="Cambria Math" w:cs="Cambria Math"/>
                                <w:i/>
                                <w:lang w:val="en-US"/>
                              </w:rPr>
                            </m:ctrlPr>
                          </m:sSubPr>
                          <m:e>
                            <m:r>
                              <w:rPr>
                                <w:rFonts w:ascii="Cambria Math" w:eastAsia="Cambria Math" w:hAnsi="Cambria Math" w:cs="Cambria Math"/>
                                <w:lang w:val="en-US"/>
                              </w:rPr>
                              <m:t>P</m:t>
                            </m:r>
                          </m:e>
                          <m:sub>
                            <m:r>
                              <w:rPr>
                                <w:rFonts w:ascii="Cambria Math" w:eastAsia="Cambria Math" w:hAnsi="Cambria Math" w:cs="Cambria Math"/>
                                <w:lang w:val="en-US"/>
                              </w:rPr>
                              <m:t>N</m:t>
                            </m:r>
                          </m:sub>
                        </m:sSub>
                      </m:e>
                    </m:mr>
                  </m:m>
                </m:e>
              </m:d>
              <m:r>
                <w:rPr>
                  <w:rFonts w:ascii="Cambria Math" w:eastAsiaTheme="minorEastAsia" w:hAnsi="Cambria Math"/>
                  <w:lang w:val="en-US"/>
                </w:rPr>
                <m:t>=</m:t>
              </m:r>
              <m:d>
                <m:dPr>
                  <m:begChr m:val="["/>
                  <m:endChr m:val="]"/>
                  <m:ctrlPr>
                    <w:rPr>
                      <w:rFonts w:ascii="Cambria Math" w:eastAsiaTheme="minorEastAsia" w:hAnsi="Cambria Math"/>
                      <w:i/>
                      <w:lang w:val="en-US"/>
                    </w:rPr>
                  </m:ctrlPr>
                </m:dPr>
                <m:e>
                  <m:r>
                    <w:rPr>
                      <w:rFonts w:ascii="Cambria Math" w:eastAsiaTheme="minorEastAsia" w:hAnsi="Cambria Math"/>
                      <w:lang w:val="en-US"/>
                    </w:rPr>
                    <m:t>C</m:t>
                  </m:r>
                </m:e>
              </m:d>
              <m:d>
                <m:dPr>
                  <m:begChr m:val="["/>
                  <m:endChr m:val="]"/>
                  <m:ctrlPr>
                    <w:rPr>
                      <w:rFonts w:ascii="Cambria Math" w:eastAsiaTheme="minorEastAsia" w:hAnsi="Cambria Math"/>
                      <w:i/>
                      <w:lang w:val="en-US"/>
                    </w:rPr>
                  </m:ctrlPr>
                </m:dPr>
                <m:e>
                  <m:r>
                    <w:rPr>
                      <w:rFonts w:ascii="Cambria Math" w:eastAsiaTheme="minorEastAsia" w:hAnsi="Cambria Math"/>
                      <w:lang w:val="en-US"/>
                    </w:rPr>
                    <m:t>P</m:t>
                  </m:r>
                </m:e>
              </m:d>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56</m:t>
                  </m:r>
                  <m:r>
                    <w:rPr>
                      <w:rFonts w:ascii="Cambria Math" w:hAnsi="Cambria Math"/>
                      <w:i/>
                      <w:lang w:val="en-US"/>
                    </w:rPr>
                    <w:fldChar w:fldCharType="end"/>
                  </m:r>
                </m:e>
              </m:d>
            </m:e>
          </m:eqArr>
        </m:oMath>
      </m:oMathPara>
    </w:p>
    <w:p w14:paraId="2EE009B7" w14:textId="77777777" w:rsidR="00BC0412" w:rsidRPr="00055648" w:rsidRDefault="00BC0412" w:rsidP="0057269C">
      <w:pPr>
        <w:rPr>
          <w:rFonts w:eastAsiaTheme="minorEastAsia"/>
          <w:lang w:val="en-US"/>
        </w:rPr>
      </w:pPr>
    </w:p>
    <w:p w14:paraId="511A0B87" w14:textId="77777777" w:rsidR="00CA3F9E" w:rsidRPr="00A87198" w:rsidRDefault="00CA3F9E" w:rsidP="00A87198">
      <w:pPr>
        <w:rPr>
          <w:rFonts w:eastAsiaTheme="minorEastAsia"/>
          <w:lang w:val="en-US"/>
        </w:rPr>
      </w:pPr>
    </w:p>
    <w:p w14:paraId="6E75FC65" w14:textId="4D543D67" w:rsidR="00813B80" w:rsidRPr="00813B80" w:rsidRDefault="00813B80" w:rsidP="00813B80">
      <w:pPr>
        <w:rPr>
          <w:rFonts w:eastAsiaTheme="minorEastAsia"/>
          <w:lang w:val="en-US"/>
        </w:rPr>
      </w:pPr>
    </w:p>
    <w:p w14:paraId="09052817" w14:textId="7A1DBAEC" w:rsidR="00C228D0" w:rsidRDefault="00944163" w:rsidP="00C228D0">
      <w:pPr>
        <w:ind w:left="360"/>
        <w:rPr>
          <w:rFonts w:eastAsiaTheme="minorEastAsia"/>
          <w:lang w:val="en-US"/>
        </w:rPr>
      </w:pPr>
      <w:r>
        <w:rPr>
          <w:rFonts w:eastAsiaTheme="minorEastAsia"/>
          <w:lang w:val="en-US"/>
        </w:rPr>
        <w:t xml:space="preserve">Now that the </w:t>
      </w:r>
      <m:oMath>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i</m:t>
            </m:r>
          </m:sub>
        </m:sSub>
      </m:oMath>
      <w:r w:rsidR="00921F28">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oMath>
      <w:r w:rsidR="00921F28">
        <w:rPr>
          <w:rFonts w:eastAsiaTheme="minorEastAsia"/>
          <w:lang w:val="en-US"/>
        </w:rPr>
        <w:t xml:space="preserve"> </w:t>
      </w:r>
      <w:r w:rsidR="00210D66">
        <w:rPr>
          <w:rFonts w:eastAsiaTheme="minorEastAsia"/>
          <w:lang w:val="en-US"/>
        </w:rPr>
        <w:t>any</w:t>
      </w:r>
      <w:r w:rsidR="00AB2732">
        <w:rPr>
          <w:rFonts w:eastAsiaTheme="minorEastAsia"/>
          <w:lang w:val="en-US"/>
        </w:rPr>
        <w:t xml:space="preserve"> quantity can be interpolated at any point</w:t>
      </w:r>
      <w:r w:rsidR="00720662">
        <w:rPr>
          <w:rFonts w:eastAsiaTheme="minorEastAsia"/>
          <w:lang w:val="en-US"/>
        </w:rPr>
        <w:t xml:space="preserve"> in the </w:t>
      </w:r>
      <m:oMath>
        <m:r>
          <w:rPr>
            <w:rFonts w:ascii="Cambria Math" w:eastAsiaTheme="minorEastAsia" w:hAnsi="Cambria Math"/>
            <w:lang w:val="en-US"/>
          </w:rPr>
          <m:t>(x,y)</m:t>
        </m:r>
      </m:oMath>
      <w:r w:rsidR="00720662">
        <w:rPr>
          <w:rFonts w:eastAsiaTheme="minorEastAsia"/>
          <w:lang w:val="en-US"/>
        </w:rPr>
        <w:t xml:space="preserve"> plane</w:t>
      </w:r>
      <w:r w:rsidR="00AB2732">
        <w:rPr>
          <w:rFonts w:eastAsiaTheme="minorEastAsia"/>
          <w:lang w:val="en-US"/>
        </w:rPr>
        <w:t xml:space="preserve"> using the following matrix equation:</w:t>
      </w:r>
    </w:p>
    <w:p w14:paraId="1E36E83E" w14:textId="77777777" w:rsidR="00C674C3" w:rsidRDefault="00C674C3" w:rsidP="00C228D0">
      <w:pPr>
        <w:ind w:left="360"/>
        <w:rPr>
          <w:rFonts w:eastAsiaTheme="minorEastAsia"/>
          <w:lang w:val="en-US"/>
        </w:rPr>
      </w:pPr>
    </w:p>
    <w:p w14:paraId="059BEFD1" w14:textId="77777777" w:rsidR="00355DD1" w:rsidRDefault="00355DD1" w:rsidP="00C228D0">
      <w:pPr>
        <w:ind w:left="360"/>
        <w:rPr>
          <w:rFonts w:eastAsiaTheme="minorEastAsia"/>
          <w:lang w:val="en-US"/>
        </w:rPr>
      </w:pPr>
    </w:p>
    <w:p w14:paraId="4B59C39B" w14:textId="5A6A786C" w:rsidR="00BC0412" w:rsidRPr="00C522DC" w:rsidRDefault="00000000" w:rsidP="00033F9C">
      <w:pPr>
        <w:rPr>
          <w:rFonts w:ascii="Calibri" w:eastAsiaTheme="majorEastAsia" w:hAnsi="Calibri" w:cstheme="majorBidi"/>
          <w:lang w:val="el-GR"/>
        </w:rPr>
      </w:pPr>
      <m:oMathPara>
        <m:oMath>
          <m:eqArr>
            <m:eqArrPr>
              <m:maxDist m:val="1"/>
              <m:ctrlPr>
                <w:rPr>
                  <w:rFonts w:ascii="Cambria Math" w:hAnsi="Cambria Math"/>
                  <w:i/>
                  <w:lang w:val="en-US"/>
                </w:rPr>
              </m:ctrlPr>
            </m:eqArrPr>
            <m:e>
              <m:d>
                <m:dPr>
                  <m:begChr m:val="{"/>
                  <m:endChr m:val="}"/>
                  <m:ctrlPr>
                    <w:rPr>
                      <w:rFonts w:ascii="Cambria Math" w:eastAsiaTheme="minorEastAsia" w:hAnsi="Cambria Math"/>
                      <w:i/>
                      <w:lang w:val="en-US"/>
                    </w:rPr>
                  </m:ctrlPr>
                </m:dPr>
                <m:e>
                  <m:r>
                    <w:rPr>
                      <w:rFonts w:ascii="Cambria Math" w:eastAsiaTheme="minorEastAsia" w:hAnsi="Cambria Math"/>
                      <w:lang w:val="en-US"/>
                    </w:rPr>
                    <m:t>w</m:t>
                  </m:r>
                </m:e>
              </m:d>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7"/>
                            <m:mcJc m:val="center"/>
                          </m:mcPr>
                        </m:mc>
                      </m:mcs>
                      <m:ctrlPr>
                        <w:rPr>
                          <w:rFonts w:ascii="Cambria Math" w:eastAsiaTheme="minorEastAsia" w:hAnsi="Cambria Math"/>
                          <w:i/>
                          <w:lang w:val="en-US"/>
                        </w:rPr>
                      </m:ctrlPr>
                    </m:mP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e>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K</m:t>
                            </m:r>
                          </m:e>
                          <m:sub>
                            <m:r>
                              <w:rPr>
                                <w:rFonts w:ascii="Cambria Math" w:eastAsia="Cambria Math" w:hAnsi="Cambria Math" w:cs="Cambria Math"/>
                                <w:lang w:val="en-US"/>
                              </w:rPr>
                              <m:t>1,1</m:t>
                            </m:r>
                          </m:sub>
                        </m:sSub>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K</m:t>
                            </m:r>
                          </m:e>
                          <m:sub>
                            <m:r>
                              <w:rPr>
                                <w:rFonts w:ascii="Cambria Math" w:eastAsia="Cambria Math" w:hAnsi="Cambria Math" w:cs="Cambria Math"/>
                                <w:lang w:val="en-US"/>
                              </w:rPr>
                              <m:t>1,2</m:t>
                            </m:r>
                          </m:sub>
                        </m:sSub>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K</m:t>
                            </m:r>
                          </m:e>
                          <m:sub>
                            <m:r>
                              <w:rPr>
                                <w:rFonts w:ascii="Cambria Math" w:eastAsia="Cambria Math" w:hAnsi="Cambria Math" w:cs="Cambria Math"/>
                                <w:lang w:val="en-US"/>
                              </w:rPr>
                              <m:t>1,n</m:t>
                            </m:r>
                          </m:sub>
                        </m:sSub>
                      </m:e>
                    </m:mr>
                    <m:mr>
                      <m:e>
                        <m:r>
                          <w:rPr>
                            <w:rFonts w:ascii="Cambria Math" w:eastAsiaTheme="minorEastAsia" w:hAnsi="Cambria Math"/>
                            <w:lang w:val="en-US"/>
                          </w:rPr>
                          <m:t>1</m:t>
                        </m:r>
                      </m:e>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e>
                      <m:e>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2</m:t>
                            </m:r>
                          </m:sub>
                        </m:sSub>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K</m:t>
                            </m:r>
                          </m:e>
                          <m:sub>
                            <m:r>
                              <w:rPr>
                                <w:rFonts w:ascii="Cambria Math" w:eastAsia="Cambria Math" w:hAnsi="Cambria Math" w:cs="Cambria Math"/>
                                <w:lang w:val="en-US"/>
                              </w:rPr>
                              <m:t>2,1</m:t>
                            </m:r>
                          </m:sub>
                        </m:sSub>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K</m:t>
                            </m:r>
                          </m:e>
                          <m:sub>
                            <m:r>
                              <w:rPr>
                                <w:rFonts w:ascii="Cambria Math" w:eastAsia="Cambria Math" w:hAnsi="Cambria Math" w:cs="Cambria Math"/>
                                <w:lang w:val="en-US"/>
                              </w:rPr>
                              <m:t>2,2</m:t>
                            </m:r>
                          </m:sub>
                        </m:sSub>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K</m:t>
                            </m:r>
                          </m:e>
                          <m:sub>
                            <m:r>
                              <w:rPr>
                                <w:rFonts w:ascii="Cambria Math" w:eastAsia="Cambria Math" w:hAnsi="Cambria Math" w:cs="Cambria Math"/>
                                <w:lang w:val="en-US"/>
                              </w:rPr>
                              <m:t>2.m</m:t>
                            </m:r>
                          </m:sub>
                        </m:sSub>
                      </m:e>
                    </m:mr>
                    <m:mr>
                      <m:e>
                        <m:r>
                          <w:rPr>
                            <w:rFonts w:ascii="Cambria Math" w:eastAsiaTheme="minorEastAsia" w:hAnsi="Cambria Math"/>
                            <w:lang w:val="en-US"/>
                          </w:rPr>
                          <m:t>⋮</m:t>
                        </m:r>
                      </m:e>
                      <m:e>
                        <m:r>
                          <w:rPr>
                            <w:rFonts w:ascii="Cambria Math" w:eastAsiaTheme="minorEastAsia" w:hAnsi="Cambria Math"/>
                            <w:lang w:val="en-US"/>
                          </w:rPr>
                          <m:t>⋮</m:t>
                        </m:r>
                      </m:e>
                      <m:e>
                        <m:r>
                          <w:rPr>
                            <w:rFonts w:ascii="Cambria Math" w:eastAsiaTheme="minorEastAsia" w:hAnsi="Cambria Math"/>
                            <w:lang w:val="en-US"/>
                          </w:rPr>
                          <m:t>⋮</m:t>
                        </m:r>
                        <m:ctrlPr>
                          <w:rPr>
                            <w:rFonts w:ascii="Cambria Math" w:eastAsia="Cambria Math" w:hAnsi="Cambria Math" w:cs="Cambria Math"/>
                            <w:i/>
                            <w:lang w:val="en-US"/>
                          </w:rPr>
                        </m:ctrlPr>
                      </m:e>
                      <m:e>
                        <m:r>
                          <w:rPr>
                            <w:rFonts w:ascii="Cambria Math" w:eastAsiaTheme="minorEastAsia" w:hAnsi="Cambria Math"/>
                            <w:lang w:val="en-US"/>
                          </w:rPr>
                          <m:t>⋮</m:t>
                        </m:r>
                        <m:ctrlPr>
                          <w:rPr>
                            <w:rFonts w:ascii="Cambria Math" w:eastAsia="Cambria Math" w:hAnsi="Cambria Math" w:cs="Cambria Math"/>
                            <w:i/>
                            <w:lang w:val="en-US"/>
                          </w:rPr>
                        </m:ctrlPr>
                      </m:e>
                      <m:e>
                        <m:r>
                          <w:rPr>
                            <w:rFonts w:ascii="Cambria Math" w:eastAsiaTheme="minorEastAsia" w:hAnsi="Cambria Math"/>
                            <w:lang w:val="en-US"/>
                          </w:rPr>
                          <m:t>⋮</m:t>
                        </m:r>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i/>
                            <w:lang w:val="en-US"/>
                          </w:rPr>
                        </m:ctrlPr>
                      </m:e>
                      <m:e>
                        <m:r>
                          <w:rPr>
                            <w:rFonts w:ascii="Cambria Math" w:eastAsiaTheme="minorEastAsia" w:hAnsi="Cambria Math"/>
                            <w:lang w:val="en-US"/>
                          </w:rPr>
                          <m:t>⋮</m:t>
                        </m:r>
                        <m:ctrlPr>
                          <w:rPr>
                            <w:rFonts w:ascii="Cambria Math" w:eastAsia="Cambria Math" w:hAnsi="Cambria Math" w:cs="Cambria Math"/>
                            <w:i/>
                            <w:lang w:val="en-US"/>
                          </w:rPr>
                        </m:ctrlPr>
                      </m:e>
                    </m:mr>
                    <m:mr>
                      <m:e>
                        <m:r>
                          <w:rPr>
                            <w:rFonts w:ascii="Cambria Math" w:eastAsia="Cambria Math" w:hAnsi="Cambria Math" w:cs="Cambria Math"/>
                            <w:lang w:val="en-US"/>
                          </w:rPr>
                          <m:t>1</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x</m:t>
                            </m:r>
                          </m:e>
                          <m:sub>
                            <m:r>
                              <w:rPr>
                                <w:rFonts w:ascii="Cambria Math" w:eastAsia="Cambria Math" w:hAnsi="Cambria Math" w:cs="Cambria Math"/>
                                <w:lang w:val="en-US"/>
                              </w:rPr>
                              <m:t>n</m:t>
                            </m:r>
                          </m:sub>
                        </m:sSub>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y</m:t>
                            </m:r>
                          </m:e>
                          <m:sub>
                            <m:r>
                              <w:rPr>
                                <w:rFonts w:ascii="Cambria Math" w:eastAsia="Cambria Math" w:hAnsi="Cambria Math" w:cs="Cambria Math"/>
                                <w:lang w:val="en-US"/>
                              </w:rPr>
                              <m:t>n</m:t>
                            </m:r>
                          </m:sub>
                        </m:sSub>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K</m:t>
                            </m:r>
                          </m:e>
                          <m:sub>
                            <m:r>
                              <w:rPr>
                                <w:rFonts w:ascii="Cambria Math" w:eastAsia="Cambria Math" w:hAnsi="Cambria Math" w:cs="Cambria Math"/>
                                <w:lang w:val="en-US"/>
                              </w:rPr>
                              <m:t>n,1</m:t>
                            </m:r>
                          </m:sub>
                        </m:sSub>
                        <m:r>
                          <w:rPr>
                            <w:rFonts w:ascii="Cambria Math" w:eastAsia="Cambria Math" w:hAnsi="Cambria Math" w:cs="Cambria Math"/>
                            <w:lang w:val="en-US"/>
                          </w:rPr>
                          <m:t xml:space="preserve"> </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K</m:t>
                            </m:r>
                          </m:e>
                          <m:sub>
                            <m:r>
                              <w:rPr>
                                <w:rFonts w:ascii="Cambria Math" w:eastAsia="Cambria Math" w:hAnsi="Cambria Math" w:cs="Cambria Math"/>
                                <w:lang w:val="en-US"/>
                              </w:rPr>
                              <m:t>n,2</m:t>
                            </m:r>
                          </m:sub>
                        </m:sSub>
                        <m:ctrlPr>
                          <w:rPr>
                            <w:rFonts w:ascii="Cambria Math" w:eastAsia="Cambria Math" w:hAnsi="Cambria Math" w:cs="Cambria Math"/>
                            <w:i/>
                            <w:lang w:val="en-US"/>
                          </w:rPr>
                        </m:ctrlPr>
                      </m:e>
                      <m:e>
                        <m:r>
                          <w:rPr>
                            <w:rFonts w:ascii="Cambria Math" w:eastAsia="Cambria Math" w:hAnsi="Cambria Math" w:cs="Cambria Math"/>
                            <w:lang w:val="en-US"/>
                          </w:rPr>
                          <m:t>⋯</m:t>
                        </m:r>
                        <m:ctrlPr>
                          <w:rPr>
                            <w:rFonts w:ascii="Cambria Math" w:eastAsia="Cambria Math" w:hAnsi="Cambria Math" w:cs="Cambria Math"/>
                            <w:i/>
                            <w:lang w:val="en-US"/>
                          </w:rPr>
                        </m:ctrlPr>
                      </m:e>
                      <m:e>
                        <m:sSub>
                          <m:sSubPr>
                            <m:ctrlPr>
                              <w:rPr>
                                <w:rFonts w:ascii="Cambria Math" w:eastAsia="Cambria Math" w:hAnsi="Cambria Math" w:cs="Cambria Math"/>
                                <w:i/>
                                <w:lang w:val="en-US"/>
                              </w:rPr>
                            </m:ctrlPr>
                          </m:sSubPr>
                          <m:e>
                            <m:r>
                              <w:rPr>
                                <w:rFonts w:ascii="Cambria Math" w:eastAsia="Cambria Math" w:hAnsi="Cambria Math" w:cs="Cambria Math"/>
                                <w:lang w:val="en-US"/>
                              </w:rPr>
                              <m:t>K</m:t>
                            </m:r>
                          </m:e>
                          <m:sub>
                            <m:r>
                              <w:rPr>
                                <w:rFonts w:ascii="Cambria Math" w:eastAsia="Cambria Math" w:hAnsi="Cambria Math" w:cs="Cambria Math"/>
                                <w:lang w:val="en-US"/>
                              </w:rPr>
                              <m:t>n,n</m:t>
                            </m:r>
                          </m:sub>
                        </m:sSub>
                        <m:r>
                          <w:rPr>
                            <w:rFonts w:ascii="Cambria Math" w:eastAsia="Cambria Math" w:hAnsi="Cambria Math" w:cs="Cambria Math"/>
                            <w:lang w:val="en-US"/>
                          </w:rPr>
                          <m:t xml:space="preserve"> </m:t>
                        </m:r>
                      </m:e>
                    </m:mr>
                  </m:m>
                </m:e>
              </m:d>
              <m:r>
                <w:rPr>
                  <w:rFonts w:ascii="Cambria Math" w:eastAsiaTheme="minorEastAsia" w:hAnsi="Cambria Math"/>
                  <w:lang w:val="en-US"/>
                </w:rPr>
                <m:t>⋅</m:t>
              </m:r>
              <m:sSup>
                <m:sSupPr>
                  <m:ctrlPr>
                    <w:rPr>
                      <w:rFonts w:ascii="Cambria Math" w:eastAsiaTheme="minorEastAsia" w:hAnsi="Cambria Math"/>
                      <w:i/>
                      <w:lang w:val="en-US"/>
                    </w:rPr>
                  </m:ctrlPr>
                </m:sSupPr>
                <m:e>
                  <m:d>
                    <m:dPr>
                      <m:begChr m:val="["/>
                      <m:endChr m:val="]"/>
                      <m:ctrlPr>
                        <w:rPr>
                          <w:rFonts w:ascii="Cambria Math" w:eastAsiaTheme="minorEastAsia" w:hAnsi="Cambria Math"/>
                          <w:i/>
                          <w:lang w:val="en-US"/>
                        </w:rPr>
                      </m:ctrlPr>
                    </m:dPr>
                    <m:e>
                      <m:r>
                        <w:rPr>
                          <w:rFonts w:ascii="Cambria Math" w:eastAsiaTheme="minorEastAsia" w:hAnsi="Cambria Math"/>
                          <w:lang w:val="en-US"/>
                        </w:rPr>
                        <m:t>C</m:t>
                      </m:r>
                    </m:e>
                  </m:d>
                </m:e>
                <m:sup>
                  <m:r>
                    <w:rPr>
                      <w:rFonts w:ascii="Cambria Math" w:eastAsiaTheme="minorEastAsia" w:hAnsi="Cambria Math"/>
                      <w:lang w:val="en-US"/>
                    </w:rPr>
                    <m:t>-1</m:t>
                  </m:r>
                </m:sup>
              </m:sSup>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r>
                          <w:rPr>
                            <w:rFonts w:ascii="Cambria Math" w:eastAsiaTheme="minorEastAsia" w:hAnsi="Cambria Math"/>
                            <w:lang w:val="en-US"/>
                          </w:rPr>
                          <m:t>0</m:t>
                        </m:r>
                      </m:e>
                    </m:mr>
                    <m:mr>
                      <m:e>
                        <m:r>
                          <w:rPr>
                            <w:rFonts w:ascii="Cambria Math" w:eastAsiaTheme="minorEastAsia" w:hAnsi="Cambria Math"/>
                            <w:lang w:val="en-US"/>
                          </w:rPr>
                          <m:t>0</m:t>
                        </m:r>
                      </m:e>
                    </m:mr>
                    <m:mr>
                      <m:e>
                        <m:r>
                          <w:rPr>
                            <w:rFonts w:ascii="Cambria Math" w:eastAsiaTheme="minorEastAsia" w:hAnsi="Cambria Math"/>
                            <w:lang w:val="en-US"/>
                          </w:rPr>
                          <m:t>0</m:t>
                        </m:r>
                        <m:ctrlPr>
                          <w:rPr>
                            <w:rFonts w:ascii="Cambria Math" w:eastAsia="Cambria Math" w:hAnsi="Cambria Math" w:cs="Cambria Math"/>
                            <w:i/>
                            <w:lang w:val="en-US"/>
                          </w:rPr>
                        </m:ctrlPr>
                      </m:e>
                    </m:mr>
                    <m:mr>
                      <m:e>
                        <m:sSub>
                          <m:sSubPr>
                            <m:ctrlPr>
                              <w:rPr>
                                <w:rFonts w:ascii="Cambria Math" w:eastAsia="Cambria Math" w:hAnsi="Cambria Math" w:cs="Cambria Math"/>
                                <w:i/>
                                <w:lang w:val="en-US"/>
                              </w:rPr>
                            </m:ctrlPr>
                          </m:sSubPr>
                          <m:e>
                            <m:r>
                              <w:rPr>
                                <w:rFonts w:ascii="Cambria Math" w:eastAsia="Cambria Math" w:hAnsi="Cambria Math" w:cs="Cambria Math"/>
                                <w:lang w:val="en-US"/>
                              </w:rPr>
                              <m:t>w</m:t>
                            </m:r>
                          </m:e>
                          <m:sub>
                            <m:r>
                              <w:rPr>
                                <w:rFonts w:ascii="Cambria Math" w:eastAsia="Cambria Math" w:hAnsi="Cambria Math" w:cs="Cambria Math"/>
                                <w:lang w:val="en-US"/>
                              </w:rPr>
                              <m:t>1</m:t>
                            </m:r>
                          </m:sub>
                        </m:sSub>
                        <m:ctrlPr>
                          <w:rPr>
                            <w:rFonts w:ascii="Cambria Math" w:eastAsia="Cambria Math" w:hAnsi="Cambria Math" w:cs="Cambria Math"/>
                            <w:i/>
                            <w:lang w:val="en-US"/>
                          </w:rPr>
                        </m:ctrlPr>
                      </m:e>
                    </m:mr>
                    <m:mr>
                      <m:e>
                        <m:sSub>
                          <m:sSubPr>
                            <m:ctrlPr>
                              <w:rPr>
                                <w:rFonts w:ascii="Cambria Math" w:eastAsia="Cambria Math" w:hAnsi="Cambria Math" w:cs="Cambria Math"/>
                                <w:i/>
                                <w:lang w:val="en-US"/>
                              </w:rPr>
                            </m:ctrlPr>
                          </m:sSubPr>
                          <m:e>
                            <m:r>
                              <w:rPr>
                                <w:rFonts w:ascii="Cambria Math" w:eastAsia="Cambria Math" w:hAnsi="Cambria Math" w:cs="Cambria Math"/>
                                <w:lang w:val="en-US"/>
                              </w:rPr>
                              <m:t>w</m:t>
                            </m:r>
                          </m:e>
                          <m:sub>
                            <m:r>
                              <w:rPr>
                                <w:rFonts w:ascii="Cambria Math" w:eastAsia="Cambria Math" w:hAnsi="Cambria Math" w:cs="Cambria Math"/>
                                <w:lang w:val="en-US"/>
                              </w:rPr>
                              <m:t>2</m:t>
                            </m:r>
                          </m:sub>
                        </m:sSub>
                        <m:ctrlPr>
                          <w:rPr>
                            <w:rFonts w:ascii="Cambria Math" w:eastAsia="Cambria Math" w:hAnsi="Cambria Math" w:cs="Cambria Math"/>
                            <w:i/>
                            <w:lang w:val="en-US"/>
                          </w:rPr>
                        </m:ctrlPr>
                      </m:e>
                    </m:mr>
                    <m:mr>
                      <m:e>
                        <m:r>
                          <w:rPr>
                            <w:rFonts w:ascii="Cambria Math" w:eastAsiaTheme="minorEastAsia" w:hAnsi="Cambria Math"/>
                            <w:lang w:val="en-US"/>
                          </w:rPr>
                          <m:t>⋮</m:t>
                        </m:r>
                        <m:ctrlPr>
                          <w:rPr>
                            <w:rFonts w:ascii="Cambria Math" w:eastAsia="Cambria Math" w:hAnsi="Cambria Math" w:cs="Cambria Math"/>
                            <w:i/>
                            <w:lang w:val="en-US"/>
                          </w:rPr>
                        </m:ctrlPr>
                      </m:e>
                    </m:mr>
                    <m:mr>
                      <m:e>
                        <m:sSub>
                          <m:sSubPr>
                            <m:ctrlPr>
                              <w:rPr>
                                <w:rFonts w:ascii="Cambria Math" w:eastAsia="Cambria Math" w:hAnsi="Cambria Math" w:cs="Cambria Math"/>
                                <w:i/>
                                <w:lang w:val="en-US"/>
                              </w:rPr>
                            </m:ctrlPr>
                          </m:sSubPr>
                          <m:e>
                            <m:r>
                              <w:rPr>
                                <w:rFonts w:ascii="Cambria Math" w:eastAsia="Cambria Math" w:hAnsi="Cambria Math" w:cs="Cambria Math"/>
                                <w:lang w:val="en-US"/>
                              </w:rPr>
                              <m:t>w</m:t>
                            </m:r>
                          </m:e>
                          <m:sub>
                            <m:r>
                              <w:rPr>
                                <w:rFonts w:ascii="Cambria Math" w:eastAsia="Cambria Math" w:hAnsi="Cambria Math" w:cs="Cambria Math"/>
                                <w:lang w:val="en-US"/>
                              </w:rPr>
                              <m:t>N</m:t>
                            </m:r>
                          </m:sub>
                        </m:sSub>
                      </m:e>
                    </m:mr>
                  </m:m>
                </m:e>
              </m:d>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57</m:t>
                  </m:r>
                  <m:r>
                    <w:rPr>
                      <w:rFonts w:ascii="Cambria Math" w:hAnsi="Cambria Math"/>
                      <w:i/>
                      <w:lang w:val="en-US"/>
                    </w:rPr>
                    <w:fldChar w:fldCharType="end"/>
                  </m:r>
                </m:e>
              </m:d>
            </m:e>
          </m:eqArr>
        </m:oMath>
      </m:oMathPara>
    </w:p>
    <w:p w14:paraId="4189D7F7" w14:textId="24C6340C" w:rsidR="00AB2732" w:rsidRPr="00210D66" w:rsidRDefault="00AB2732" w:rsidP="00C228D0">
      <w:pPr>
        <w:ind w:left="360"/>
        <w:rPr>
          <w:rFonts w:eastAsiaTheme="minorEastAsia"/>
          <w:lang w:val="en-US"/>
        </w:rPr>
      </w:pPr>
    </w:p>
    <w:p w14:paraId="62D55238" w14:textId="0798B897" w:rsidR="00210D66" w:rsidRDefault="001F0D4E" w:rsidP="00E041E2">
      <w:pPr>
        <w:pStyle w:val="Heading3"/>
        <w:rPr>
          <w:rFonts w:eastAsiaTheme="minorEastAsia"/>
          <w:lang w:val="en-US"/>
        </w:rPr>
      </w:pPr>
      <w:bookmarkStart w:id="170" w:name="_Toc180011543"/>
      <w:r>
        <w:rPr>
          <w:rFonts w:eastAsiaTheme="minorEastAsia"/>
          <w:lang w:val="en-US"/>
        </w:rPr>
        <w:t>The PK Method of Flutter Solution</w:t>
      </w:r>
      <w:bookmarkEnd w:id="170"/>
    </w:p>
    <w:p w14:paraId="3A9335E2" w14:textId="3DFC6DDE" w:rsidR="000F65C8" w:rsidRDefault="007E5D75" w:rsidP="000F65C8">
      <w:pPr>
        <w:rPr>
          <w:lang w:val="en-US"/>
        </w:rPr>
      </w:pPr>
      <w:r>
        <w:rPr>
          <w:lang w:val="en-US"/>
        </w:rPr>
        <w:t>The fundamental equation for modal flutter analysis by the PK method is:</w:t>
      </w:r>
    </w:p>
    <w:p w14:paraId="491CF0EA" w14:textId="027E6E8B" w:rsidR="00BC0412"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hh</m:t>
                      </m:r>
                    </m:sub>
                  </m:sSub>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2</m:t>
                      </m:r>
                    </m:sup>
                  </m:sSup>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hh</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4</m:t>
                          </m:r>
                        </m:den>
                      </m:f>
                      <m:r>
                        <w:rPr>
                          <w:rFonts w:ascii="Cambria Math" w:hAnsi="Cambria Math"/>
                          <w:lang w:val="en-US"/>
                        </w:rPr>
                        <m:t>ρcV</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hh</m:t>
                              </m:r>
                            </m:sub>
                            <m:sup>
                              <m:r>
                                <w:rPr>
                                  <w:rFonts w:ascii="Cambria Math" w:hAnsi="Cambria Math"/>
                                  <w:lang w:val="en-US"/>
                                </w:rPr>
                                <m:t>I</m:t>
                              </m:r>
                            </m:sup>
                          </m:sSubSup>
                        </m:num>
                        <m:den>
                          <m:r>
                            <w:rPr>
                              <w:rFonts w:ascii="Cambria Math" w:hAnsi="Cambria Math"/>
                              <w:lang w:val="en-US"/>
                            </w:rPr>
                            <m:t>k</m:t>
                          </m:r>
                        </m:den>
                      </m:f>
                    </m:e>
                  </m:d>
                  <m:r>
                    <w:rPr>
                      <w:rFonts w:ascii="Cambria Math" w:hAnsi="Cambria Math"/>
                      <w:lang w:val="en-US"/>
                    </w:rPr>
                    <m:t>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hh</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ρ</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hh</m:t>
                          </m:r>
                        </m:sub>
                        <m:sup>
                          <m:r>
                            <w:rPr>
                              <w:rFonts w:ascii="Cambria Math" w:hAnsi="Cambria Math"/>
                              <w:lang w:val="en-US"/>
                            </w:rPr>
                            <m:t>R</m:t>
                          </m:r>
                        </m:sup>
                      </m:sSubSup>
                    </m:e>
                  </m:d>
                  <m:r>
                    <w:rPr>
                      <w:rFonts w:ascii="Cambria Math" w:hAnsi="Cambria Math"/>
                      <w:lang w:val="en-US"/>
                    </w:rPr>
                    <m:t xml:space="preserve"> </m:t>
                  </m:r>
                </m:e>
              </m:d>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h</m:t>
                      </m:r>
                    </m:sub>
                  </m:sSub>
                </m:e>
              </m:d>
              <m:r>
                <w:rPr>
                  <w:rFonts w:ascii="Cambria Math" w:hAnsi="Cambria Math"/>
                  <w:lang w:val="en-US"/>
                </w:rPr>
                <m:t>=</m:t>
              </m:r>
              <m:bar>
                <m:barPr>
                  <m:ctrlPr>
                    <w:rPr>
                      <w:rFonts w:ascii="Cambria Math" w:hAnsi="Cambria Math"/>
                      <w:i/>
                      <w:lang w:val="en-US"/>
                    </w:rPr>
                  </m:ctrlPr>
                </m:barPr>
                <m:e>
                  <m:r>
                    <w:rPr>
                      <w:rFonts w:ascii="Cambria Math" w:hAnsi="Cambria Math"/>
                      <w:lang w:val="en-US"/>
                    </w:rPr>
                    <m:t>0</m:t>
                  </m:r>
                </m:e>
              </m:bar>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58</m:t>
                  </m:r>
                  <m:r>
                    <w:rPr>
                      <w:rFonts w:ascii="Cambria Math" w:hAnsi="Cambria Math"/>
                      <w:i/>
                      <w:lang w:val="en-US"/>
                    </w:rPr>
                    <w:fldChar w:fldCharType="end"/>
                  </m:r>
                </m:e>
              </m:d>
            </m:e>
          </m:eqArr>
        </m:oMath>
      </m:oMathPara>
    </w:p>
    <w:p w14:paraId="2AA66E9F" w14:textId="62703374" w:rsidR="007E5D75" w:rsidRPr="00BC0412" w:rsidRDefault="007E5D75" w:rsidP="000F65C8">
      <w:pPr>
        <w:rPr>
          <w:rFonts w:eastAsiaTheme="minorEastAsia"/>
          <w:lang w:val="en-US"/>
        </w:rPr>
      </w:pPr>
    </w:p>
    <w:p w14:paraId="49CC64DB" w14:textId="77777777" w:rsidR="00BC0412" w:rsidRPr="00420E23" w:rsidRDefault="00BC0412" w:rsidP="000F65C8">
      <w:pPr>
        <w:rPr>
          <w:rFonts w:eastAsiaTheme="minorEastAsia"/>
          <w:lang w:val="en-US"/>
        </w:rPr>
      </w:pPr>
    </w:p>
    <w:p w14:paraId="30A15176" w14:textId="3472E9C3" w:rsidR="00420E23" w:rsidRDefault="00420E23" w:rsidP="000F65C8">
      <w:pPr>
        <w:rPr>
          <w:rFonts w:eastAsiaTheme="minorEastAsia"/>
          <w:lang w:val="en-US"/>
        </w:rPr>
      </w:pPr>
      <w:r>
        <w:rPr>
          <w:rFonts w:eastAsiaTheme="minorEastAsia"/>
          <w:lang w:val="en-US"/>
        </w:rPr>
        <w:t>Where:</w:t>
      </w:r>
    </w:p>
    <w:p w14:paraId="128D4911" w14:textId="15DC40E3" w:rsidR="00420E23" w:rsidRPr="003B23EE" w:rsidRDefault="00000000" w:rsidP="00420E23">
      <w:pPr>
        <w:pStyle w:val="ListParagraph"/>
        <w:numPr>
          <w:ilvl w:val="0"/>
          <w:numId w:val="11"/>
        </w:numPr>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hh</m:t>
            </m:r>
          </m:sub>
        </m:sSub>
        <m:r>
          <w:rPr>
            <w:rFonts w:ascii="Cambria Math" w:hAnsi="Cambria Math"/>
            <w:lang w:val="en-US"/>
          </w:rPr>
          <m:t>=</m:t>
        </m:r>
      </m:oMath>
      <w:r w:rsidR="00116C97">
        <w:rPr>
          <w:rFonts w:eastAsiaTheme="minorEastAsia"/>
          <w:lang w:val="en-US"/>
        </w:rPr>
        <w:t xml:space="preserve"> </w:t>
      </w:r>
      <w:r w:rsidR="00116C97" w:rsidRPr="00116C97">
        <w:rPr>
          <w:rFonts w:eastAsiaTheme="minorEastAsia"/>
          <w:lang w:val="en-US"/>
        </w:rPr>
        <w:t>modal mass matrix,</w:t>
      </w:r>
      <w:r w:rsidR="00116C97">
        <w:rPr>
          <w:rFonts w:eastAsiaTheme="minorEastAsia"/>
          <w:lang w:val="en-US"/>
        </w:rPr>
        <w:t xml:space="preserve"> </w:t>
      </w:r>
      <w:r w:rsidR="00116C97" w:rsidRPr="00116C97">
        <w:rPr>
          <w:rFonts w:eastAsiaTheme="minorEastAsia"/>
          <w:lang w:val="en-US"/>
        </w:rPr>
        <w:t>usually diagonal</w:t>
      </w:r>
    </w:p>
    <w:p w14:paraId="66998A99" w14:textId="3F89EF80" w:rsidR="00116C97" w:rsidRPr="00116C97" w:rsidRDefault="00000000" w:rsidP="004115E7">
      <w:pPr>
        <w:pStyle w:val="ListParagraph"/>
        <w:numPr>
          <w:ilvl w:val="0"/>
          <w:numId w:val="11"/>
        </w:numPr>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hh</m:t>
            </m:r>
          </m:sub>
        </m:sSub>
        <m:r>
          <w:rPr>
            <w:rFonts w:ascii="Cambria Math" w:hAnsi="Cambria Math"/>
            <w:lang w:val="en-US"/>
          </w:rPr>
          <m:t>=</m:t>
        </m:r>
      </m:oMath>
      <w:r w:rsidR="00116C97">
        <w:rPr>
          <w:rFonts w:eastAsiaTheme="minorEastAsia"/>
          <w:lang w:val="en-US"/>
        </w:rPr>
        <w:t xml:space="preserve"> modal damping matrix</w:t>
      </w:r>
    </w:p>
    <w:p w14:paraId="1122F856" w14:textId="2D9EBDD7" w:rsidR="00116C97" w:rsidRPr="00116C97" w:rsidRDefault="00000000" w:rsidP="00116C97">
      <w:pPr>
        <w:pStyle w:val="ListParagraph"/>
        <w:numPr>
          <w:ilvl w:val="0"/>
          <w:numId w:val="11"/>
        </w:numPr>
        <w:rPr>
          <w:rFonts w:eastAsiaTheme="minorEastAsia"/>
          <w:lang w:val="en-US"/>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hh</m:t>
            </m:r>
          </m:sub>
        </m:sSub>
        <m:r>
          <w:rPr>
            <w:rFonts w:ascii="Cambria Math" w:hAnsi="Cambria Math"/>
            <w:lang w:val="en-US"/>
          </w:rPr>
          <m:t>=</m:t>
        </m:r>
      </m:oMath>
      <w:r w:rsidR="00116C97" w:rsidRPr="00116C97">
        <w:rPr>
          <w:rFonts w:eastAsiaTheme="minorEastAsia"/>
          <w:lang w:val="en-US"/>
        </w:rPr>
        <w:t xml:space="preserve"> modal stiffness matrix,</w:t>
      </w:r>
      <w:r w:rsidR="00116C97">
        <w:rPr>
          <w:rFonts w:eastAsiaTheme="minorEastAsia"/>
          <w:lang w:val="en-US"/>
        </w:rPr>
        <w:t xml:space="preserve"> </w:t>
      </w:r>
      <w:r w:rsidR="00116C97" w:rsidRPr="00116C97">
        <w:rPr>
          <w:rFonts w:eastAsiaTheme="minorEastAsia"/>
          <w:lang w:val="en-US"/>
        </w:rPr>
        <w:t>usually diagonal,</w:t>
      </w:r>
      <w:r w:rsidR="0069759D">
        <w:rPr>
          <w:rFonts w:eastAsiaTheme="minorEastAsia"/>
          <w:lang w:val="en-US"/>
        </w:rPr>
        <w:t xml:space="preserve"> may be complex if actual damping is used</w:t>
      </w:r>
      <w:r w:rsidR="00116C97" w:rsidRPr="00116C97">
        <w:rPr>
          <w:rFonts w:eastAsiaTheme="minorEastAsia"/>
          <w:lang w:val="en-US"/>
        </w:rPr>
        <w:t xml:space="preserve"> </w:t>
      </w:r>
    </w:p>
    <w:p w14:paraId="64E22C0C" w14:textId="7F002108" w:rsidR="00116C97" w:rsidRDefault="00000000" w:rsidP="00420E23">
      <w:pPr>
        <w:pStyle w:val="ListParagraph"/>
        <w:numPr>
          <w:ilvl w:val="0"/>
          <w:numId w:val="11"/>
        </w:num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hh</m:t>
            </m:r>
          </m:sub>
        </m:sSub>
        <m:d>
          <m:dPr>
            <m:ctrlPr>
              <w:rPr>
                <w:rFonts w:ascii="Cambria Math" w:eastAsiaTheme="minorEastAsia" w:hAnsi="Cambria Math"/>
                <w:i/>
                <w:lang w:val="en-US"/>
              </w:rPr>
            </m:ctrlPr>
          </m:dPr>
          <m:e>
            <m:r>
              <w:rPr>
                <w:rFonts w:ascii="Cambria Math" w:eastAsiaTheme="minorEastAsia" w:hAnsi="Cambria Math"/>
                <w:lang w:val="en-US"/>
              </w:rPr>
              <m:t>M,k</m:t>
            </m:r>
          </m:e>
        </m:d>
        <m:r>
          <w:rPr>
            <w:rFonts w:ascii="Cambria Math" w:eastAsiaTheme="minorEastAsia" w:hAnsi="Cambria Math"/>
            <w:lang w:val="en-US"/>
          </w:rPr>
          <m:t>=</m:t>
        </m:r>
      </m:oMath>
      <w:r w:rsidR="00F77EE0">
        <w:rPr>
          <w:rFonts w:eastAsiaTheme="minorEastAsia"/>
          <w:lang w:val="en-US"/>
        </w:rPr>
        <w:t xml:space="preserve"> aerodynamic force matrix which is a function of mach number and reduced frequency </w:t>
      </w:r>
      <m:oMath>
        <m:r>
          <w:rPr>
            <w:rFonts w:ascii="Cambria Math" w:eastAsiaTheme="minorEastAsia" w:hAnsi="Cambria Math"/>
            <w:lang w:val="en-US"/>
          </w:rPr>
          <m:t>k=</m:t>
        </m:r>
        <m:f>
          <m:fPr>
            <m:type m:val="lin"/>
            <m:ctrlPr>
              <w:rPr>
                <w:rFonts w:ascii="Cambria Math" w:eastAsiaTheme="minorEastAsia" w:hAnsi="Cambria Math"/>
                <w:i/>
                <w:lang w:val="en-US"/>
              </w:rPr>
            </m:ctrlPr>
          </m:fPr>
          <m:num>
            <m:r>
              <w:rPr>
                <w:rFonts w:ascii="Cambria Math" w:eastAsiaTheme="minorEastAsia" w:hAnsi="Cambria Math"/>
                <w:lang w:val="en-US"/>
              </w:rPr>
              <m:t>ω</m:t>
            </m:r>
            <m:bar>
              <m:barPr>
                <m:pos m:val="top"/>
                <m:ctrlPr>
                  <w:rPr>
                    <w:rFonts w:ascii="Cambria Math" w:eastAsiaTheme="minorEastAsia" w:hAnsi="Cambria Math"/>
                    <w:i/>
                    <w:lang w:val="en-US"/>
                  </w:rPr>
                </m:ctrlPr>
              </m:barPr>
              <m:e>
                <m:r>
                  <w:rPr>
                    <w:rFonts w:ascii="Cambria Math" w:eastAsiaTheme="minorEastAsia" w:hAnsi="Cambria Math"/>
                    <w:lang w:val="en-US"/>
                  </w:rPr>
                  <m:t>c</m:t>
                </m:r>
              </m:e>
            </m:bar>
          </m:num>
          <m:den>
            <m:r>
              <w:rPr>
                <w:rFonts w:ascii="Cambria Math" w:eastAsiaTheme="minorEastAsia" w:hAnsi="Cambria Math"/>
                <w:lang w:val="en-US"/>
              </w:rPr>
              <m:t>2V</m:t>
            </m:r>
          </m:den>
        </m:f>
      </m:oMath>
    </w:p>
    <w:p w14:paraId="26CDBDA1" w14:textId="59574DE6" w:rsidR="00DF1F0A" w:rsidRDefault="00000000" w:rsidP="00420E23">
      <w:pPr>
        <w:pStyle w:val="ListParagraph"/>
        <w:numPr>
          <w:ilvl w:val="0"/>
          <w:numId w:val="11"/>
        </w:numPr>
        <w:rPr>
          <w:rFonts w:eastAsiaTheme="minorEastAsia"/>
          <w:lang w:val="en-US"/>
        </w:rPr>
      </w:pPr>
      <m:oMath>
        <m:sSubSup>
          <m:sSubSupPr>
            <m:ctrlPr>
              <w:rPr>
                <w:rFonts w:ascii="Cambria Math" w:eastAsiaTheme="minorEastAsia" w:hAnsi="Cambria Math"/>
                <w:i/>
                <w:lang w:val="en-US"/>
              </w:rPr>
            </m:ctrlPr>
          </m:sSubSupPr>
          <m:e>
            <m:r>
              <w:rPr>
                <w:rFonts w:ascii="Cambria Math" w:eastAsiaTheme="minorEastAsia" w:hAnsi="Cambria Math"/>
                <w:lang w:val="en-US"/>
              </w:rPr>
              <m:t>Q</m:t>
            </m:r>
          </m:e>
          <m:sub>
            <m:r>
              <w:rPr>
                <w:rFonts w:ascii="Cambria Math" w:eastAsiaTheme="minorEastAsia" w:hAnsi="Cambria Math"/>
                <w:lang w:val="en-US"/>
              </w:rPr>
              <m:t>hh</m:t>
            </m:r>
          </m:sub>
          <m:sup>
            <m:r>
              <w:rPr>
                <w:rFonts w:ascii="Cambria Math" w:eastAsiaTheme="minorEastAsia" w:hAnsi="Cambria Math"/>
                <w:lang w:val="en-US"/>
              </w:rPr>
              <m:t>R</m:t>
            </m:r>
          </m:sup>
        </m:sSubSup>
        <m: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lang w:val="en-US"/>
              </w:rPr>
              <m:t>Q</m:t>
            </m:r>
          </m:e>
          <m:sub>
            <m:r>
              <w:rPr>
                <w:rFonts w:ascii="Cambria Math" w:eastAsiaTheme="minorEastAsia" w:hAnsi="Cambria Math"/>
                <w:lang w:val="en-US"/>
              </w:rPr>
              <m:t>hh</m:t>
            </m:r>
          </m:sub>
          <m:sup>
            <m:r>
              <w:rPr>
                <w:rFonts w:ascii="Cambria Math" w:eastAsiaTheme="minorEastAsia" w:hAnsi="Cambria Math"/>
                <w:lang w:val="en-US"/>
              </w:rPr>
              <m:t>I</m:t>
            </m:r>
          </m:sup>
        </m:sSubSup>
      </m:oMath>
      <w:r w:rsidR="00615188">
        <w:rPr>
          <w:rFonts w:eastAsiaTheme="minorEastAsia"/>
          <w:lang w:val="en-US"/>
        </w:rPr>
        <w:t xml:space="preserve"> are the real and imaginary parts of the aerodynamic force matrix </w:t>
      </w:r>
      <m:oMath>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hh</m:t>
            </m:r>
          </m:sub>
        </m:sSub>
      </m:oMath>
      <w:r w:rsidR="00E56C2C">
        <w:rPr>
          <w:rFonts w:eastAsiaTheme="minorEastAsia"/>
          <w:lang w:val="en-US"/>
        </w:rPr>
        <w:t xml:space="preserve"> also called aerodynamic stiffness and aerodynamic damping matrices </w:t>
      </w:r>
      <w:r w:rsidR="008B20AB">
        <w:rPr>
          <w:rFonts w:eastAsiaTheme="minorEastAsia"/>
          <w:lang w:val="en-US"/>
        </w:rPr>
        <w:t>respectively</w:t>
      </w:r>
    </w:p>
    <w:p w14:paraId="07B381DF" w14:textId="15BD058D" w:rsidR="00240816" w:rsidRDefault="00A00AC6" w:rsidP="00A00AC6">
      <w:pPr>
        <w:pStyle w:val="ListParagraph"/>
        <w:numPr>
          <w:ilvl w:val="0"/>
          <w:numId w:val="11"/>
        </w:numPr>
        <w:rPr>
          <w:rFonts w:eastAsiaTheme="minorEastAsia"/>
          <w:lang w:val="en-US"/>
        </w:rPr>
      </w:pPr>
      <m:oMath>
        <m:r>
          <w:rPr>
            <w:rFonts w:ascii="Cambria Math" w:eastAsiaTheme="minorEastAsia" w:hAnsi="Cambria Math"/>
            <w:lang w:val="en-US"/>
          </w:rPr>
          <m:t>k=</m:t>
        </m:r>
        <m:f>
          <m:fPr>
            <m:type m:val="lin"/>
            <m:ctrlPr>
              <w:rPr>
                <w:rFonts w:ascii="Cambria Math" w:eastAsiaTheme="minorEastAsia" w:hAnsi="Cambria Math"/>
                <w:i/>
                <w:lang w:val="en-US"/>
              </w:rPr>
            </m:ctrlPr>
          </m:fPr>
          <m:num>
            <m:r>
              <w:rPr>
                <w:rFonts w:ascii="Cambria Math" w:eastAsiaTheme="minorEastAsia" w:hAnsi="Cambria Math"/>
                <w:lang w:val="en-US"/>
              </w:rPr>
              <m:t>ω</m:t>
            </m:r>
            <m:bar>
              <m:barPr>
                <m:pos m:val="top"/>
                <m:ctrlPr>
                  <w:rPr>
                    <w:rFonts w:ascii="Cambria Math" w:eastAsiaTheme="minorEastAsia" w:hAnsi="Cambria Math"/>
                    <w:i/>
                    <w:lang w:val="en-US"/>
                  </w:rPr>
                </m:ctrlPr>
              </m:barPr>
              <m:e>
                <m:r>
                  <w:rPr>
                    <w:rFonts w:ascii="Cambria Math" w:eastAsiaTheme="minorEastAsia" w:hAnsi="Cambria Math"/>
                    <w:lang w:val="en-US"/>
                  </w:rPr>
                  <m:t>c</m:t>
                </m:r>
              </m:e>
            </m:bar>
          </m:num>
          <m:den>
            <m:r>
              <w:rPr>
                <w:rFonts w:ascii="Cambria Math" w:eastAsiaTheme="minorEastAsia" w:hAnsi="Cambria Math"/>
                <w:lang w:val="en-US"/>
              </w:rPr>
              <m:t>2V</m:t>
            </m:r>
          </m:den>
        </m:f>
      </m:oMath>
      <w:r>
        <w:rPr>
          <w:rFonts w:eastAsiaTheme="minorEastAsia"/>
          <w:lang w:val="en-US"/>
        </w:rPr>
        <w:t xml:space="preserve"> reduced frequency</w:t>
      </w:r>
    </w:p>
    <w:p w14:paraId="52166DD6" w14:textId="499DD185" w:rsidR="003F4FF1" w:rsidRDefault="003F4FF1" w:rsidP="00A00AC6">
      <w:pPr>
        <w:pStyle w:val="ListParagraph"/>
        <w:numPr>
          <w:ilvl w:val="0"/>
          <w:numId w:val="11"/>
        </w:numPr>
        <w:rPr>
          <w:rFonts w:eastAsiaTheme="minorEastAsia"/>
          <w:lang w:val="en-US"/>
        </w:rPr>
      </w:pPr>
      <m:oMath>
        <m:r>
          <w:rPr>
            <w:rFonts w:ascii="Cambria Math" w:eastAsiaTheme="minorEastAsia" w:hAnsi="Cambria Math"/>
            <w:lang w:val="en-US"/>
          </w:rPr>
          <m:t>M=</m:t>
        </m:r>
      </m:oMath>
      <w:r>
        <w:rPr>
          <w:rFonts w:eastAsiaTheme="minorEastAsia"/>
          <w:lang w:val="en-US"/>
        </w:rPr>
        <w:t xml:space="preserve"> Mach number</w:t>
      </w:r>
    </w:p>
    <w:p w14:paraId="12C4D280" w14:textId="52E55AEC" w:rsidR="003F4FF1" w:rsidRDefault="003F4FF1" w:rsidP="00A00AC6">
      <w:pPr>
        <w:pStyle w:val="ListParagraph"/>
        <w:numPr>
          <w:ilvl w:val="0"/>
          <w:numId w:val="11"/>
        </w:numPr>
        <w:rPr>
          <w:rFonts w:eastAsiaTheme="minorEastAsia"/>
          <w:lang w:val="en-US"/>
        </w:rPr>
      </w:pPr>
      <m:oMath>
        <m:r>
          <w:rPr>
            <w:rFonts w:ascii="Cambria Math" w:eastAsiaTheme="minorEastAsia" w:hAnsi="Cambria Math"/>
            <w:lang w:val="en-US"/>
          </w:rPr>
          <m:t xml:space="preserve">V= </m:t>
        </m:r>
      </m:oMath>
      <w:r>
        <w:rPr>
          <w:rFonts w:eastAsiaTheme="minorEastAsia"/>
          <w:lang w:val="en-US"/>
        </w:rPr>
        <w:t xml:space="preserve">Velocity </w:t>
      </w:r>
    </w:p>
    <w:p w14:paraId="33AF9A11" w14:textId="1762E4A0" w:rsidR="003F4FF1" w:rsidRDefault="00BD354A" w:rsidP="00A00AC6">
      <w:pPr>
        <w:pStyle w:val="ListParagraph"/>
        <w:numPr>
          <w:ilvl w:val="0"/>
          <w:numId w:val="11"/>
        </w:numPr>
        <w:rPr>
          <w:rFonts w:eastAsiaTheme="minorEastAsia"/>
          <w:lang w:val="en-US"/>
        </w:rPr>
      </w:pPr>
      <m:oMath>
        <m:r>
          <w:rPr>
            <w:rFonts w:ascii="Cambria Math" w:eastAsiaTheme="minorEastAsia" w:hAnsi="Cambria Math"/>
            <w:lang w:val="en-US"/>
          </w:rPr>
          <m:t>ρ=</m:t>
        </m:r>
      </m:oMath>
      <w:r>
        <w:rPr>
          <w:rFonts w:eastAsiaTheme="minorEastAsia"/>
          <w:lang w:val="en-US"/>
        </w:rPr>
        <w:t xml:space="preserve"> fluid density</w:t>
      </w:r>
    </w:p>
    <w:p w14:paraId="65B5F040" w14:textId="20E525B4" w:rsidR="00BD354A" w:rsidRDefault="00000000" w:rsidP="00A00AC6">
      <w:pPr>
        <w:pStyle w:val="ListParagraph"/>
        <w:numPr>
          <w:ilvl w:val="0"/>
          <w:numId w:val="11"/>
        </w:numPr>
        <w:rPr>
          <w:rFonts w:eastAsiaTheme="minorEastAsia"/>
          <w:lang w:val="en-US"/>
        </w:rPr>
      </w:pPr>
      <m:oMath>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h</m:t>
                </m:r>
              </m:sub>
            </m:sSub>
          </m:e>
        </m:d>
        <m:r>
          <w:rPr>
            <w:rFonts w:ascii="Cambria Math" w:eastAsiaTheme="minorEastAsia" w:hAnsi="Cambria Math"/>
            <w:lang w:val="en-US"/>
          </w:rPr>
          <m:t>=</m:t>
        </m:r>
      </m:oMath>
      <w:r w:rsidR="00B64102">
        <w:rPr>
          <w:rFonts w:eastAsiaTheme="minorEastAsia"/>
          <w:lang w:val="en-US"/>
        </w:rPr>
        <w:t xml:space="preserve"> modal amplitude vector (modal participation vector</w:t>
      </w:r>
    </w:p>
    <w:p w14:paraId="30465BFB" w14:textId="624B2BAC" w:rsidR="00BB3069" w:rsidRDefault="008B20AB" w:rsidP="00BB3069">
      <w:pPr>
        <w:pStyle w:val="ListParagraph"/>
        <w:numPr>
          <w:ilvl w:val="0"/>
          <w:numId w:val="11"/>
        </w:numPr>
        <w:rPr>
          <w:rFonts w:eastAsiaTheme="minorEastAsia"/>
          <w:lang w:val="en-US"/>
        </w:rPr>
      </w:pPr>
      <m:oMath>
        <m:r>
          <w:rPr>
            <w:rFonts w:ascii="Cambria Math" w:eastAsiaTheme="minorEastAsia" w:hAnsi="Cambria Math"/>
            <w:lang w:val="en-US"/>
          </w:rPr>
          <m:t>p=ω</m:t>
        </m:r>
        <m:d>
          <m:dPr>
            <m:ctrlPr>
              <w:rPr>
                <w:rFonts w:ascii="Cambria Math" w:eastAsiaTheme="minorEastAsia" w:hAnsi="Cambria Math"/>
                <w:i/>
                <w:lang w:val="en-US"/>
              </w:rPr>
            </m:ctrlPr>
          </m:dPr>
          <m:e>
            <m:r>
              <w:rPr>
                <w:rFonts w:ascii="Cambria Math" w:eastAsiaTheme="minorEastAsia" w:hAnsi="Cambria Math"/>
                <w:lang w:val="en-US"/>
              </w:rPr>
              <m:t>γ±i</m:t>
            </m:r>
          </m:e>
        </m:d>
      </m:oMath>
      <w:r w:rsidR="00A928EC">
        <w:rPr>
          <w:rFonts w:eastAsiaTheme="minorEastAsia"/>
          <w:lang w:val="en-US"/>
        </w:rPr>
        <w:t xml:space="preserve"> eigenvalue</w:t>
      </w:r>
    </w:p>
    <w:p w14:paraId="7C6A09CE" w14:textId="67EC6EB7" w:rsidR="00B26840" w:rsidRDefault="00E1750C" w:rsidP="00B26840">
      <w:pPr>
        <w:rPr>
          <w:rFonts w:eastAsiaTheme="minorEastAsia"/>
          <w:lang w:val="en-US"/>
        </w:rPr>
      </w:pPr>
      <w:r>
        <w:rPr>
          <w:rFonts w:eastAsiaTheme="minorEastAsia"/>
          <w:lang w:val="en-US"/>
        </w:rPr>
        <w:t xml:space="preserve">The </w:t>
      </w:r>
      <w:r w:rsidR="00DD231D">
        <w:rPr>
          <w:rFonts w:eastAsiaTheme="minorEastAsia"/>
          <w:lang w:val="en-US"/>
        </w:rPr>
        <w:t>equation is rewritten in the state-space form with order reduction</w:t>
      </w:r>
    </w:p>
    <w:p w14:paraId="47DAC593" w14:textId="471DC6D0" w:rsidR="00F0375E" w:rsidRPr="00F51DB0" w:rsidRDefault="00000000" w:rsidP="00F0375E">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A-pI</m:t>
                  </m:r>
                </m:e>
              </m:d>
              <m:d>
                <m:dPr>
                  <m:begChr m:val="{"/>
                  <m:endChr m:val="}"/>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u</m:t>
                          </m:r>
                        </m:e>
                      </m:acc>
                    </m:e>
                    <m:sub>
                      <m:r>
                        <w:rPr>
                          <w:rFonts w:ascii="Cambria Math" w:hAnsi="Cambria Math"/>
                          <w:lang w:val="en-US"/>
                        </w:rPr>
                        <m:t>h</m:t>
                      </m:r>
                    </m:sub>
                  </m:sSub>
                </m:e>
              </m:d>
              <m:r>
                <w:rPr>
                  <w:rFonts w:ascii="Cambria Math" w:hAnsi="Cambria Math"/>
                  <w:lang w:val="en-US"/>
                </w:rPr>
                <m:t>=0#</m:t>
              </m:r>
              <m:d>
                <m:dPr>
                  <m:ctrlPr>
                    <w:rPr>
                      <w:rFonts w:ascii="Cambria Math" w:hAnsi="Cambria Math"/>
                      <w:i/>
                      <w:lang w:val="en-US"/>
                    </w:rPr>
                  </m:ctrlPr>
                </m:dPr>
                <m:e>
                  <w:bookmarkStart w:id="171" w:name="eq3_10"/>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59</m:t>
                  </m:r>
                  <m:r>
                    <w:rPr>
                      <w:rFonts w:ascii="Cambria Math" w:hAnsi="Cambria Math"/>
                      <w:i/>
                      <w:lang w:val="en-US"/>
                    </w:rPr>
                    <w:fldChar w:fldCharType="end"/>
                  </m:r>
                  <w:bookmarkEnd w:id="171"/>
                </m:e>
              </m:d>
            </m:e>
          </m:eqArr>
        </m:oMath>
      </m:oMathPara>
    </w:p>
    <w:p w14:paraId="2C91F4F8" w14:textId="74429DE5" w:rsidR="00DD231D" w:rsidRDefault="00F0375E" w:rsidP="00B26840">
      <w:pPr>
        <w:rPr>
          <w:rFonts w:eastAsiaTheme="minorEastAsia"/>
          <w:lang w:val="en-US"/>
        </w:rPr>
      </w:pPr>
      <w:r>
        <w:rPr>
          <w:rFonts w:eastAsiaTheme="minorEastAsia"/>
          <w:lang w:val="en-US"/>
        </w:rPr>
        <w:t xml:space="preserve">Where </w:t>
      </w:r>
      <m:oMath>
        <m:d>
          <m:dPr>
            <m:begChr m:val="["/>
            <m:endChr m:val="]"/>
            <m:ctrlPr>
              <w:rPr>
                <w:rFonts w:ascii="Cambria Math" w:eastAsiaTheme="minorEastAsia" w:hAnsi="Cambria Math"/>
                <w:i/>
                <w:lang w:val="en-US"/>
              </w:rPr>
            </m:ctrlPr>
          </m:dPr>
          <m:e>
            <m:r>
              <w:rPr>
                <w:rFonts w:ascii="Cambria Math" w:eastAsiaTheme="minorEastAsia" w:hAnsi="Cambria Math"/>
                <w:lang w:val="en-US"/>
              </w:rPr>
              <m:t>A</m:t>
            </m:r>
          </m:e>
        </m:d>
      </m:oMath>
      <w:r>
        <w:rPr>
          <w:rFonts w:eastAsiaTheme="minorEastAsia"/>
          <w:lang w:val="en-US"/>
        </w:rPr>
        <w:t xml:space="preserve"> is the real matrix</w:t>
      </w:r>
      <w:r w:rsidR="00845F78">
        <w:rPr>
          <w:rFonts w:eastAsiaTheme="minorEastAsia"/>
          <w:lang w:val="en-US"/>
        </w:rPr>
        <w:t>:</w:t>
      </w:r>
    </w:p>
    <w:p w14:paraId="5A10E282" w14:textId="47196C77" w:rsidR="00707B9C"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r>
                    <w:rPr>
                      <w:rFonts w:ascii="Cambria Math" w:hAnsi="Cambria Math"/>
                      <w:lang w:val="en-US"/>
                    </w:rPr>
                    <m:t>A</m:t>
                  </m:r>
                </m:e>
              </m:d>
              <m:r>
                <w:rPr>
                  <w:rFonts w:ascii="Cambria Math" w:hAnsi="Cambria Math"/>
                  <w:lang w:val="en-US"/>
                </w:rPr>
                <m:t>=-</m:t>
              </m:r>
              <m:d>
                <m:dPr>
                  <m:begChr m:val="["/>
                  <m:endChr m:val="]"/>
                  <m:ctrlPr>
                    <w:rPr>
                      <w:rFonts w:ascii="Cambria Math" w:hAnsi="Cambria Math"/>
                      <w:i/>
                      <w:lang w:val="en-US"/>
                    </w:rPr>
                  </m:ctrlPr>
                </m:dPr>
                <m:e>
                  <m:m>
                    <m:mPr>
                      <m:mcs>
                        <m:mc>
                          <m:mcPr>
                            <m:count m:val="2"/>
                            <m:mcJc m:val="center"/>
                          </m:mcPr>
                        </m:mc>
                      </m:mcs>
                      <m:ctrlPr>
                        <w:rPr>
                          <w:rFonts w:ascii="Cambria Math" w:hAnsi="Cambria Math"/>
                          <w:i/>
                          <w:lang w:val="en-US"/>
                        </w:rPr>
                      </m:ctrlPr>
                    </m:mPr>
                    <m:mr>
                      <m:e>
                        <m:r>
                          <m:rPr>
                            <m:sty m:val="bi"/>
                          </m:rPr>
                          <w:rPr>
                            <w:rFonts w:ascii="Cambria Math" w:hAnsi="Cambria Math"/>
                            <w:lang w:val="en-US"/>
                          </w:rPr>
                          <m:t>[0]</m:t>
                        </m:r>
                      </m:e>
                      <m:e>
                        <m:r>
                          <m:rPr>
                            <m:sty m:val="bi"/>
                          </m:rPr>
                          <w:rPr>
                            <w:rFonts w:ascii="Cambria Math" w:hAnsi="Cambria Math"/>
                            <w:lang w:val="en-US"/>
                          </w:rPr>
                          <m:t>[I]</m:t>
                        </m:r>
                      </m:e>
                    </m:mr>
                    <m:mr>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hh</m:t>
                            </m:r>
                          </m:sub>
                          <m:sup>
                            <m:r>
                              <w:rPr>
                                <w:rFonts w:ascii="Cambria Math" w:hAnsi="Cambria Math"/>
                                <w:lang w:val="en-US"/>
                              </w:rPr>
                              <m:t>-1</m:t>
                            </m:r>
                          </m:sup>
                        </m:sSubSup>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hh</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ρ</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hh</m:t>
                                </m:r>
                              </m:sub>
                              <m:sup>
                                <m:r>
                                  <w:rPr>
                                    <w:rFonts w:ascii="Cambria Math" w:hAnsi="Cambria Math"/>
                                    <w:lang w:val="en-US"/>
                                  </w:rPr>
                                  <m:t>R</m:t>
                                </m:r>
                              </m:sup>
                            </m:sSubSup>
                          </m:e>
                        </m:d>
                      </m:e>
                      <m:e>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hh</m:t>
                            </m:r>
                          </m:sub>
                          <m:sup>
                            <m:r>
                              <w:rPr>
                                <w:rFonts w:ascii="Cambria Math" w:hAnsi="Cambria Math"/>
                                <w:lang w:val="en-US"/>
                              </w:rPr>
                              <m:t>-1</m:t>
                            </m:r>
                          </m:sup>
                        </m:sSubSup>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hh</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4</m:t>
                                </m:r>
                              </m:den>
                            </m:f>
                            <m:r>
                              <w:rPr>
                                <w:rFonts w:ascii="Cambria Math" w:hAnsi="Cambria Math"/>
                                <w:lang w:val="en-US"/>
                              </w:rPr>
                              <m:t>ρcV</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hh</m:t>
                                    </m:r>
                                  </m:sub>
                                  <m:sup>
                                    <m:r>
                                      <w:rPr>
                                        <w:rFonts w:ascii="Cambria Math" w:hAnsi="Cambria Math"/>
                                        <w:lang w:val="en-US"/>
                                      </w:rPr>
                                      <m:t>I</m:t>
                                    </m:r>
                                  </m:sup>
                                </m:sSubSup>
                              </m:num>
                              <m:den>
                                <m:r>
                                  <w:rPr>
                                    <w:rFonts w:ascii="Cambria Math" w:hAnsi="Cambria Math"/>
                                    <w:lang w:val="en-US"/>
                                  </w:rPr>
                                  <m:t>k</m:t>
                                </m:r>
                              </m:den>
                            </m:f>
                          </m:e>
                        </m:d>
                      </m:e>
                    </m:mr>
                  </m:m>
                </m:e>
              </m:d>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60</m:t>
                  </m:r>
                  <m:r>
                    <w:rPr>
                      <w:rFonts w:ascii="Cambria Math" w:hAnsi="Cambria Math"/>
                      <w:i/>
                      <w:lang w:val="en-US"/>
                    </w:rPr>
                    <w:fldChar w:fldCharType="end"/>
                  </m:r>
                </m:e>
              </m:d>
            </m:e>
          </m:eqArr>
        </m:oMath>
      </m:oMathPara>
    </w:p>
    <w:p w14:paraId="15379059" w14:textId="17891DB2" w:rsidR="00255B1F" w:rsidRDefault="00845F78" w:rsidP="00845F78">
      <w:pPr>
        <w:rPr>
          <w:rFonts w:eastAsiaTheme="minorEastAsia"/>
          <w:lang w:val="en-US"/>
        </w:rPr>
      </w:pPr>
      <w:r>
        <w:rPr>
          <w:rFonts w:eastAsiaTheme="minorEastAsia"/>
          <w:lang w:val="en-US"/>
        </w:rPr>
        <w:lastRenderedPageBreak/>
        <w:t xml:space="preserve">And </w:t>
      </w:r>
      <m:oMath>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u</m:t>
                </m:r>
              </m:e>
            </m:acc>
          </m:e>
          <m:sub>
            <m:r>
              <w:rPr>
                <w:rFonts w:ascii="Cambria Math" w:eastAsiaTheme="minorEastAsia" w:hAnsi="Cambria Math"/>
                <w:lang w:val="en-US"/>
              </w:rPr>
              <m:t>h</m:t>
            </m:r>
          </m:sub>
        </m:sSub>
        <m:r>
          <w:rPr>
            <w:rFonts w:ascii="Cambria Math" w:eastAsiaTheme="minorEastAsia" w:hAnsi="Cambria Math"/>
            <w:lang w:val="en-US"/>
          </w:rPr>
          <m:t>=</m:t>
        </m:r>
        <m:d>
          <m:dPr>
            <m:begChr m:val="["/>
            <m:endChr m:val="]"/>
            <m:ctrlPr>
              <w:rPr>
                <w:rFonts w:ascii="Cambria Math" w:eastAsiaTheme="minorEastAsia" w:hAnsi="Cambria Math"/>
                <w:i/>
                <w:lang w:val="en-US"/>
              </w:rPr>
            </m:ctrlPr>
          </m:dPr>
          <m:e>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u</m:t>
                      </m:r>
                    </m:e>
                    <m:sub>
                      <m:r>
                        <w:rPr>
                          <w:rFonts w:ascii="Cambria Math" w:eastAsiaTheme="minorEastAsia" w:hAnsi="Cambria Math"/>
                          <w:lang w:val="en-US"/>
                        </w:rPr>
                        <m:t>h</m:t>
                      </m:r>
                    </m:sub>
                  </m:sSub>
                </m:e>
              </m:mr>
              <m:mr>
                <m:e>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u</m:t>
                          </m:r>
                        </m:e>
                      </m:acc>
                    </m:e>
                    <m:sub>
                      <m:r>
                        <w:rPr>
                          <w:rFonts w:ascii="Cambria Math" w:eastAsiaTheme="minorEastAsia" w:hAnsi="Cambria Math"/>
                          <w:lang w:val="en-US"/>
                        </w:rPr>
                        <m:t>h</m:t>
                      </m:r>
                    </m:sub>
                  </m:sSub>
                </m:e>
              </m:mr>
            </m:m>
          </m:e>
        </m:d>
        <m:r>
          <w:rPr>
            <w:rFonts w:ascii="Cambria Math" w:eastAsiaTheme="minorEastAsia" w:hAnsi="Cambria Math"/>
            <w:lang w:val="en-US"/>
          </w:rPr>
          <m:t xml:space="preserve"> </m:t>
        </m:r>
      </m:oMath>
    </w:p>
    <w:p w14:paraId="1CC8CC7B" w14:textId="77777777" w:rsidR="008E6ECB" w:rsidRDefault="008E6ECB" w:rsidP="0087220F">
      <w:pPr>
        <w:rPr>
          <w:rFonts w:eastAsiaTheme="minorEastAsia"/>
          <w:lang w:val="en-US"/>
        </w:rPr>
      </w:pPr>
    </w:p>
    <w:p w14:paraId="78B123FE" w14:textId="01810750" w:rsidR="0087220F" w:rsidRDefault="0087220F" w:rsidP="0087220F">
      <w:pPr>
        <w:rPr>
          <w:rFonts w:eastAsiaTheme="minorEastAsia"/>
          <w:lang w:val="en-US"/>
        </w:rPr>
      </w:pPr>
      <w:r>
        <w:rPr>
          <w:rFonts w:eastAsiaTheme="minorEastAsia"/>
          <w:lang w:val="en-US"/>
        </w:rPr>
        <w:t xml:space="preserve">The basic algorithm for the pk method involves </w:t>
      </w:r>
      <w:r w:rsidR="006A796E">
        <w:rPr>
          <w:rFonts w:eastAsiaTheme="minorEastAsia"/>
          <w:lang w:val="en-US"/>
        </w:rPr>
        <w:t>the following steps</w:t>
      </w:r>
      <w:r w:rsidR="0049374F">
        <w:rPr>
          <w:rFonts w:eastAsiaTheme="minorEastAsia"/>
          <w:lang w:val="en-US"/>
        </w:rPr>
        <w:t>:</w:t>
      </w:r>
    </w:p>
    <w:p w14:paraId="13F9DCA1" w14:textId="1FE86CB9" w:rsidR="006A796E" w:rsidRDefault="006A796E" w:rsidP="006A796E">
      <w:pPr>
        <w:pStyle w:val="ListParagraph"/>
        <w:numPr>
          <w:ilvl w:val="0"/>
          <w:numId w:val="13"/>
        </w:numPr>
        <w:rPr>
          <w:rFonts w:eastAsiaTheme="minorEastAsia"/>
          <w:lang w:val="en-US"/>
        </w:rPr>
      </w:pPr>
      <w:r>
        <w:rPr>
          <w:rFonts w:eastAsiaTheme="minorEastAsia"/>
          <w:lang w:val="en-US"/>
        </w:rPr>
        <w:t xml:space="preserve">Make an initial guess of the frequency for the </w:t>
      </w:r>
      <w:r w:rsidR="00E96FD1">
        <w:rPr>
          <w:rFonts w:eastAsiaTheme="minorEastAsia"/>
          <w:lang w:val="en-US"/>
        </w:rPr>
        <w:t xml:space="preserve">mode </w:t>
      </w:r>
    </w:p>
    <w:p w14:paraId="3413DC5B" w14:textId="03FC53FD" w:rsidR="00E96FD1" w:rsidRDefault="00E96FD1" w:rsidP="006A796E">
      <w:pPr>
        <w:pStyle w:val="ListParagraph"/>
        <w:numPr>
          <w:ilvl w:val="0"/>
          <w:numId w:val="13"/>
        </w:numPr>
        <w:rPr>
          <w:rFonts w:eastAsiaTheme="minorEastAsia"/>
          <w:lang w:val="en-US"/>
        </w:rPr>
      </w:pPr>
      <w:r>
        <w:rPr>
          <w:rFonts w:eastAsiaTheme="minorEastAsia"/>
          <w:lang w:val="en-US"/>
        </w:rPr>
        <w:t xml:space="preserve">Calculate the corresponding reduced frequency </w:t>
      </w:r>
      <m:oMath>
        <m:r>
          <w:rPr>
            <w:rFonts w:ascii="Cambria Math" w:eastAsiaTheme="minorEastAsia" w:hAnsi="Cambria Math"/>
            <w:lang w:val="en-US"/>
          </w:rPr>
          <m:t>k</m:t>
        </m:r>
      </m:oMath>
      <w:r>
        <w:rPr>
          <w:rFonts w:eastAsiaTheme="minorEastAsia"/>
          <w:lang w:val="en-US"/>
        </w:rPr>
        <w:t xml:space="preserve"> and airspeed </w:t>
      </w:r>
      <m:oMath>
        <m:r>
          <w:rPr>
            <w:rFonts w:ascii="Cambria Math" w:eastAsiaTheme="minorEastAsia" w:hAnsi="Cambria Math"/>
            <w:lang w:val="en-US"/>
          </w:rPr>
          <m:t>V</m:t>
        </m:r>
      </m:oMath>
    </w:p>
    <w:p w14:paraId="42DBD365" w14:textId="2F1854B7" w:rsidR="00056ABA" w:rsidRDefault="00056ABA" w:rsidP="006A796E">
      <w:pPr>
        <w:pStyle w:val="ListParagraph"/>
        <w:numPr>
          <w:ilvl w:val="0"/>
          <w:numId w:val="13"/>
        </w:numPr>
        <w:rPr>
          <w:rFonts w:eastAsiaTheme="minorEastAsia"/>
          <w:lang w:val="en-US"/>
        </w:rPr>
      </w:pPr>
      <w:r>
        <w:rPr>
          <w:rFonts w:eastAsiaTheme="minorEastAsia"/>
          <w:lang w:val="en-US"/>
        </w:rPr>
        <w:t xml:space="preserve">Determine (by interpolation) the aerodynamic stiffness and damping matrices </w:t>
      </w:r>
      <m:oMath>
        <m:sSubSup>
          <m:sSubSupPr>
            <m:ctrlPr>
              <w:rPr>
                <w:rFonts w:ascii="Cambria Math" w:eastAsiaTheme="minorEastAsia" w:hAnsi="Cambria Math"/>
                <w:i/>
                <w:lang w:val="en-US"/>
              </w:rPr>
            </m:ctrlPr>
          </m:sSubSupPr>
          <m:e>
            <m:r>
              <w:rPr>
                <w:rFonts w:ascii="Cambria Math" w:eastAsiaTheme="minorEastAsia" w:hAnsi="Cambria Math"/>
                <w:lang w:val="en-US"/>
              </w:rPr>
              <m:t>Q</m:t>
            </m:r>
          </m:e>
          <m:sub>
            <m:r>
              <w:rPr>
                <w:rFonts w:ascii="Cambria Math" w:eastAsiaTheme="minorEastAsia" w:hAnsi="Cambria Math"/>
                <w:lang w:val="en-US"/>
              </w:rPr>
              <m:t>hh</m:t>
            </m:r>
          </m:sub>
          <m:sup>
            <m:r>
              <w:rPr>
                <w:rFonts w:ascii="Cambria Math" w:eastAsiaTheme="minorEastAsia" w:hAnsi="Cambria Math"/>
                <w:lang w:val="en-US"/>
              </w:rPr>
              <m:t>R</m:t>
            </m:r>
          </m:sup>
        </m:sSubSup>
        <m: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lang w:val="en-US"/>
              </w:rPr>
              <m:t>Q</m:t>
            </m:r>
          </m:e>
          <m:sub>
            <m:r>
              <w:rPr>
                <w:rFonts w:ascii="Cambria Math" w:eastAsiaTheme="minorEastAsia" w:hAnsi="Cambria Math"/>
                <w:lang w:val="en-US"/>
              </w:rPr>
              <m:t>hh</m:t>
            </m:r>
          </m:sub>
          <m:sup>
            <m:r>
              <w:rPr>
                <w:rFonts w:ascii="Cambria Math" w:eastAsiaTheme="minorEastAsia" w:hAnsi="Cambria Math"/>
                <w:lang w:val="en-US"/>
              </w:rPr>
              <m:t>I</m:t>
            </m:r>
          </m:sup>
        </m:sSubSup>
      </m:oMath>
    </w:p>
    <w:p w14:paraId="5863A51E" w14:textId="1BE5EDBD" w:rsidR="0035568D" w:rsidRDefault="0035568D" w:rsidP="006A796E">
      <w:pPr>
        <w:pStyle w:val="ListParagraph"/>
        <w:numPr>
          <w:ilvl w:val="0"/>
          <w:numId w:val="13"/>
        </w:numPr>
        <w:rPr>
          <w:rFonts w:eastAsiaTheme="minorEastAsia"/>
          <w:lang w:val="en-US"/>
        </w:rPr>
      </w:pPr>
      <w:r>
        <w:rPr>
          <w:rFonts w:eastAsiaTheme="minorEastAsia"/>
          <w:lang w:val="en-US"/>
        </w:rPr>
        <w:t xml:space="preserve">Determine the frequencies for the system at this </w:t>
      </w:r>
      <w:r w:rsidR="00DD466D">
        <w:rPr>
          <w:rFonts w:eastAsiaTheme="minorEastAsia"/>
          <w:lang w:val="en-US"/>
        </w:rPr>
        <w:t>flight condition using Eq</w:t>
      </w:r>
      <w:r w:rsidR="00364D5D">
        <w:rPr>
          <w:rFonts w:eastAsiaTheme="minorEastAsia"/>
          <w:lang w:val="en-US"/>
        </w:rPr>
        <w:t>uation</w:t>
      </w:r>
      <w:r w:rsidR="00321FE6">
        <w:rPr>
          <w:rFonts w:eastAsiaTheme="minorEastAsia"/>
          <w:lang w:val="en-US"/>
        </w:rPr>
        <w:t xml:space="preserve"> </w:t>
      </w:r>
      <w:r w:rsidR="00364D5D">
        <w:rPr>
          <w:rFonts w:eastAsiaTheme="minorEastAsia"/>
          <w:lang w:val="en-US"/>
        </w:rPr>
        <w:fldChar w:fldCharType="begin"/>
      </w:r>
      <w:r w:rsidR="00364D5D">
        <w:rPr>
          <w:rFonts w:eastAsiaTheme="minorEastAsia"/>
          <w:lang w:val="en-US"/>
        </w:rPr>
        <w:instrText xml:space="preserve"> REF eq3_10 \h </w:instrText>
      </w:r>
      <w:r w:rsidR="00364D5D">
        <w:rPr>
          <w:rFonts w:eastAsiaTheme="minorEastAsia"/>
          <w:lang w:val="en-US"/>
        </w:rPr>
      </w:r>
      <w:r w:rsidR="00364D5D">
        <w:rPr>
          <w:rFonts w:eastAsiaTheme="minorEastAsia"/>
          <w:lang w:val="en-US"/>
        </w:rPr>
        <w:fldChar w:fldCharType="separate"/>
      </w:r>
      <m:oMath>
        <m:r>
          <m:rPr>
            <m:sty m:val="p"/>
          </m:rPr>
          <w:rPr>
            <w:rFonts w:ascii="Cambria Math" w:hAnsi="Cambria Math"/>
            <w:noProof/>
            <w:lang w:val="en-US"/>
          </w:rPr>
          <m:t>2</m:t>
        </m:r>
        <m:r>
          <m:rPr>
            <m:sty m:val="p"/>
          </m:rPr>
          <w:rPr>
            <w:rFonts w:ascii="Cambria Math" w:hAnsi="Cambria Math"/>
            <w:lang w:val="en-US"/>
          </w:rPr>
          <m:t>.</m:t>
        </m:r>
        <m:r>
          <m:rPr>
            <m:sty m:val="p"/>
          </m:rPr>
          <w:rPr>
            <w:rFonts w:ascii="Cambria Math" w:hAnsi="Cambria Math"/>
            <w:noProof/>
            <w:lang w:val="en-US"/>
          </w:rPr>
          <m:t>59</m:t>
        </m:r>
      </m:oMath>
      <w:r w:rsidR="00364D5D">
        <w:rPr>
          <w:rFonts w:eastAsiaTheme="minorEastAsia"/>
          <w:lang w:val="en-US"/>
        </w:rPr>
        <w:fldChar w:fldCharType="end"/>
      </w:r>
    </w:p>
    <w:p w14:paraId="73E5D9CC" w14:textId="36A2B955" w:rsidR="000741D5" w:rsidRDefault="000741D5" w:rsidP="006A796E">
      <w:pPr>
        <w:pStyle w:val="ListParagraph"/>
        <w:numPr>
          <w:ilvl w:val="0"/>
          <w:numId w:val="13"/>
        </w:numPr>
        <w:rPr>
          <w:rFonts w:eastAsiaTheme="minorEastAsia"/>
          <w:lang w:val="en-US"/>
        </w:rPr>
      </w:pPr>
      <w:r>
        <w:rPr>
          <w:rFonts w:eastAsiaTheme="minorEastAsia"/>
          <w:lang w:val="en-US"/>
        </w:rPr>
        <w:t>Take the frequency solution that was closest to the initial guess and repeat steps 1-5 until the frequency converges</w:t>
      </w:r>
    </w:p>
    <w:p w14:paraId="4ECB269E" w14:textId="41971257" w:rsidR="000741D5" w:rsidRDefault="00927053" w:rsidP="006A796E">
      <w:pPr>
        <w:pStyle w:val="ListParagraph"/>
        <w:numPr>
          <w:ilvl w:val="0"/>
          <w:numId w:val="13"/>
        </w:numPr>
        <w:rPr>
          <w:rFonts w:eastAsiaTheme="minorEastAsia"/>
          <w:lang w:val="en-US"/>
        </w:rPr>
      </w:pPr>
      <w:r>
        <w:rPr>
          <w:rFonts w:eastAsiaTheme="minorEastAsia"/>
          <w:lang w:val="en-US"/>
        </w:rPr>
        <w:t>Store the final modal frequency and modal damping</w:t>
      </w:r>
    </w:p>
    <w:p w14:paraId="423DF327" w14:textId="7E274D10" w:rsidR="00927053" w:rsidRDefault="0049374F" w:rsidP="006A796E">
      <w:pPr>
        <w:pStyle w:val="ListParagraph"/>
        <w:numPr>
          <w:ilvl w:val="0"/>
          <w:numId w:val="13"/>
        </w:numPr>
        <w:rPr>
          <w:rFonts w:eastAsiaTheme="minorEastAsia"/>
          <w:lang w:val="en-US"/>
        </w:rPr>
      </w:pPr>
      <w:r>
        <w:rPr>
          <w:rFonts w:eastAsiaTheme="minorEastAsia"/>
          <w:lang w:val="en-US"/>
        </w:rPr>
        <w:t>Consider the next mode of interest using the same procedure until all modes of interest have been investigated</w:t>
      </w:r>
    </w:p>
    <w:p w14:paraId="5FBA34C9" w14:textId="77777777" w:rsidR="00DD697B" w:rsidRPr="002D0BCE" w:rsidRDefault="00DD697B" w:rsidP="00DD697B">
      <w:pPr>
        <w:rPr>
          <w:rFonts w:eastAsiaTheme="minorEastAsia"/>
        </w:rPr>
      </w:pPr>
    </w:p>
    <w:p w14:paraId="35080FF4" w14:textId="77777777" w:rsidR="00B07CC6" w:rsidRPr="002D0BCE" w:rsidRDefault="00B07CC6" w:rsidP="00DD697B">
      <w:pPr>
        <w:rPr>
          <w:rFonts w:eastAsiaTheme="minorEastAsia"/>
        </w:rPr>
      </w:pPr>
    </w:p>
    <w:p w14:paraId="7CD8E955" w14:textId="77777777" w:rsidR="00B07CC6" w:rsidRPr="002D0BCE" w:rsidRDefault="00B07CC6" w:rsidP="00DD697B">
      <w:pPr>
        <w:rPr>
          <w:rFonts w:eastAsiaTheme="minorEastAsia"/>
        </w:rPr>
      </w:pPr>
    </w:p>
    <w:p w14:paraId="05CD1709" w14:textId="77777777" w:rsidR="00B07CC6" w:rsidRPr="002D0BCE" w:rsidRDefault="00B07CC6" w:rsidP="00DD697B">
      <w:pPr>
        <w:rPr>
          <w:rFonts w:eastAsiaTheme="minorEastAsia"/>
        </w:rPr>
      </w:pPr>
    </w:p>
    <w:p w14:paraId="262272FE" w14:textId="77777777" w:rsidR="00B07CC6" w:rsidRPr="002D0BCE" w:rsidRDefault="00B07CC6" w:rsidP="00DD697B">
      <w:pPr>
        <w:rPr>
          <w:rFonts w:eastAsiaTheme="minorEastAsia"/>
        </w:rPr>
      </w:pPr>
    </w:p>
    <w:p w14:paraId="6B631B0F" w14:textId="77777777" w:rsidR="00B07CC6" w:rsidRPr="002D0BCE" w:rsidRDefault="00B07CC6" w:rsidP="00DD697B">
      <w:pPr>
        <w:rPr>
          <w:rFonts w:eastAsiaTheme="minorEastAsia"/>
        </w:rPr>
      </w:pPr>
    </w:p>
    <w:p w14:paraId="42EE0E8A" w14:textId="77777777" w:rsidR="00B07CC6" w:rsidRPr="002D0BCE" w:rsidRDefault="00B07CC6" w:rsidP="00DD697B">
      <w:pPr>
        <w:rPr>
          <w:rFonts w:eastAsiaTheme="minorEastAsia"/>
        </w:rPr>
      </w:pPr>
    </w:p>
    <w:p w14:paraId="17F80355" w14:textId="77777777" w:rsidR="00B07CC6" w:rsidRPr="002D0BCE" w:rsidRDefault="00B07CC6" w:rsidP="00DD697B">
      <w:pPr>
        <w:rPr>
          <w:rFonts w:eastAsiaTheme="minorEastAsia"/>
        </w:rPr>
      </w:pPr>
    </w:p>
    <w:p w14:paraId="744764D7" w14:textId="77777777" w:rsidR="00B07CC6" w:rsidRPr="002D0BCE" w:rsidRDefault="00B07CC6" w:rsidP="00DD697B">
      <w:pPr>
        <w:rPr>
          <w:rFonts w:eastAsiaTheme="minorEastAsia"/>
        </w:rPr>
      </w:pPr>
    </w:p>
    <w:p w14:paraId="23C9C96E" w14:textId="77777777" w:rsidR="00B07CC6" w:rsidRPr="002D0BCE" w:rsidRDefault="00B07CC6" w:rsidP="00DD697B">
      <w:pPr>
        <w:rPr>
          <w:rFonts w:eastAsiaTheme="minorEastAsia"/>
        </w:rPr>
      </w:pPr>
    </w:p>
    <w:p w14:paraId="6DB5B4BC" w14:textId="77777777" w:rsidR="00B07CC6" w:rsidRPr="002D0BCE" w:rsidRDefault="00B07CC6" w:rsidP="00DD697B">
      <w:pPr>
        <w:rPr>
          <w:rFonts w:eastAsiaTheme="minorEastAsia"/>
        </w:rPr>
      </w:pPr>
    </w:p>
    <w:p w14:paraId="603C32C8" w14:textId="77777777" w:rsidR="00B07CC6" w:rsidRPr="002D0BCE" w:rsidRDefault="00B07CC6" w:rsidP="00DD697B">
      <w:pPr>
        <w:rPr>
          <w:rFonts w:eastAsiaTheme="minorEastAsia"/>
        </w:rPr>
      </w:pPr>
    </w:p>
    <w:p w14:paraId="6AA0843E" w14:textId="77777777" w:rsidR="00B07CC6" w:rsidRPr="002D0BCE" w:rsidRDefault="00B07CC6" w:rsidP="00DD697B">
      <w:pPr>
        <w:rPr>
          <w:rFonts w:eastAsiaTheme="minorEastAsia"/>
        </w:rPr>
      </w:pPr>
    </w:p>
    <w:p w14:paraId="3286E142" w14:textId="77777777" w:rsidR="00B07CC6" w:rsidRPr="002D0BCE" w:rsidRDefault="00B07CC6" w:rsidP="00DD697B">
      <w:pPr>
        <w:rPr>
          <w:rFonts w:eastAsiaTheme="minorEastAsia"/>
        </w:rPr>
      </w:pPr>
    </w:p>
    <w:p w14:paraId="151BA556" w14:textId="77777777" w:rsidR="00B07CC6" w:rsidRPr="002D0BCE" w:rsidRDefault="00B07CC6" w:rsidP="00DD697B">
      <w:pPr>
        <w:rPr>
          <w:rFonts w:eastAsiaTheme="minorEastAsia"/>
        </w:rPr>
      </w:pPr>
    </w:p>
    <w:p w14:paraId="4ECF00C1" w14:textId="77777777" w:rsidR="00B07CC6" w:rsidRPr="002D0BCE" w:rsidRDefault="00B07CC6" w:rsidP="00DD697B">
      <w:pPr>
        <w:rPr>
          <w:rFonts w:eastAsiaTheme="minorEastAsia"/>
        </w:rPr>
      </w:pPr>
    </w:p>
    <w:p w14:paraId="5055CE8F" w14:textId="77777777" w:rsidR="00B07CC6" w:rsidRPr="002D0BCE" w:rsidRDefault="00B07CC6" w:rsidP="00DD697B">
      <w:pPr>
        <w:rPr>
          <w:rFonts w:eastAsiaTheme="minorEastAsia"/>
        </w:rPr>
      </w:pPr>
    </w:p>
    <w:p w14:paraId="2E46C1CD" w14:textId="77777777" w:rsidR="00B07CC6" w:rsidRPr="002D0BCE" w:rsidRDefault="00B07CC6" w:rsidP="00DD697B">
      <w:pPr>
        <w:rPr>
          <w:rFonts w:eastAsiaTheme="minorEastAsia"/>
        </w:rPr>
      </w:pPr>
    </w:p>
    <w:p w14:paraId="4388AA78" w14:textId="77777777" w:rsidR="00B07CC6" w:rsidRPr="002D0BCE" w:rsidRDefault="00B07CC6" w:rsidP="00DD697B">
      <w:pPr>
        <w:rPr>
          <w:rFonts w:eastAsiaTheme="minorEastAsia"/>
        </w:rPr>
      </w:pPr>
    </w:p>
    <w:p w14:paraId="6EC6A1B0" w14:textId="77777777" w:rsidR="00B07CC6" w:rsidRPr="002D0BCE" w:rsidRDefault="00B07CC6" w:rsidP="00DD697B">
      <w:pPr>
        <w:rPr>
          <w:rFonts w:eastAsiaTheme="minorEastAsia"/>
        </w:rPr>
      </w:pPr>
    </w:p>
    <w:p w14:paraId="474C1DA2" w14:textId="2AB9A7B4" w:rsidR="008471FF" w:rsidRDefault="005937E3" w:rsidP="00A705D8">
      <w:pPr>
        <w:pStyle w:val="Heading2"/>
        <w:rPr>
          <w:lang w:val="en-US"/>
        </w:rPr>
      </w:pPr>
      <w:bookmarkStart w:id="172" w:name="_Ref179633945"/>
      <w:bookmarkStart w:id="173" w:name="_Toc180011544"/>
      <w:r>
        <w:rPr>
          <w:lang w:val="en-US"/>
        </w:rPr>
        <w:t>Optimization techniques</w:t>
      </w:r>
      <w:bookmarkEnd w:id="172"/>
      <w:bookmarkEnd w:id="173"/>
      <w:r>
        <w:rPr>
          <w:lang w:val="en-US"/>
        </w:rPr>
        <w:t xml:space="preserve"> </w:t>
      </w:r>
    </w:p>
    <w:p w14:paraId="135C583C" w14:textId="15A07779" w:rsidR="005937E3" w:rsidRDefault="00BA2C00" w:rsidP="005937E3">
      <w:pPr>
        <w:pStyle w:val="Heading3"/>
        <w:rPr>
          <w:lang w:val="en-US"/>
        </w:rPr>
      </w:pPr>
      <w:bookmarkStart w:id="174" w:name="_Toc180011545"/>
      <w:r>
        <w:rPr>
          <w:lang w:val="en-US"/>
        </w:rPr>
        <w:t xml:space="preserve">Brent’s </w:t>
      </w:r>
      <w:r w:rsidR="00534226">
        <w:rPr>
          <w:lang w:val="en-US"/>
        </w:rPr>
        <w:t>–</w:t>
      </w:r>
      <w:r>
        <w:rPr>
          <w:lang w:val="en-US"/>
        </w:rPr>
        <w:t xml:space="preserve"> Dekker</w:t>
      </w:r>
      <w:r w:rsidR="00534226">
        <w:rPr>
          <w:lang w:val="en-US"/>
        </w:rPr>
        <w:t xml:space="preserve"> Line search method</w:t>
      </w:r>
      <w:bookmarkEnd w:id="174"/>
    </w:p>
    <w:p w14:paraId="4B482DB8" w14:textId="72234D4D" w:rsidR="00723B41" w:rsidRDefault="00265023" w:rsidP="00534226">
      <w:pPr>
        <w:rPr>
          <w:rFonts w:eastAsiaTheme="minorEastAsia"/>
          <w:lang w:val="en-US"/>
        </w:rPr>
      </w:pPr>
      <w:r>
        <w:rPr>
          <w:lang w:val="en-US"/>
        </w:rPr>
        <w:t>This algorithm is intended on findin</w:t>
      </w:r>
      <w:r w:rsidR="000456AA">
        <w:rPr>
          <w:lang w:val="en-US"/>
        </w:rPr>
        <w:t xml:space="preserve">g the minimum of a function of one variable without using </w:t>
      </w:r>
      <w:r w:rsidR="005B37D0">
        <w:rPr>
          <w:lang w:val="en-US"/>
        </w:rPr>
        <w:t>its</w:t>
      </w:r>
      <w:r w:rsidR="000456AA">
        <w:rPr>
          <w:lang w:val="en-US"/>
        </w:rPr>
        <w:t xml:space="preserve"> </w:t>
      </w:r>
      <w:r w:rsidR="005B37D0">
        <w:rPr>
          <w:lang w:val="en-US"/>
        </w:rPr>
        <w:t>derivatives. This</w:t>
      </w:r>
      <w:r w:rsidR="000456AA">
        <w:rPr>
          <w:lang w:val="en-US"/>
        </w:rPr>
        <w:t xml:space="preserve"> algorithm is</w:t>
      </w:r>
      <w:r w:rsidR="00AB6372">
        <w:rPr>
          <w:lang w:val="en-US"/>
        </w:rPr>
        <w:t xml:space="preserve"> commonly used</w:t>
      </w:r>
      <w:r w:rsidR="000456AA">
        <w:rPr>
          <w:lang w:val="en-US"/>
        </w:rPr>
        <w:t xml:space="preserve"> </w:t>
      </w:r>
      <w:r w:rsidR="00AB6372">
        <w:rPr>
          <w:lang w:val="en-US"/>
        </w:rPr>
        <w:t xml:space="preserve">when </w:t>
      </w:r>
      <w:r w:rsidR="000456AA">
        <w:rPr>
          <w:lang w:val="en-US"/>
        </w:rPr>
        <w:t xml:space="preserve">finding the </w:t>
      </w:r>
      <w:r w:rsidR="00726D63">
        <w:rPr>
          <w:lang w:val="en-US"/>
        </w:rPr>
        <w:t xml:space="preserve">minimum of a function </w:t>
      </w:r>
      <m:oMath>
        <m:r>
          <w:rPr>
            <w:rFonts w:ascii="Cambria Math" w:hAnsi="Cambria Math"/>
            <w:lang w:val="en-US"/>
          </w:rPr>
          <m:t>g</m:t>
        </m:r>
        <m:d>
          <m:dPr>
            <m:ctrlPr>
              <w:rPr>
                <w:rFonts w:ascii="Cambria Math" w:hAnsi="Cambria Math"/>
                <w:i/>
                <w:lang w:val="en-US"/>
              </w:rPr>
            </m:ctrlPr>
          </m:dPr>
          <m:e>
            <m:r>
              <m:rPr>
                <m:sty m:val="bi"/>
              </m:rPr>
              <w:rPr>
                <w:rFonts w:ascii="Cambria Math" w:hAnsi="Cambria Math"/>
                <w:lang w:val="en-US"/>
              </w:rPr>
              <m:t>x</m:t>
            </m:r>
          </m:e>
        </m:d>
      </m:oMath>
      <w:r w:rsidR="0044743B">
        <w:rPr>
          <w:rFonts w:eastAsiaTheme="minorEastAsia"/>
          <w:lang w:val="en-US"/>
        </w:rPr>
        <w:t xml:space="preserve"> </w:t>
      </w:r>
      <w:r w:rsidR="008B173F">
        <w:rPr>
          <w:rFonts w:eastAsiaTheme="minorEastAsia"/>
          <w:lang w:val="en-US"/>
        </w:rPr>
        <w:t>of several variables</w:t>
      </w:r>
      <w:r w:rsidR="001E7E6A">
        <w:rPr>
          <w:rFonts w:eastAsiaTheme="minorEastAsia"/>
          <w:lang w:val="en-US"/>
        </w:rPr>
        <w:t xml:space="preserve">. </w:t>
      </w:r>
      <w:r w:rsidR="005527E2">
        <w:rPr>
          <w:rFonts w:eastAsiaTheme="minorEastAsia"/>
          <w:lang w:val="en-US"/>
        </w:rPr>
        <w:t xml:space="preserve">To this end the following </w:t>
      </w:r>
      <w:r w:rsidR="00AB6372">
        <w:rPr>
          <w:rFonts w:eastAsiaTheme="minorEastAsia"/>
          <w:lang w:val="en-US"/>
        </w:rPr>
        <w:t>function</w:t>
      </w:r>
      <w:r w:rsidR="005527E2">
        <w:rPr>
          <w:rFonts w:eastAsiaTheme="minorEastAsia"/>
          <w:lang w:val="en-US"/>
        </w:rPr>
        <w:t xml:space="preserve"> </w:t>
      </w:r>
      <w:r w:rsidR="003348AC">
        <w:rPr>
          <w:rFonts w:eastAsiaTheme="minorEastAsia"/>
          <w:lang w:val="en-US"/>
        </w:rPr>
        <w:t xml:space="preserve">often </w:t>
      </w:r>
      <w:r w:rsidR="005527E2">
        <w:rPr>
          <w:rFonts w:eastAsiaTheme="minorEastAsia"/>
          <w:lang w:val="en-US"/>
        </w:rPr>
        <w:t>needs to be minimized</w:t>
      </w:r>
    </w:p>
    <w:p w14:paraId="5DA1D115" w14:textId="5EC5FB86" w:rsidR="00723B41"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eastAsiaTheme="minorEastAsia" w:hAnsi="Cambria Math"/>
                  <w:lang w:val="en-US"/>
                </w:rPr>
                <m:t>γ</m:t>
              </m:r>
              <m:d>
                <m:dPr>
                  <m:ctrlPr>
                    <w:rPr>
                      <w:rFonts w:ascii="Cambria Math" w:eastAsiaTheme="minorEastAsia" w:hAnsi="Cambria Math"/>
                      <w:i/>
                      <w:lang w:val="en-US"/>
                    </w:rPr>
                  </m:ctrlPr>
                </m:dPr>
                <m:e>
                  <m:r>
                    <w:rPr>
                      <w:rFonts w:ascii="Cambria Math" w:eastAsiaTheme="minorEastAsia" w:hAnsi="Cambria Math"/>
                      <w:lang w:val="en-US"/>
                    </w:rPr>
                    <m:t>λ</m:t>
                  </m:r>
                </m:e>
              </m:d>
              <m:r>
                <w:rPr>
                  <w:rFonts w:ascii="Cambria Math" w:eastAsiaTheme="minorEastAsia" w:hAnsi="Cambria Math"/>
                  <w:lang w:val="en-US"/>
                </w:rPr>
                <m:t>=f(</m:t>
              </m:r>
              <m:sSub>
                <m:sSubPr>
                  <m:ctrlPr>
                    <w:rPr>
                      <w:rFonts w:ascii="Cambria Math" w:eastAsiaTheme="minorEastAsia" w:hAnsi="Cambria Math"/>
                      <w:i/>
                      <w:lang w:val="en-US"/>
                    </w:rPr>
                  </m:ctrlPr>
                </m:sSubPr>
                <m:e>
                  <m:r>
                    <m:rPr>
                      <m:sty m:val="bi"/>
                    </m:rPr>
                    <w:rPr>
                      <w:rFonts w:ascii="Cambria Math" w:eastAsiaTheme="minorEastAsia" w:hAnsi="Cambria Math"/>
                      <w:lang w:val="en-US"/>
                    </w:rPr>
                    <m:t>x</m:t>
                  </m:r>
                </m:e>
                <m:sub>
                  <m:r>
                    <w:rPr>
                      <w:rFonts w:ascii="Cambria Math" w:eastAsiaTheme="minorEastAsia" w:hAnsi="Cambria Math"/>
                      <w:lang w:val="en-US"/>
                    </w:rPr>
                    <m:t>0</m:t>
                  </m:r>
                </m:sub>
              </m:sSub>
              <m:r>
                <w:rPr>
                  <w:rFonts w:ascii="Cambria Math" w:eastAsiaTheme="minorEastAsia" w:hAnsi="Cambria Math"/>
                  <w:lang w:val="en-US"/>
                </w:rPr>
                <m:t>+λ</m:t>
              </m:r>
              <m:r>
                <m:rPr>
                  <m:sty m:val="bi"/>
                </m:rPr>
                <w:rPr>
                  <w:rFonts w:ascii="Cambria Math" w:eastAsiaTheme="minorEastAsia" w:hAnsi="Cambria Math"/>
                  <w:lang w:val="en-US"/>
                </w:rPr>
                <m:t>s)</m:t>
              </m:r>
              <m:r>
                <w:rPr>
                  <w:rFonts w:ascii="Cambria Math" w:hAnsi="Cambria Math"/>
                  <w:lang w:val="en-US"/>
                </w:rPr>
                <m:t xml:space="preserve"> #</m:t>
              </m:r>
              <m:d>
                <m:dPr>
                  <m:ctrlPr>
                    <w:rPr>
                      <w:rFonts w:ascii="Cambria Math" w:hAnsi="Cambria Math"/>
                      <w:i/>
                      <w:lang w:val="en-US"/>
                    </w:rPr>
                  </m:ctrlPr>
                </m:dPr>
                <m:e>
                  <w:bookmarkStart w:id="175" w:name="brents_reason"/>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61</m:t>
                  </m:r>
                  <m:r>
                    <w:rPr>
                      <w:rFonts w:ascii="Cambria Math" w:hAnsi="Cambria Math"/>
                      <w:i/>
                      <w:lang w:val="en-US"/>
                    </w:rPr>
                    <w:fldChar w:fldCharType="end"/>
                  </m:r>
                  <w:bookmarkEnd w:id="175"/>
                </m:e>
              </m:d>
            </m:e>
          </m:eqArr>
        </m:oMath>
      </m:oMathPara>
    </w:p>
    <w:p w14:paraId="44994611" w14:textId="4FFCB5C0" w:rsidR="00534226" w:rsidRDefault="00500F7F" w:rsidP="00534226">
      <w:pPr>
        <w:rPr>
          <w:rFonts w:eastAsiaTheme="minorEastAsia"/>
          <w:lang w:val="en-US"/>
        </w:rPr>
      </w:pPr>
      <w:r>
        <w:rPr>
          <w:rFonts w:eastAsiaTheme="minorEastAsia"/>
          <w:lang w:val="en-US"/>
        </w:rPr>
        <w:t xml:space="preserve">where </w:t>
      </w:r>
      <m:oMath>
        <m:sSub>
          <m:sSubPr>
            <m:ctrlPr>
              <w:rPr>
                <w:rFonts w:ascii="Cambria Math" w:eastAsiaTheme="minorEastAsia" w:hAnsi="Cambria Math"/>
                <w:b/>
                <w:bCs/>
                <w:i/>
                <w:lang w:val="en-US"/>
              </w:rPr>
            </m:ctrlPr>
          </m:sSubPr>
          <m:e>
            <m:r>
              <m:rPr>
                <m:sty m:val="bi"/>
              </m:rPr>
              <w:rPr>
                <w:rFonts w:ascii="Cambria Math" w:eastAsiaTheme="minorEastAsia" w:hAnsi="Cambria Math"/>
                <w:lang w:val="en-US"/>
              </w:rPr>
              <m:t>x</m:t>
            </m:r>
          </m:e>
          <m:sub>
            <m:r>
              <w:rPr>
                <w:rFonts w:ascii="Cambria Math" w:eastAsiaTheme="minorEastAsia" w:hAnsi="Cambria Math"/>
                <w:lang w:val="en-US"/>
              </w:rPr>
              <m:t>0</m:t>
            </m:r>
          </m:sub>
        </m:sSub>
      </m:oMath>
      <w:r w:rsidR="00F37A4E">
        <w:rPr>
          <w:rFonts w:eastAsiaTheme="minorEastAsia"/>
          <w:b/>
          <w:bCs/>
          <w:lang w:val="en-US"/>
        </w:rPr>
        <w:t xml:space="preserve"> </w:t>
      </w:r>
      <w:r w:rsidR="00F37A4E">
        <w:rPr>
          <w:rFonts w:eastAsiaTheme="minorEastAsia"/>
          <w:lang w:val="en-US"/>
        </w:rPr>
        <w:t xml:space="preserve">and </w:t>
      </w:r>
      <m:oMath>
        <m:r>
          <m:rPr>
            <m:sty m:val="bi"/>
          </m:rPr>
          <w:rPr>
            <w:rFonts w:ascii="Cambria Math" w:eastAsiaTheme="minorEastAsia" w:hAnsi="Cambria Math"/>
            <w:lang w:val="en-US"/>
          </w:rPr>
          <m:t>s</m:t>
        </m:r>
      </m:oMath>
      <w:r w:rsidR="00F37A4E">
        <w:rPr>
          <w:rFonts w:eastAsiaTheme="minorEastAsia"/>
          <w:lang w:val="en-US"/>
        </w:rPr>
        <w:t xml:space="preserve"> are fixed </w:t>
      </w:r>
      <w:r w:rsidR="00665A44">
        <w:rPr>
          <w:rFonts w:eastAsiaTheme="minorEastAsia"/>
          <w:lang w:val="en-US"/>
        </w:rPr>
        <w:t>and</w:t>
      </w:r>
      <w:r w:rsidR="005B37D0">
        <w:rPr>
          <w:rFonts w:eastAsiaTheme="minorEastAsia"/>
          <w:lang w:val="en-US"/>
        </w:rPr>
        <w:t xml:space="preserve"> </w:t>
      </w:r>
      <m:oMath>
        <m:r>
          <w:rPr>
            <w:rFonts w:ascii="Cambria Math" w:eastAsiaTheme="minorEastAsia" w:hAnsi="Cambria Math"/>
            <w:lang w:val="en-US"/>
          </w:rPr>
          <m:t>λ</m:t>
        </m:r>
      </m:oMath>
      <w:r w:rsidR="005B37D0">
        <w:rPr>
          <w:rFonts w:eastAsiaTheme="minorEastAsia"/>
          <w:lang w:val="en-US"/>
        </w:rPr>
        <w:t xml:space="preserve"> is a scalar variable.</w:t>
      </w:r>
      <w:r w:rsidR="00F37A4E">
        <w:rPr>
          <w:rFonts w:eastAsiaTheme="minorEastAsia"/>
          <w:lang w:val="en-US"/>
        </w:rPr>
        <w:t xml:space="preserve"> </w:t>
      </w:r>
      <w:r w:rsidR="00D21257">
        <w:rPr>
          <w:rFonts w:eastAsiaTheme="minorEastAsia"/>
          <w:lang w:val="en-US"/>
        </w:rPr>
        <w:t xml:space="preserve">This </w:t>
      </w:r>
      <w:r w:rsidR="00723B41">
        <w:rPr>
          <w:rFonts w:eastAsiaTheme="minorEastAsia"/>
          <w:lang w:val="en-US"/>
        </w:rPr>
        <w:t>problem</w:t>
      </w:r>
      <w:r w:rsidR="00D21257">
        <w:rPr>
          <w:rFonts w:eastAsiaTheme="minorEastAsia"/>
          <w:lang w:val="en-US"/>
        </w:rPr>
        <w:t xml:space="preserve"> </w:t>
      </w:r>
      <w:r w:rsidR="00723B41">
        <w:rPr>
          <w:rFonts w:eastAsiaTheme="minorEastAsia"/>
          <w:lang w:val="en-US"/>
        </w:rPr>
        <w:t>essentially</w:t>
      </w:r>
      <w:r w:rsidR="00D21257">
        <w:rPr>
          <w:rFonts w:eastAsiaTheme="minorEastAsia"/>
          <w:lang w:val="en-US"/>
        </w:rPr>
        <w:t xml:space="preserve"> describes a </w:t>
      </w:r>
      <w:r w:rsidR="00723B41">
        <w:rPr>
          <w:rFonts w:eastAsiaTheme="minorEastAsia"/>
          <w:lang w:val="en-US"/>
        </w:rPr>
        <w:t>one-dimensional</w:t>
      </w:r>
      <w:r w:rsidR="00D21257">
        <w:rPr>
          <w:rFonts w:eastAsiaTheme="minorEastAsia"/>
          <w:lang w:val="en-US"/>
        </w:rPr>
        <w:t xml:space="preserve"> search beginning form </w:t>
      </w:r>
      <m:oMath>
        <m:sSub>
          <m:sSubPr>
            <m:ctrlPr>
              <w:rPr>
                <w:rFonts w:ascii="Cambria Math" w:eastAsiaTheme="minorEastAsia" w:hAnsi="Cambria Math"/>
                <w:i/>
                <w:lang w:val="en-US"/>
              </w:rPr>
            </m:ctrlPr>
          </m:sSubPr>
          <m:e>
            <m:r>
              <m:rPr>
                <m:sty m:val="bi"/>
              </m:rPr>
              <w:rPr>
                <w:rFonts w:ascii="Cambria Math" w:eastAsiaTheme="minorEastAsia" w:hAnsi="Cambria Math"/>
                <w:lang w:val="en-US"/>
              </w:rPr>
              <m:t>x</m:t>
            </m:r>
            <m:ctrlPr>
              <w:rPr>
                <w:rFonts w:ascii="Cambria Math" w:eastAsiaTheme="minorEastAsia" w:hAnsi="Cambria Math"/>
                <w:b/>
                <w:bCs/>
                <w:i/>
                <w:lang w:val="en-US"/>
              </w:rPr>
            </m:ctrlPr>
          </m:e>
          <m:sub>
            <m:r>
              <w:rPr>
                <w:rFonts w:ascii="Cambria Math" w:eastAsiaTheme="minorEastAsia" w:hAnsi="Cambria Math"/>
                <w:lang w:val="en-US"/>
              </w:rPr>
              <m:t>0</m:t>
            </m:r>
          </m:sub>
        </m:sSub>
      </m:oMath>
      <w:r w:rsidR="00D21257">
        <w:rPr>
          <w:rFonts w:eastAsiaTheme="minorEastAsia"/>
          <w:lang w:val="en-US"/>
        </w:rPr>
        <w:t xml:space="preserve"> </w:t>
      </w:r>
      <w:r w:rsidR="00BD3C68">
        <w:rPr>
          <w:rFonts w:eastAsiaTheme="minorEastAsia"/>
          <w:lang w:val="en-US"/>
        </w:rPr>
        <w:t xml:space="preserve">in the direction of </w:t>
      </w:r>
      <m:oMath>
        <m:r>
          <m:rPr>
            <m:sty m:val="bi"/>
          </m:rPr>
          <w:rPr>
            <w:rFonts w:ascii="Cambria Math" w:eastAsiaTheme="minorEastAsia" w:hAnsi="Cambria Math"/>
            <w:lang w:val="en-US"/>
          </w:rPr>
          <m:t>s</m:t>
        </m:r>
      </m:oMath>
      <w:r w:rsidR="007E6071">
        <w:rPr>
          <w:rFonts w:eastAsiaTheme="minorEastAsia"/>
          <w:lang w:val="en-US"/>
        </w:rPr>
        <w:t>.</w:t>
      </w:r>
    </w:p>
    <w:p w14:paraId="72508FDE" w14:textId="0EFA2D1F" w:rsidR="007E6071" w:rsidRDefault="007E6071" w:rsidP="00534226">
      <w:pPr>
        <w:rPr>
          <w:rFonts w:eastAsiaTheme="minorEastAsia"/>
          <w:lang w:val="en-US"/>
        </w:rPr>
      </w:pPr>
      <w:r>
        <w:rPr>
          <w:rFonts w:eastAsiaTheme="minorEastAsia"/>
          <w:lang w:val="en-US"/>
        </w:rPr>
        <w:t xml:space="preserve">The </w:t>
      </w:r>
      <w:r w:rsidR="00F84538">
        <w:rPr>
          <w:rFonts w:eastAsiaTheme="minorEastAsia"/>
          <w:lang w:val="en-US"/>
        </w:rPr>
        <w:t xml:space="preserve">algorithm finds an approximation to the minimum of a function </w:t>
      </w:r>
      <m:oMath>
        <m:r>
          <w:rPr>
            <w:rFonts w:ascii="Cambria Math" w:eastAsiaTheme="minorEastAsia" w:hAnsi="Cambria Math"/>
            <w:lang w:val="en-US"/>
          </w:rPr>
          <m:t>f</m:t>
        </m:r>
      </m:oMath>
      <w:r w:rsidR="005D48CD">
        <w:rPr>
          <w:rFonts w:eastAsiaTheme="minorEastAsia"/>
          <w:lang w:val="en-US"/>
        </w:rPr>
        <w:t xml:space="preserve"> defined on the interval </w:t>
      </w:r>
      <m:oMath>
        <m:r>
          <w:rPr>
            <w:rFonts w:ascii="Cambria Math" w:eastAsiaTheme="minorEastAsia" w:hAnsi="Cambria Math"/>
            <w:lang w:val="en-US"/>
          </w:rPr>
          <m:t>[a, b]</m:t>
        </m:r>
      </m:oMath>
      <w:r w:rsidR="003A58A5">
        <w:rPr>
          <w:rFonts w:eastAsiaTheme="minorEastAsia"/>
          <w:lang w:val="en-US"/>
        </w:rPr>
        <w:t xml:space="preserve">. There are six significant points </w:t>
      </w:r>
      <m:oMath>
        <m:r>
          <w:rPr>
            <w:rFonts w:ascii="Cambria Math" w:eastAsiaTheme="minorEastAsia" w:hAnsi="Cambria Math"/>
            <w:lang w:val="en-US"/>
          </w:rPr>
          <m:t>a,b,u,v,w and x</m:t>
        </m:r>
      </m:oMath>
      <w:r w:rsidR="00F76668">
        <w:rPr>
          <w:rFonts w:eastAsiaTheme="minorEastAsia"/>
          <w:lang w:val="en-US"/>
        </w:rPr>
        <w:t xml:space="preserve"> not all distinct. These points are </w:t>
      </w:r>
      <w:r w:rsidR="00E50C26">
        <w:rPr>
          <w:rFonts w:eastAsiaTheme="minorEastAsia"/>
          <w:lang w:val="en-US"/>
        </w:rPr>
        <w:t>initialized as follows:</w:t>
      </w:r>
    </w:p>
    <w:p w14:paraId="2838ED8B" w14:textId="1950431C" w:rsidR="00000B45" w:rsidRPr="006D650C"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hAnsi="Cambria Math"/>
                  <w:lang w:val="en-US"/>
                </w:rPr>
                <m:t>v=w=x=a+</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5</m:t>
                          </m:r>
                        </m:e>
                      </m:rad>
                    </m:num>
                    <m:den>
                      <m:r>
                        <w:rPr>
                          <w:rFonts w:ascii="Cambria Math" w:hAnsi="Cambria Math"/>
                          <w:lang w:val="en-US"/>
                        </w:rPr>
                        <m:t>2</m:t>
                      </m:r>
                    </m:den>
                  </m:f>
                </m:e>
              </m:d>
              <m:d>
                <m:dPr>
                  <m:ctrlPr>
                    <w:rPr>
                      <w:rFonts w:ascii="Cambria Math" w:hAnsi="Cambria Math"/>
                      <w:i/>
                      <w:lang w:val="en-US"/>
                    </w:rPr>
                  </m:ctrlPr>
                </m:dPr>
                <m:e>
                  <m:r>
                    <w:rPr>
                      <w:rFonts w:ascii="Cambria Math" w:hAnsi="Cambria Math"/>
                      <w:lang w:val="en-US"/>
                    </w:rPr>
                    <m:t>b-a</m:t>
                  </m:r>
                </m:e>
              </m:d>
              <m:r>
                <w:rPr>
                  <w:rFonts w:ascii="Cambria Math" w:hAnsi="Cambria Math"/>
                  <w:lang w:val="en-US"/>
                </w:rPr>
                <m:t xml:space="preserve"> #</m:t>
              </m:r>
              <m:d>
                <m:dPr>
                  <m:ctrlPr>
                    <w:rPr>
                      <w:rFonts w:ascii="Cambria Math" w:hAnsi="Cambria Math"/>
                      <w:i/>
                      <w:lang w:val="en-US"/>
                    </w:rPr>
                  </m:ctrlPr>
                </m:dPr>
                <m:e>
                  <w:bookmarkStart w:id="176" w:name="six_points"/>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62</m:t>
                  </m:r>
                  <m:r>
                    <w:rPr>
                      <w:rFonts w:ascii="Cambria Math" w:hAnsi="Cambria Math"/>
                      <w:i/>
                      <w:lang w:val="en-US"/>
                    </w:rPr>
                    <w:fldChar w:fldCharType="end"/>
                  </m:r>
                  <w:bookmarkEnd w:id="176"/>
                </m:e>
              </m:d>
            </m:e>
          </m:eqArr>
        </m:oMath>
      </m:oMathPara>
    </w:p>
    <w:p w14:paraId="07C0436A" w14:textId="24624E90" w:rsidR="006D650C" w:rsidRDefault="006D650C" w:rsidP="006D650C">
      <w:pPr>
        <w:rPr>
          <w:rFonts w:eastAsiaTheme="minorEastAsia"/>
          <w:lang w:val="en-US"/>
        </w:rPr>
      </w:pPr>
      <w:r>
        <w:rPr>
          <w:lang w:val="en-US"/>
        </w:rPr>
        <w:t xml:space="preserve">The number </w:t>
      </w:r>
      <m:oMath>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5</m:t>
                    </m:r>
                  </m:e>
                </m:rad>
              </m:num>
              <m:den>
                <m:r>
                  <w:rPr>
                    <w:rFonts w:ascii="Cambria Math" w:hAnsi="Cambria Math"/>
                    <w:lang w:val="en-US"/>
                  </w:rPr>
                  <m:t>2</m:t>
                </m:r>
              </m:den>
            </m:f>
          </m:e>
        </m:d>
      </m:oMath>
      <w:r>
        <w:rPr>
          <w:rFonts w:eastAsiaTheme="minorEastAsia"/>
          <w:lang w:val="en-US"/>
        </w:rPr>
        <w:t xml:space="preserve"> comes from </w:t>
      </w:r>
      <w:r w:rsidR="003477E9">
        <w:rPr>
          <w:rFonts w:eastAsiaTheme="minorEastAsia"/>
          <w:lang w:val="en-US"/>
        </w:rPr>
        <w:t xml:space="preserve">the golden section search algorithm and is somewhat arbitrary. </w:t>
      </w:r>
      <w:r w:rsidR="00473ECB">
        <w:rPr>
          <w:rFonts w:eastAsiaTheme="minorEastAsia"/>
          <w:lang w:val="en-US"/>
        </w:rPr>
        <w:t>The</w:t>
      </w:r>
      <w:r w:rsidR="008F17D0">
        <w:rPr>
          <w:rFonts w:eastAsiaTheme="minorEastAsia"/>
          <w:lang w:val="en-US"/>
        </w:rPr>
        <w:t xml:space="preserve"> points defined in </w:t>
      </w:r>
      <w:r w:rsidR="008F17D0">
        <w:rPr>
          <w:rFonts w:eastAsiaTheme="minorEastAsia"/>
          <w:lang w:val="en-US"/>
        </w:rPr>
        <w:fldChar w:fldCharType="begin"/>
      </w:r>
      <w:r w:rsidR="008F17D0">
        <w:rPr>
          <w:rFonts w:eastAsiaTheme="minorEastAsia"/>
          <w:lang w:val="en-US"/>
        </w:rPr>
        <w:instrText xml:space="preserve"> REF six_points \h </w:instrText>
      </w:r>
      <w:r w:rsidR="008F17D0">
        <w:rPr>
          <w:rFonts w:eastAsiaTheme="minorEastAsia"/>
          <w:lang w:val="en-US"/>
        </w:rPr>
      </w:r>
      <w:r w:rsidR="008F17D0">
        <w:rPr>
          <w:rFonts w:eastAsiaTheme="minorEastAsia"/>
          <w:lang w:val="en-US"/>
        </w:rPr>
        <w:fldChar w:fldCharType="separate"/>
      </w:r>
      <m:oMath>
        <m:r>
          <m:rPr>
            <m:sty m:val="p"/>
          </m:rPr>
          <w:rPr>
            <w:rFonts w:ascii="Cambria Math" w:hAnsi="Cambria Math"/>
            <w:noProof/>
            <w:lang w:val="en-US"/>
          </w:rPr>
          <m:t>2</m:t>
        </m:r>
        <m:r>
          <m:rPr>
            <m:sty m:val="p"/>
          </m:rPr>
          <w:rPr>
            <w:rFonts w:ascii="Cambria Math" w:hAnsi="Cambria Math"/>
            <w:lang w:val="en-US"/>
          </w:rPr>
          <m:t>.</m:t>
        </m:r>
        <m:r>
          <m:rPr>
            <m:sty m:val="p"/>
          </m:rPr>
          <w:rPr>
            <w:rFonts w:ascii="Cambria Math" w:hAnsi="Cambria Math"/>
            <w:noProof/>
            <w:lang w:val="en-US"/>
          </w:rPr>
          <m:t>62</m:t>
        </m:r>
      </m:oMath>
      <w:r w:rsidR="008F17D0">
        <w:rPr>
          <w:rFonts w:eastAsiaTheme="minorEastAsia"/>
          <w:lang w:val="en-US"/>
        </w:rPr>
        <w:fldChar w:fldCharType="end"/>
      </w:r>
      <w:r w:rsidR="008F17D0">
        <w:rPr>
          <w:rFonts w:eastAsiaTheme="minorEastAsia"/>
          <w:lang w:val="en-US"/>
        </w:rPr>
        <w:t xml:space="preserve"> </w:t>
      </w:r>
      <w:r w:rsidR="00525AC9">
        <w:rPr>
          <w:rFonts w:eastAsiaTheme="minorEastAsia"/>
          <w:lang w:val="en-US"/>
        </w:rPr>
        <w:t>serve a specific purpose:</w:t>
      </w:r>
    </w:p>
    <w:p w14:paraId="361E2912" w14:textId="607A9237" w:rsidR="00525AC9" w:rsidRDefault="00525AC9" w:rsidP="00525AC9">
      <w:pPr>
        <w:pStyle w:val="ListParagraph"/>
        <w:numPr>
          <w:ilvl w:val="0"/>
          <w:numId w:val="21"/>
        </w:numPr>
        <w:rPr>
          <w:rFonts w:eastAsiaTheme="minorEastAsia"/>
          <w:lang w:val="en-US"/>
        </w:rPr>
      </w:pPr>
      <w:r>
        <w:rPr>
          <w:rFonts w:eastAsiaTheme="minorEastAsia"/>
          <w:lang w:val="en-US"/>
        </w:rPr>
        <w:t xml:space="preserve">Points </w:t>
      </w:r>
      <m:oMath>
        <m:r>
          <w:rPr>
            <w:rFonts w:ascii="Cambria Math" w:eastAsiaTheme="minorEastAsia" w:hAnsi="Cambria Math"/>
            <w:lang w:val="en-US"/>
          </w:rPr>
          <m:t>a</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w:t>
      </w:r>
      <w:r w:rsidR="00E0667B">
        <w:rPr>
          <w:rFonts w:eastAsiaTheme="minorEastAsia"/>
          <w:lang w:val="en-US"/>
        </w:rPr>
        <w:t>define the interval within which a local minimum lies</w:t>
      </w:r>
    </w:p>
    <w:p w14:paraId="43D55274" w14:textId="084DB3EB" w:rsidR="00E0667B" w:rsidRDefault="00A26C55" w:rsidP="00525AC9">
      <w:pPr>
        <w:pStyle w:val="ListParagraph"/>
        <w:numPr>
          <w:ilvl w:val="0"/>
          <w:numId w:val="21"/>
        </w:numPr>
        <w:rPr>
          <w:rFonts w:eastAsiaTheme="minorEastAsia"/>
          <w:lang w:val="en-US"/>
        </w:rPr>
      </w:pPr>
      <m:oMath>
        <m:r>
          <w:rPr>
            <w:rFonts w:ascii="Cambria Math" w:eastAsiaTheme="minorEastAsia" w:hAnsi="Cambria Math"/>
            <w:lang w:val="en-US"/>
          </w:rPr>
          <m:t>x</m:t>
        </m:r>
      </m:oMath>
      <w:r w:rsidR="006B4082">
        <w:rPr>
          <w:rFonts w:eastAsiaTheme="minorEastAsia"/>
          <w:lang w:val="en-US"/>
        </w:rPr>
        <w:t>:</w:t>
      </w:r>
      <w:r w:rsidR="00203FE8">
        <w:rPr>
          <w:rFonts w:eastAsiaTheme="minorEastAsia"/>
          <w:lang w:val="en-US"/>
        </w:rPr>
        <w:t xml:space="preserve"> </w:t>
      </w:r>
      <w:r w:rsidR="003D69D0">
        <w:rPr>
          <w:rFonts w:eastAsiaTheme="minorEastAsia"/>
          <w:lang w:val="en-US"/>
        </w:rPr>
        <w:t xml:space="preserve">of all the points at which </w:t>
      </w:r>
      <m:oMath>
        <m:r>
          <w:rPr>
            <w:rFonts w:ascii="Cambria Math" w:eastAsiaTheme="minorEastAsia" w:hAnsi="Cambria Math"/>
            <w:lang w:val="en-US"/>
          </w:rPr>
          <m:t>f</m:t>
        </m:r>
      </m:oMath>
      <w:r w:rsidR="003D69D0">
        <w:rPr>
          <w:rFonts w:eastAsiaTheme="minorEastAsia"/>
          <w:lang w:val="en-US"/>
        </w:rPr>
        <w:t xml:space="preserve"> has been </w:t>
      </w:r>
      <w:r w:rsidR="00203FE8">
        <w:rPr>
          <w:rFonts w:eastAsiaTheme="minorEastAsia"/>
          <w:lang w:val="en-US"/>
        </w:rPr>
        <w:t>evaluated,</w:t>
      </w:r>
      <w:r w:rsidR="003D69D0">
        <w:rPr>
          <w:rFonts w:eastAsiaTheme="minorEastAsia"/>
          <w:lang w:val="en-US"/>
        </w:rPr>
        <w:t xml:space="preserve"> </w:t>
      </w:r>
      <m:oMath>
        <m:r>
          <w:rPr>
            <w:rFonts w:ascii="Cambria Math" w:eastAsiaTheme="minorEastAsia" w:hAnsi="Cambria Math"/>
            <w:lang w:val="en-US"/>
          </w:rPr>
          <m:t>x</m:t>
        </m:r>
      </m:oMath>
      <w:r w:rsidR="003D69D0">
        <w:rPr>
          <w:rFonts w:eastAsiaTheme="minorEastAsia"/>
          <w:lang w:val="en-US"/>
        </w:rPr>
        <w:t xml:space="preserve"> is the one with the least value</w:t>
      </w:r>
      <w:r w:rsidR="00203FE8">
        <w:rPr>
          <w:rFonts w:eastAsiaTheme="minorEastAsia"/>
          <w:lang w:val="en-US"/>
        </w:rPr>
        <w:t xml:space="preserve"> of </w:t>
      </w:r>
      <m:oMath>
        <m:r>
          <w:rPr>
            <w:rFonts w:ascii="Cambria Math" w:eastAsiaTheme="minorEastAsia" w:hAnsi="Cambria Math"/>
            <w:lang w:val="en-US"/>
          </w:rPr>
          <m:t>f</m:t>
        </m:r>
      </m:oMath>
    </w:p>
    <w:p w14:paraId="6303AA8B" w14:textId="4E5F7658" w:rsidR="00203FE8" w:rsidRDefault="00371474" w:rsidP="00525AC9">
      <w:pPr>
        <w:pStyle w:val="ListParagraph"/>
        <w:numPr>
          <w:ilvl w:val="0"/>
          <w:numId w:val="21"/>
        </w:numPr>
        <w:rPr>
          <w:rFonts w:eastAsiaTheme="minorEastAsia"/>
          <w:lang w:val="en-US"/>
        </w:rPr>
      </w:pPr>
      <m:oMath>
        <m:r>
          <w:rPr>
            <w:rFonts w:ascii="Cambria Math" w:eastAsiaTheme="minorEastAsia" w:hAnsi="Cambria Math"/>
            <w:lang w:val="en-US"/>
          </w:rPr>
          <m:t>w</m:t>
        </m:r>
      </m:oMath>
      <w:r>
        <w:rPr>
          <w:rFonts w:eastAsiaTheme="minorEastAsia"/>
          <w:lang w:val="en-US"/>
        </w:rPr>
        <w:t xml:space="preserve"> is the point with the next lowest value of </w:t>
      </w:r>
      <m:oMath>
        <m:r>
          <w:rPr>
            <w:rFonts w:ascii="Cambria Math" w:eastAsiaTheme="minorEastAsia" w:hAnsi="Cambria Math"/>
            <w:lang w:val="en-US"/>
          </w:rPr>
          <m:t>f</m:t>
        </m:r>
      </m:oMath>
    </w:p>
    <w:p w14:paraId="7766E444" w14:textId="4B4433A1" w:rsidR="00371474" w:rsidRDefault="00371474" w:rsidP="00525AC9">
      <w:pPr>
        <w:pStyle w:val="ListParagraph"/>
        <w:numPr>
          <w:ilvl w:val="0"/>
          <w:numId w:val="21"/>
        </w:numPr>
        <w:rPr>
          <w:rFonts w:eastAsiaTheme="minorEastAsia"/>
          <w:lang w:val="en-US"/>
        </w:rPr>
      </w:pPr>
      <m:oMath>
        <m:r>
          <w:rPr>
            <w:rFonts w:ascii="Cambria Math" w:eastAsiaTheme="minorEastAsia" w:hAnsi="Cambria Math"/>
            <w:lang w:val="en-US"/>
          </w:rPr>
          <m:t>v</m:t>
        </m:r>
      </m:oMath>
      <w:r>
        <w:rPr>
          <w:rFonts w:eastAsiaTheme="minorEastAsia"/>
          <w:lang w:val="en-US"/>
        </w:rPr>
        <w:t xml:space="preserve"> is the previous value of </w:t>
      </w:r>
      <m:oMath>
        <m:r>
          <w:rPr>
            <w:rFonts w:ascii="Cambria Math" w:eastAsiaTheme="minorEastAsia" w:hAnsi="Cambria Math"/>
            <w:lang w:val="en-US"/>
          </w:rPr>
          <m:t>w</m:t>
        </m:r>
      </m:oMath>
    </w:p>
    <w:p w14:paraId="29B5B5A8" w14:textId="2B3DCD00" w:rsidR="00CE27C6" w:rsidRDefault="00CE27C6" w:rsidP="00525AC9">
      <w:pPr>
        <w:pStyle w:val="ListParagraph"/>
        <w:numPr>
          <w:ilvl w:val="0"/>
          <w:numId w:val="21"/>
        </w:numPr>
        <w:rPr>
          <w:rFonts w:eastAsiaTheme="minorEastAsia"/>
          <w:lang w:val="en-US"/>
        </w:rPr>
      </w:pPr>
      <m:oMath>
        <m:r>
          <w:rPr>
            <w:rFonts w:ascii="Cambria Math" w:eastAsiaTheme="minorEastAsia" w:hAnsi="Cambria Math"/>
            <w:lang w:val="en-US"/>
          </w:rPr>
          <m:t>u</m:t>
        </m:r>
      </m:oMath>
      <w:r>
        <w:rPr>
          <w:rFonts w:eastAsiaTheme="minorEastAsia"/>
          <w:lang w:val="en-US"/>
        </w:rPr>
        <w:t xml:space="preserve"> is the last point at which f has been evaluated</w:t>
      </w:r>
    </w:p>
    <w:p w14:paraId="0C602C0C" w14:textId="77777777" w:rsidR="00946418" w:rsidRDefault="00946418" w:rsidP="00A7694A">
      <w:pPr>
        <w:keepNext/>
        <w:ind w:left="360"/>
        <w:jc w:val="center"/>
      </w:pPr>
      <w:r>
        <w:rPr>
          <w:rFonts w:eastAsiaTheme="minorEastAsia"/>
          <w:noProof/>
          <w:lang w:val="en-US"/>
        </w:rPr>
        <w:drawing>
          <wp:inline distT="0" distB="0" distL="0" distR="0" wp14:anchorId="30DD6B81" wp14:editId="63BE3F21">
            <wp:extent cx="5731510" cy="2152650"/>
            <wp:effectExtent l="0" t="0" r="2540" b="0"/>
            <wp:docPr id="1995039590" name="brents_six_points.png" descr="A diagram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39590" name="brents_six_points.png" descr="A diagram of a curve&#10;&#10;Description automatically generated"/>
                    <pic:cNvPicPr/>
                  </pic:nvPicPr>
                  <pic:blipFill rotWithShape="1">
                    <a:blip r:link="rId27"/>
                    <a:srcRect b="8895"/>
                    <a:stretch>
                      <a:fillRect/>
                    </a:stretch>
                  </pic:blipFill>
                  <pic:spPr bwMode="auto">
                    <a:xfrm>
                      <a:off x="0" y="0"/>
                      <a:ext cx="5731510" cy="2152650"/>
                    </a:xfrm>
                    <a:prstGeom prst="rect">
                      <a:avLst/>
                    </a:prstGeom>
                    <a:ln>
                      <a:noFill/>
                    </a:ln>
                    <a:extLst>
                      <a:ext uri="{53640926-AAD7-44D8-BBD7-CCE9431645EC}">
                        <a14:shadowObscured xmlns:a14="http://schemas.microsoft.com/office/drawing/2010/main"/>
                      </a:ext>
                    </a:extLst>
                  </pic:spPr>
                </pic:pic>
              </a:graphicData>
            </a:graphic>
          </wp:inline>
        </w:drawing>
      </w:r>
    </w:p>
    <w:p w14:paraId="5B5A9164" w14:textId="6E28BEB5" w:rsidR="00CE27C6" w:rsidRDefault="00946418" w:rsidP="00946418">
      <w:pPr>
        <w:pStyle w:val="Caption"/>
      </w:pPr>
      <w:bookmarkStart w:id="177" w:name="_Toc180011601"/>
      <w:r>
        <w:t xml:space="preserve">Figure </w:t>
      </w:r>
      <w:fldSimple w:instr=" STYLEREF 1 \s ">
        <w:r w:rsidR="00BC36D0">
          <w:rPr>
            <w:noProof/>
          </w:rPr>
          <w:t>2</w:t>
        </w:r>
      </w:fldSimple>
      <w:r w:rsidR="00FA237D">
        <w:noBreakHyphen/>
      </w:r>
      <w:fldSimple w:instr=" SEQ Figure \* ARABIC \s 1 ">
        <w:r w:rsidR="00BC36D0">
          <w:rPr>
            <w:noProof/>
          </w:rPr>
          <w:t>12</w:t>
        </w:r>
      </w:fldSimple>
      <w:r>
        <w:t>A possible configuration of points</w:t>
      </w:r>
      <w:sdt>
        <w:sdtPr>
          <w:id w:val="-1819951240"/>
          <w:citation/>
        </w:sdtPr>
        <w:sdtContent>
          <w:r>
            <w:fldChar w:fldCharType="begin"/>
          </w:r>
          <w:r>
            <w:rPr>
              <w:lang w:val="en-US"/>
            </w:rPr>
            <w:instrText xml:space="preserve"> CITATION Ric73 \l 1033 </w:instrText>
          </w:r>
          <w:r>
            <w:fldChar w:fldCharType="separate"/>
          </w:r>
          <w:r w:rsidR="00BC36D0">
            <w:rPr>
              <w:noProof/>
              <w:lang w:val="en-US"/>
            </w:rPr>
            <w:t xml:space="preserve"> </w:t>
          </w:r>
          <w:r w:rsidR="00BC36D0" w:rsidRPr="00BC36D0">
            <w:rPr>
              <w:noProof/>
              <w:lang w:val="en-US"/>
            </w:rPr>
            <w:t>[6]</w:t>
          </w:r>
          <w:r>
            <w:fldChar w:fldCharType="end"/>
          </w:r>
        </w:sdtContent>
      </w:sdt>
      <w:bookmarkEnd w:id="177"/>
    </w:p>
    <w:p w14:paraId="7D4955DC" w14:textId="760A65E1" w:rsidR="00946418" w:rsidRDefault="009E295A" w:rsidP="00946418">
      <w:pPr>
        <w:rPr>
          <w:lang w:val="en-US"/>
        </w:rPr>
      </w:pPr>
      <w:r>
        <w:rPr>
          <w:lang w:val="en-US"/>
        </w:rPr>
        <w:t xml:space="preserve">A typical </w:t>
      </w:r>
      <w:r w:rsidR="007F3951">
        <w:rPr>
          <w:lang w:val="en-US"/>
        </w:rPr>
        <w:t>iteration</w:t>
      </w:r>
      <w:r>
        <w:rPr>
          <w:lang w:val="en-US"/>
        </w:rPr>
        <w:t xml:space="preserve"> of the algorithm </w:t>
      </w:r>
      <w:r w:rsidR="000F42B9">
        <w:rPr>
          <w:lang w:val="en-US"/>
        </w:rPr>
        <w:t>evolves as follows:</w:t>
      </w:r>
    </w:p>
    <w:p w14:paraId="2A0E780C" w14:textId="6F08A428" w:rsidR="000F42B9" w:rsidRPr="00C35EE8" w:rsidRDefault="000F42B9" w:rsidP="000F42B9">
      <w:pPr>
        <w:pStyle w:val="ListParagraph"/>
        <w:numPr>
          <w:ilvl w:val="0"/>
          <w:numId w:val="22"/>
        </w:numPr>
        <w:rPr>
          <w:lang w:val="en-US"/>
        </w:rPr>
      </w:pPr>
      <w:r>
        <w:rPr>
          <w:lang w:val="en-US"/>
        </w:rPr>
        <w:lastRenderedPageBreak/>
        <w:t xml:space="preserve">Let </w:t>
      </w:r>
      <m:oMath>
        <m:r>
          <w:rPr>
            <w:rFonts w:ascii="Cambria Math" w:hAnsi="Cambria Math"/>
            <w:lang w:val="en-US"/>
          </w:rPr>
          <m:t>m=1</m:t>
        </m:r>
        <m:r>
          <m:rPr>
            <m:lit/>
          </m:rPr>
          <w:rPr>
            <w:rFonts w:ascii="Cambria Math" w:hAnsi="Cambria Math"/>
            <w:lang w:val="en-US"/>
          </w:rPr>
          <m:t>/</m:t>
        </m:r>
        <m:r>
          <w:rPr>
            <w:rFonts w:ascii="Cambria Math" w:hAnsi="Cambria Math"/>
            <w:lang w:val="en-US"/>
          </w:rPr>
          <m:t>2(a+b)</m:t>
        </m:r>
      </m:oMath>
      <w:r w:rsidR="00C35EE8">
        <w:rPr>
          <w:rFonts w:eastAsiaTheme="minorEastAsia"/>
          <w:lang w:val="en-US"/>
        </w:rPr>
        <w:t xml:space="preserve"> be the midpoint</w:t>
      </w:r>
      <w:r w:rsidR="00315092">
        <w:rPr>
          <w:rFonts w:eastAsiaTheme="minorEastAsia"/>
          <w:lang w:val="en-US"/>
        </w:rPr>
        <w:t xml:space="preserve"> </w:t>
      </w:r>
      <w:r w:rsidR="00C35EE8">
        <w:rPr>
          <w:rFonts w:eastAsiaTheme="minorEastAsia"/>
          <w:lang w:val="en-US"/>
        </w:rPr>
        <w:t xml:space="preserve">of the interval </w:t>
      </w:r>
    </w:p>
    <w:p w14:paraId="0935A5C6" w14:textId="2E808F8D" w:rsidR="00C35EE8" w:rsidRPr="00987EE6" w:rsidRDefault="007F1988" w:rsidP="00C35EE8">
      <w:pPr>
        <w:pStyle w:val="ListParagraph"/>
        <w:numPr>
          <w:ilvl w:val="1"/>
          <w:numId w:val="22"/>
        </w:numPr>
        <w:rPr>
          <w:lang w:val="en-US"/>
        </w:rPr>
      </w:pPr>
      <w:r>
        <w:rPr>
          <w:rFonts w:eastAsiaTheme="minorEastAsia"/>
          <w:lang w:val="en-US"/>
        </w:rPr>
        <w:t xml:space="preserve">If </w:t>
      </w:r>
      <m:oMath>
        <m:d>
          <m:dPr>
            <m:begChr m:val="|"/>
            <m:endChr m:val="|"/>
            <m:ctrlPr>
              <w:rPr>
                <w:rFonts w:ascii="Cambria Math" w:eastAsiaTheme="minorEastAsia" w:hAnsi="Cambria Math"/>
                <w:i/>
                <w:lang w:val="en-US"/>
              </w:rPr>
            </m:ctrlPr>
          </m:dPr>
          <m:e>
            <m:r>
              <w:rPr>
                <w:rFonts w:ascii="Cambria Math" w:eastAsiaTheme="minorEastAsia" w:hAnsi="Cambria Math"/>
                <w:lang w:val="en-US"/>
              </w:rPr>
              <m:t>x-m</m:t>
            </m:r>
          </m:e>
        </m:d>
        <m:r>
          <w:rPr>
            <w:rFonts w:ascii="Cambria Math" w:eastAsiaTheme="minorEastAsia" w:hAnsi="Cambria Math"/>
            <w:lang w:val="en-US"/>
          </w:rPr>
          <m:t>≤2⋅tol-</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d>
          <m:dPr>
            <m:ctrlPr>
              <w:rPr>
                <w:rFonts w:ascii="Cambria Math" w:eastAsiaTheme="minorEastAsia" w:hAnsi="Cambria Math"/>
                <w:i/>
                <w:lang w:val="en-US"/>
              </w:rPr>
            </m:ctrlPr>
          </m:dPr>
          <m:e>
            <m:r>
              <w:rPr>
                <w:rFonts w:ascii="Cambria Math" w:eastAsiaTheme="minorEastAsia" w:hAnsi="Cambria Math"/>
                <w:lang w:val="en-US"/>
              </w:rPr>
              <m:t>b-a</m:t>
            </m:r>
          </m:e>
        </m:d>
        <m:r>
          <w:rPr>
            <w:rFonts w:ascii="Cambria Math" w:eastAsiaTheme="minorEastAsia" w:hAnsi="Cambria Math"/>
            <w:lang w:val="en-US"/>
          </w:rPr>
          <m:t xml:space="preserve"> </m:t>
        </m:r>
      </m:oMath>
      <w:r w:rsidR="004D7A7E">
        <w:rPr>
          <w:rFonts w:eastAsiaTheme="minorEastAsia"/>
          <w:lang w:val="en-US"/>
        </w:rPr>
        <w:t>then the algorithm terminates with x as the minimum</w:t>
      </w:r>
    </w:p>
    <w:p w14:paraId="3CB07958" w14:textId="75DB2E9B" w:rsidR="00987EE6" w:rsidRPr="000B28EB" w:rsidRDefault="00BD6857" w:rsidP="00C35EE8">
      <w:pPr>
        <w:pStyle w:val="ListParagraph"/>
        <w:numPr>
          <w:ilvl w:val="1"/>
          <w:numId w:val="22"/>
        </w:numPr>
        <w:rPr>
          <w:lang w:val="en-US"/>
        </w:rPr>
      </w:pPr>
      <w:r>
        <w:rPr>
          <w:rFonts w:eastAsiaTheme="minorEastAsia"/>
          <w:lang w:val="en-US"/>
        </w:rPr>
        <w:t>Otherwise,</w:t>
      </w:r>
      <w:r w:rsidR="00987EE6">
        <w:rPr>
          <w:rFonts w:eastAsiaTheme="minorEastAsia"/>
          <w:lang w:val="en-US"/>
        </w:rPr>
        <w:t xml:space="preserve"> </w:t>
      </w:r>
      <w:r w:rsidR="00873C76">
        <w:rPr>
          <w:rFonts w:eastAsiaTheme="minorEastAsia"/>
          <w:lang w:val="en-US"/>
        </w:rPr>
        <w:t xml:space="preserve">the numbers </w:t>
      </w:r>
      <m:oMath>
        <m:r>
          <w:rPr>
            <w:rFonts w:ascii="Cambria Math" w:eastAsiaTheme="minorEastAsia" w:hAnsi="Cambria Math"/>
            <w:lang w:val="en-US"/>
          </w:rPr>
          <m:t>p</m:t>
        </m:r>
      </m:oMath>
      <w:r w:rsidR="00873C76">
        <w:rPr>
          <w:rFonts w:eastAsiaTheme="minorEastAsia"/>
          <w:lang w:val="en-US"/>
        </w:rPr>
        <w:t xml:space="preserve"> and </w:t>
      </w:r>
      <m:oMath>
        <m:r>
          <w:rPr>
            <w:rFonts w:ascii="Cambria Math" w:eastAsiaTheme="minorEastAsia" w:hAnsi="Cambria Math"/>
            <w:lang w:val="en-US"/>
          </w:rPr>
          <m:t>q</m:t>
        </m:r>
      </m:oMath>
      <w:r w:rsidR="00873C76">
        <w:rPr>
          <w:rFonts w:eastAsiaTheme="minorEastAsia"/>
          <w:lang w:val="en-US"/>
        </w:rPr>
        <w:t xml:space="preserve"> are calculated such that </w:t>
      </w:r>
      <m:oMath>
        <m:r>
          <w:rPr>
            <w:rFonts w:ascii="Cambria Math" w:eastAsiaTheme="minorEastAsia" w:hAnsi="Cambria Math"/>
            <w:lang w:val="en-US"/>
          </w:rPr>
          <m:t>x+</m:t>
        </m:r>
        <m:f>
          <m:fPr>
            <m:ctrlPr>
              <w:rPr>
                <w:rFonts w:ascii="Cambria Math" w:eastAsiaTheme="minorEastAsia" w:hAnsi="Cambria Math"/>
                <w:i/>
                <w:lang w:val="en-US"/>
              </w:rPr>
            </m:ctrlPr>
          </m:fPr>
          <m:num>
            <m:r>
              <w:rPr>
                <w:rFonts w:ascii="Cambria Math" w:eastAsiaTheme="minorEastAsia" w:hAnsi="Cambria Math"/>
                <w:lang w:val="en-US"/>
              </w:rPr>
              <m:t>p</m:t>
            </m:r>
          </m:num>
          <m:den>
            <m:r>
              <w:rPr>
                <w:rFonts w:ascii="Cambria Math" w:eastAsiaTheme="minorEastAsia" w:hAnsi="Cambria Math"/>
                <w:lang w:val="en-US"/>
              </w:rPr>
              <m:t>q</m:t>
            </m:r>
          </m:den>
        </m:f>
      </m:oMath>
      <w:r w:rsidR="00BE5A13">
        <w:rPr>
          <w:rFonts w:eastAsiaTheme="minorEastAsia"/>
          <w:lang w:val="en-US"/>
        </w:rPr>
        <w:t xml:space="preserve"> is the minimum of the parabola passing through points </w:t>
      </w:r>
      <m:oMath>
        <m:d>
          <m:dPr>
            <m:ctrlPr>
              <w:rPr>
                <w:rFonts w:ascii="Cambria Math" w:eastAsiaTheme="minorEastAsia" w:hAnsi="Cambria Math"/>
                <w:i/>
                <w:lang w:val="en-US"/>
              </w:rPr>
            </m:ctrlPr>
          </m:dPr>
          <m:e>
            <m:r>
              <w:rPr>
                <w:rFonts w:ascii="Cambria Math" w:eastAsiaTheme="minorEastAsia" w:hAnsi="Cambria Math"/>
                <w:lang w:val="en-US"/>
              </w:rPr>
              <m:t>v,f</m:t>
            </m:r>
            <m:d>
              <m:dPr>
                <m:ctrlPr>
                  <w:rPr>
                    <w:rFonts w:ascii="Cambria Math" w:eastAsiaTheme="minorEastAsia" w:hAnsi="Cambria Math"/>
                    <w:i/>
                    <w:lang w:val="en-US"/>
                  </w:rPr>
                </m:ctrlPr>
              </m:dPr>
              <m:e>
                <m:r>
                  <w:rPr>
                    <w:rFonts w:ascii="Cambria Math" w:eastAsiaTheme="minorEastAsia" w:hAnsi="Cambria Math"/>
                    <w:lang w:val="en-US"/>
                  </w:rPr>
                  <m:t>v</m:t>
                </m:r>
              </m:e>
            </m:d>
          </m:e>
        </m:d>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w,f</m:t>
            </m:r>
            <m:d>
              <m:dPr>
                <m:ctrlPr>
                  <w:rPr>
                    <w:rFonts w:ascii="Cambria Math" w:eastAsiaTheme="minorEastAsia" w:hAnsi="Cambria Math"/>
                    <w:i/>
                    <w:lang w:val="en-US"/>
                  </w:rPr>
                </m:ctrlPr>
              </m:dPr>
              <m:e>
                <m:r>
                  <w:rPr>
                    <w:rFonts w:ascii="Cambria Math" w:eastAsiaTheme="minorEastAsia" w:hAnsi="Cambria Math"/>
                    <w:lang w:val="en-US"/>
                  </w:rPr>
                  <m:t>w</m:t>
                </m:r>
              </m:e>
            </m:d>
          </m:e>
        </m:d>
        <m:r>
          <w:rPr>
            <w:rFonts w:ascii="Cambria Math" w:eastAsiaTheme="minorEastAsia" w:hAnsi="Cambria Math"/>
            <w:lang w:val="en-US"/>
          </w:rPr>
          <m:t xml:space="preserve">,  </m:t>
        </m:r>
        <m:d>
          <m:dPr>
            <m:ctrlPr>
              <w:rPr>
                <w:rFonts w:ascii="Cambria Math" w:eastAsiaTheme="minorEastAsia" w:hAnsi="Cambria Math"/>
                <w:i/>
                <w:lang w:val="en-US"/>
              </w:rPr>
            </m:ctrlPr>
          </m:dPr>
          <m:e>
            <m:r>
              <w:rPr>
                <w:rFonts w:ascii="Cambria Math" w:eastAsiaTheme="minorEastAsia" w:hAnsi="Cambria Math"/>
                <w:lang w:val="en-US"/>
              </w:rPr>
              <m:t>x,f</m:t>
            </m:r>
            <m:d>
              <m:dPr>
                <m:ctrlPr>
                  <w:rPr>
                    <w:rFonts w:ascii="Cambria Math" w:eastAsiaTheme="minorEastAsia" w:hAnsi="Cambria Math"/>
                    <w:i/>
                    <w:lang w:val="en-US"/>
                  </w:rPr>
                </m:ctrlPr>
              </m:dPr>
              <m:e>
                <m:r>
                  <w:rPr>
                    <w:rFonts w:ascii="Cambria Math" w:eastAsiaTheme="minorEastAsia" w:hAnsi="Cambria Math"/>
                    <w:lang w:val="en-US"/>
                  </w:rPr>
                  <m:t>x</m:t>
                </m:r>
              </m:e>
            </m:d>
          </m:e>
        </m:d>
      </m:oMath>
    </w:p>
    <w:p w14:paraId="526A0CE3" w14:textId="49D06DC2" w:rsidR="000B28EB" w:rsidRPr="00EC1640" w:rsidRDefault="00BD6857" w:rsidP="000B28EB">
      <w:pPr>
        <w:pStyle w:val="ListParagraph"/>
        <w:numPr>
          <w:ilvl w:val="0"/>
          <w:numId w:val="22"/>
        </w:numPr>
        <w:rPr>
          <w:lang w:val="en-US"/>
        </w:rPr>
      </w:pPr>
      <w:r>
        <w:rPr>
          <w:lang w:val="en-US"/>
        </w:rPr>
        <w:t xml:space="preserve">Let </w:t>
      </w:r>
      <m:oMath>
        <m:r>
          <w:rPr>
            <w:rFonts w:ascii="Cambria Math" w:hAnsi="Cambria Math"/>
            <w:lang w:val="en-US"/>
          </w:rPr>
          <m:t>e</m:t>
        </m:r>
      </m:oMath>
      <w:r>
        <w:rPr>
          <w:lang w:val="en-US"/>
        </w:rPr>
        <w:t xml:space="preserve"> be the value of </w:t>
      </w:r>
      <m:oMath>
        <m:r>
          <w:rPr>
            <w:rFonts w:ascii="Cambria Math" w:hAnsi="Cambria Math"/>
            <w:lang w:val="en-US"/>
          </w:rPr>
          <m:t>p</m:t>
        </m:r>
        <m:r>
          <m:rPr>
            <m:lit/>
          </m:rPr>
          <w:rPr>
            <w:rFonts w:ascii="Cambria Math" w:hAnsi="Cambria Math"/>
            <w:lang w:val="en-US"/>
          </w:rPr>
          <m:t>/</m:t>
        </m:r>
        <m:r>
          <w:rPr>
            <w:rFonts w:ascii="Cambria Math" w:hAnsi="Cambria Math"/>
            <w:lang w:val="en-US"/>
          </w:rPr>
          <m:t>q</m:t>
        </m:r>
      </m:oMath>
    </w:p>
    <w:p w14:paraId="0E576CE4" w14:textId="77777777" w:rsidR="00F72AEF" w:rsidRPr="00F72AEF" w:rsidRDefault="00311D32" w:rsidP="00A83204">
      <w:pPr>
        <w:pStyle w:val="ListParagraph"/>
        <w:numPr>
          <w:ilvl w:val="1"/>
          <w:numId w:val="22"/>
        </w:numPr>
        <w:rPr>
          <w:lang w:val="en-US"/>
        </w:rPr>
      </w:pPr>
      <w:r>
        <w:rPr>
          <w:rFonts w:eastAsiaTheme="minorEastAsia"/>
          <w:lang w:val="en-US"/>
        </w:rPr>
        <w:t xml:space="preserve">If </w:t>
      </w:r>
      <m:oMath>
        <m:d>
          <m:dPr>
            <m:begChr m:val="|"/>
            <m:endChr m:val="|"/>
            <m:ctrlPr>
              <w:rPr>
                <w:rFonts w:ascii="Cambria Math" w:eastAsiaTheme="minorEastAsia" w:hAnsi="Cambria Math"/>
                <w:i/>
                <w:lang w:val="en-US"/>
              </w:rPr>
            </m:ctrlPr>
          </m:dPr>
          <m:e>
            <m:r>
              <w:rPr>
                <w:rFonts w:ascii="Cambria Math" w:eastAsiaTheme="minorEastAsia" w:hAnsi="Cambria Math"/>
                <w:lang w:val="en-US"/>
              </w:rPr>
              <m:t>e</m:t>
            </m:r>
          </m:e>
        </m:d>
        <m:r>
          <w:rPr>
            <w:rFonts w:ascii="Cambria Math" w:eastAsiaTheme="minorEastAsia" w:hAnsi="Cambria Math"/>
            <w:lang w:val="en-US"/>
          </w:rPr>
          <m:t>≤tol</m:t>
        </m:r>
      </m:oMath>
      <w:r>
        <w:rPr>
          <w:rFonts w:eastAsiaTheme="minorEastAsia"/>
          <w:lang w:val="en-US"/>
        </w:rPr>
        <w:t xml:space="preserve">, </w:t>
      </w:r>
      <m:oMath>
        <m:r>
          <w:rPr>
            <w:rFonts w:ascii="Cambria Math" w:eastAsiaTheme="minorEastAsia" w:hAnsi="Cambria Math"/>
            <w:lang w:val="en-US"/>
          </w:rPr>
          <m:t>q=0</m:t>
        </m:r>
      </m:oMath>
      <w:r w:rsidR="004C387E">
        <w:rPr>
          <w:rFonts w:eastAsiaTheme="minorEastAsia"/>
          <w:lang w:val="en-US"/>
        </w:rPr>
        <w:t>,</w:t>
      </w:r>
      <m:oMath>
        <m:r>
          <w:rPr>
            <w:rFonts w:ascii="Cambria Math" w:eastAsiaTheme="minorEastAsia" w:hAnsi="Cambria Math"/>
            <w:lang w:val="en-US"/>
          </w:rPr>
          <m:t>x+p</m:t>
        </m:r>
        <m:r>
          <m:rPr>
            <m:lit/>
          </m:rPr>
          <w:rPr>
            <w:rFonts w:ascii="Cambria Math" w:eastAsiaTheme="minorEastAsia" w:hAnsi="Cambria Math"/>
            <w:lang w:val="en-US"/>
          </w:rPr>
          <m:t>/</m:t>
        </m:r>
        <m:r>
          <w:rPr>
            <w:rFonts w:ascii="Cambria Math" w:eastAsiaTheme="minorEastAsia" w:hAnsi="Cambria Math"/>
            <w:lang w:val="en-US"/>
          </w:rPr>
          <m:t>q∉[a,b]</m:t>
        </m:r>
      </m:oMath>
      <w:r w:rsidR="004C387E">
        <w:rPr>
          <w:rFonts w:eastAsiaTheme="minorEastAsia"/>
          <w:lang w:val="en-US"/>
        </w:rPr>
        <w:t xml:space="preserve"> </w:t>
      </w:r>
      <w:r w:rsidR="004912C5">
        <w:rPr>
          <w:rFonts w:eastAsiaTheme="minorEastAsia"/>
          <w:lang w:val="en-US"/>
        </w:rPr>
        <w:t xml:space="preserve">or </w:t>
      </w:r>
      <m:oMath>
        <m:d>
          <m:dPr>
            <m:begChr m:val="|"/>
            <m:endChr m:val="|"/>
            <m:ctrlPr>
              <w:rPr>
                <w:rFonts w:ascii="Cambria Math" w:eastAsiaTheme="minorEastAsia" w:hAnsi="Cambria Math"/>
                <w:i/>
                <w:lang w:val="en-US"/>
              </w:rPr>
            </m:ctrlPr>
          </m:dPr>
          <m:e>
            <m:r>
              <w:rPr>
                <w:rFonts w:ascii="Cambria Math" w:eastAsiaTheme="minorEastAsia" w:hAnsi="Cambria Math"/>
                <w:lang w:val="en-US"/>
              </w:rPr>
              <m:t>p</m:t>
            </m:r>
            <m:r>
              <m:rPr>
                <m:lit/>
              </m:rPr>
              <w:rPr>
                <w:rFonts w:ascii="Cambria Math" w:eastAsiaTheme="minorEastAsia" w:hAnsi="Cambria Math"/>
                <w:lang w:val="en-US"/>
              </w:rPr>
              <m:t>/</m:t>
            </m:r>
            <m:r>
              <w:rPr>
                <w:rFonts w:ascii="Cambria Math" w:eastAsiaTheme="minorEastAsia" w:hAnsi="Cambria Math"/>
                <w:lang w:val="en-US"/>
              </w:rPr>
              <m:t>q</m:t>
            </m:r>
          </m:e>
        </m:d>
        <m:r>
          <w:rPr>
            <w:rFonts w:ascii="Cambria Math" w:eastAsiaTheme="minorEastAsia" w:hAnsi="Cambria Math"/>
            <w:lang w:val="en-US"/>
          </w:rPr>
          <m:t>≥1/2|e|</m:t>
        </m:r>
      </m:oMath>
      <w:r w:rsidR="006822F6">
        <w:rPr>
          <w:rFonts w:eastAsiaTheme="minorEastAsia"/>
          <w:lang w:val="en-US"/>
        </w:rPr>
        <w:t xml:space="preserve"> then the golden ration step is</w:t>
      </w:r>
      <w:r w:rsidR="00A83204">
        <w:rPr>
          <w:rFonts w:eastAsiaTheme="minorEastAsia"/>
          <w:lang w:val="en-US"/>
        </w:rPr>
        <w:t xml:space="preserve"> </w:t>
      </w:r>
      <w:r w:rsidR="006822F6">
        <w:rPr>
          <w:rFonts w:eastAsiaTheme="minorEastAsia"/>
          <w:lang w:val="en-US"/>
        </w:rPr>
        <w:t>perform</w:t>
      </w:r>
      <w:r w:rsidR="0054109C">
        <w:rPr>
          <w:rFonts w:eastAsiaTheme="minorEastAsia"/>
          <w:lang w:val="en-US"/>
        </w:rPr>
        <w:t>ed:</w:t>
      </w:r>
    </w:p>
    <w:p w14:paraId="214AD3AA" w14:textId="4C8D9F84" w:rsidR="00807735" w:rsidRPr="00372D33" w:rsidRDefault="00000000" w:rsidP="00F72AEF">
      <w:pPr>
        <w:pStyle w:val="ListParagraph"/>
        <w:ind w:left="1440"/>
        <w:rPr>
          <w:lang w:val="en-US"/>
        </w:rPr>
      </w:pPr>
      <m:oMathPara>
        <m:oMath>
          <m:eqArr>
            <m:eqArrPr>
              <m:maxDist m:val="1"/>
              <m:ctrlPr>
                <w:rPr>
                  <w:rFonts w:ascii="Cambria Math" w:hAnsi="Cambria Math"/>
                  <w:i/>
                  <w:lang w:val="en-US"/>
                </w:rPr>
              </m:ctrlPr>
            </m:eqArrPr>
            <m:e>
              <m:r>
                <w:rPr>
                  <w:rFonts w:ascii="Cambria Math" w:hAnsi="Cambria Math"/>
                  <w:lang w:val="en-US"/>
                </w:rPr>
                <m:t>u=</m:t>
              </m:r>
              <m:d>
                <m:dPr>
                  <m:begChr m:val="{"/>
                  <m:endChr m:val=""/>
                  <m:ctrlPr>
                    <w:rPr>
                      <w:rFonts w:ascii="Cambria Math" w:hAnsi="Cambria Math" w:cs="Segoe UI Symbol"/>
                      <w:i/>
                      <w:lang w:val="en-US"/>
                    </w:rPr>
                  </m:ctrlPr>
                </m:dPr>
                <m:e>
                  <m:eqArr>
                    <m:eqArrPr>
                      <m:ctrlPr>
                        <w:rPr>
                          <w:rFonts w:ascii="Cambria Math" w:hAnsi="Cambria Math" w:cs="Segoe UI Symbol"/>
                          <w:i/>
                          <w:lang w:val="en-US"/>
                        </w:rPr>
                      </m:ctrlPr>
                    </m:eqArrPr>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5</m:t>
                              </m:r>
                            </m:e>
                          </m:rad>
                          <m:r>
                            <w:rPr>
                              <w:rFonts w:ascii="Cambria Math" w:hAnsi="Cambria Math"/>
                              <w:lang w:val="en-US"/>
                            </w:rPr>
                            <m:t>-1</m:t>
                          </m:r>
                        </m:num>
                        <m:den>
                          <m:r>
                            <w:rPr>
                              <w:rFonts w:ascii="Cambria Math" w:hAnsi="Cambria Math"/>
                              <w:lang w:val="en-US"/>
                            </w:rPr>
                            <m:t>2</m:t>
                          </m:r>
                        </m:den>
                      </m:f>
                      <m:r>
                        <w:rPr>
                          <w:rFonts w:ascii="Cambria Math" w:hAnsi="Cambria Math"/>
                          <w:lang w:val="en-US"/>
                        </w:rPr>
                        <m:t>x+</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5</m:t>
                              </m:r>
                            </m:e>
                          </m:rad>
                        </m:num>
                        <m:den>
                          <m:r>
                            <w:rPr>
                              <w:rFonts w:ascii="Cambria Math" w:hAnsi="Cambria Math"/>
                              <w:lang w:val="en-US"/>
                            </w:rPr>
                            <m:t>2</m:t>
                          </m:r>
                        </m:den>
                      </m:f>
                      <m:r>
                        <w:rPr>
                          <w:rFonts w:ascii="Cambria Math" w:hAnsi="Cambria Math"/>
                          <w:lang w:val="en-US"/>
                        </w:rPr>
                        <m:t>a,  if x≥m</m:t>
                      </m:r>
                      <m:ctrlPr>
                        <w:rPr>
                          <w:rFonts w:ascii="Cambria Math" w:hAnsi="Cambria Math"/>
                          <w:i/>
                          <w:lang w:val="en-US"/>
                        </w:rPr>
                      </m:ctrlPr>
                    </m:e>
                    <m:e>
                      <m:f>
                        <m:fPr>
                          <m:ctrlPr>
                            <w:rPr>
                              <w:rFonts w:ascii="Cambria Math" w:hAnsi="Cambria Math"/>
                              <w:i/>
                              <w:lang w:val="en-US"/>
                            </w:rPr>
                          </m:ctrlPr>
                        </m:fPr>
                        <m:num>
                          <m:rad>
                            <m:radPr>
                              <m:degHide m:val="1"/>
                              <m:ctrlPr>
                                <w:rPr>
                                  <w:rFonts w:ascii="Cambria Math" w:hAnsi="Cambria Math"/>
                                  <w:i/>
                                  <w:lang w:val="en-US"/>
                                </w:rPr>
                              </m:ctrlPr>
                            </m:radPr>
                            <m:deg/>
                            <m:e>
                              <m:r>
                                <w:rPr>
                                  <w:rFonts w:ascii="Cambria Math" w:hAnsi="Cambria Math"/>
                                  <w:lang w:val="en-US"/>
                                </w:rPr>
                                <m:t>5</m:t>
                              </m:r>
                            </m:e>
                          </m:rad>
                          <m:r>
                            <w:rPr>
                              <w:rFonts w:ascii="Cambria Math" w:hAnsi="Cambria Math"/>
                              <w:lang w:val="en-US"/>
                            </w:rPr>
                            <m:t>-1</m:t>
                          </m:r>
                        </m:num>
                        <m:den>
                          <m:r>
                            <w:rPr>
                              <w:rFonts w:ascii="Cambria Math" w:hAnsi="Cambria Math"/>
                              <w:lang w:val="en-US"/>
                            </w:rPr>
                            <m:t>2</m:t>
                          </m:r>
                        </m:den>
                      </m:f>
                      <m:r>
                        <w:rPr>
                          <w:rFonts w:ascii="Cambria Math" w:hAnsi="Cambria Math"/>
                          <w:lang w:val="en-US"/>
                        </w:rPr>
                        <m:t>x+</m:t>
                      </m:r>
                      <m:f>
                        <m:fPr>
                          <m:ctrlPr>
                            <w:rPr>
                              <w:rFonts w:ascii="Cambria Math" w:hAnsi="Cambria Math"/>
                              <w:i/>
                              <w:lang w:val="en-US"/>
                            </w:rPr>
                          </m:ctrlPr>
                        </m:fPr>
                        <m:num>
                          <m:r>
                            <w:rPr>
                              <w:rFonts w:ascii="Cambria Math" w:hAnsi="Cambria Math"/>
                              <w:lang w:val="en-US"/>
                            </w:rPr>
                            <m:t>3-</m:t>
                          </m:r>
                          <m:rad>
                            <m:radPr>
                              <m:degHide m:val="1"/>
                              <m:ctrlPr>
                                <w:rPr>
                                  <w:rFonts w:ascii="Cambria Math" w:hAnsi="Cambria Math"/>
                                  <w:i/>
                                  <w:lang w:val="en-US"/>
                                </w:rPr>
                              </m:ctrlPr>
                            </m:radPr>
                            <m:deg/>
                            <m:e>
                              <m:r>
                                <w:rPr>
                                  <w:rFonts w:ascii="Cambria Math" w:hAnsi="Cambria Math"/>
                                  <w:lang w:val="en-US"/>
                                </w:rPr>
                                <m:t>5</m:t>
                              </m:r>
                            </m:e>
                          </m:rad>
                        </m:num>
                        <m:den>
                          <m:r>
                            <w:rPr>
                              <w:rFonts w:ascii="Cambria Math" w:hAnsi="Cambria Math"/>
                              <w:lang w:val="en-US"/>
                            </w:rPr>
                            <m:t>2</m:t>
                          </m:r>
                        </m:den>
                      </m:f>
                      <m:r>
                        <w:rPr>
                          <w:rFonts w:ascii="Cambria Math" w:hAnsi="Cambria Math"/>
                          <w:lang w:val="en-US"/>
                        </w:rPr>
                        <m:t>b,  if x&lt;m#</m:t>
                      </m:r>
                      <m:ctrlPr>
                        <w:rPr>
                          <w:rFonts w:ascii="Cambria Math" w:hAnsi="Cambria Math"/>
                          <w:i/>
                          <w:lang w:val="en-US"/>
                        </w:rPr>
                      </m:ctrlPr>
                    </m:e>
                  </m:eqArr>
                </m:e>
              </m:d>
              <m:r>
                <w:rPr>
                  <w:rFonts w:ascii="Cambria Math" w:hAnsi="Cambria Math" w:cs="Segoe UI Symbol"/>
                  <w:lang w:val="en-US"/>
                </w:rPr>
                <m:t>#</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63</m:t>
                  </m:r>
                  <m:r>
                    <w:rPr>
                      <w:rFonts w:ascii="Cambria Math" w:hAnsi="Cambria Math"/>
                      <w:i/>
                      <w:lang w:val="en-US"/>
                    </w:rPr>
                    <w:fldChar w:fldCharType="end"/>
                  </m:r>
                </m:e>
              </m:d>
            </m:e>
          </m:eqArr>
        </m:oMath>
      </m:oMathPara>
    </w:p>
    <w:p w14:paraId="1162A0B1" w14:textId="4FA273BD" w:rsidR="002F73C2" w:rsidRDefault="006C1F5F" w:rsidP="00372D33">
      <w:pPr>
        <w:pStyle w:val="ListParagraph"/>
        <w:numPr>
          <w:ilvl w:val="1"/>
          <w:numId w:val="22"/>
        </w:numPr>
        <w:rPr>
          <w:rFonts w:eastAsiaTheme="minorEastAsia"/>
          <w:lang w:val="en-US"/>
        </w:rPr>
      </w:pPr>
      <w:r>
        <w:rPr>
          <w:rFonts w:eastAsiaTheme="minorEastAsia"/>
          <w:lang w:val="en-US"/>
        </w:rPr>
        <w:t xml:space="preserve">Otherwise </w:t>
      </w:r>
      <m:oMath>
        <m:r>
          <w:rPr>
            <w:rFonts w:ascii="Cambria Math" w:eastAsiaTheme="minorEastAsia" w:hAnsi="Cambria Math"/>
            <w:lang w:val="en-US"/>
          </w:rPr>
          <m:t>u=x+p</m:t>
        </m:r>
        <m:r>
          <m:rPr>
            <m:lit/>
          </m:rPr>
          <w:rPr>
            <w:rFonts w:ascii="Cambria Math" w:eastAsiaTheme="minorEastAsia" w:hAnsi="Cambria Math"/>
            <w:lang w:val="en-US"/>
          </w:rPr>
          <m:t>/</m:t>
        </m:r>
        <m:r>
          <w:rPr>
            <w:rFonts w:ascii="Cambria Math" w:eastAsiaTheme="minorEastAsia" w:hAnsi="Cambria Math"/>
            <w:lang w:val="en-US"/>
          </w:rPr>
          <m:t>q</m:t>
        </m:r>
      </m:oMath>
      <w:r w:rsidR="00732225">
        <w:rPr>
          <w:rFonts w:eastAsiaTheme="minorEastAsia"/>
          <w:lang w:val="en-US"/>
        </w:rPr>
        <w:t xml:space="preserve"> (the distances</w:t>
      </w:r>
      <m:oMath>
        <m:d>
          <m:dPr>
            <m:begChr m:val="|"/>
            <m:endChr m:val="|"/>
            <m:ctrlPr>
              <w:rPr>
                <w:rFonts w:ascii="Cambria Math" w:eastAsiaTheme="minorEastAsia" w:hAnsi="Cambria Math"/>
                <w:i/>
                <w:lang w:val="en-US"/>
              </w:rPr>
            </m:ctrlPr>
          </m:dPr>
          <m:e>
            <m:r>
              <w:rPr>
                <w:rFonts w:ascii="Cambria Math" w:eastAsiaTheme="minorEastAsia" w:hAnsi="Cambria Math"/>
                <w:lang w:val="en-US"/>
              </w:rPr>
              <m:t>u-x</m:t>
            </m:r>
          </m:e>
        </m:d>
        <m:r>
          <w:rPr>
            <w:rFonts w:ascii="Cambria Math" w:eastAsiaTheme="minorEastAsia" w:hAnsi="Cambria Math"/>
            <w:lang w:val="en-US"/>
          </w:rPr>
          <m:t xml:space="preserve">,  u-a,  b-u </m:t>
        </m:r>
      </m:oMath>
      <w:r w:rsidR="008B3E7C">
        <w:rPr>
          <w:rFonts w:eastAsiaTheme="minorEastAsia"/>
          <w:lang w:val="en-US"/>
        </w:rPr>
        <w:t xml:space="preserve">must be at least </w:t>
      </w:r>
      <m:oMath>
        <m:r>
          <w:rPr>
            <w:rFonts w:ascii="Cambria Math" w:eastAsiaTheme="minorEastAsia" w:hAnsi="Cambria Math"/>
            <w:lang w:val="en-US"/>
          </w:rPr>
          <m:t>tol</m:t>
        </m:r>
      </m:oMath>
    </w:p>
    <w:p w14:paraId="2C9B7EBF" w14:textId="67290BED" w:rsidR="008B3E7C" w:rsidRDefault="006F7725" w:rsidP="008B3E7C">
      <w:pPr>
        <w:pStyle w:val="ListParagraph"/>
        <w:numPr>
          <w:ilvl w:val="0"/>
          <w:numId w:val="22"/>
        </w:numPr>
        <w:rPr>
          <w:rFonts w:eastAsiaTheme="minorEastAsia"/>
          <w:lang w:val="en-US"/>
        </w:rPr>
      </w:pPr>
      <w:r>
        <w:rPr>
          <w:rFonts w:eastAsiaTheme="minorEastAsia"/>
          <w:lang w:val="en-US"/>
        </w:rPr>
        <w:t xml:space="preserve"> </w:t>
      </w:r>
      <m:oMath>
        <m:r>
          <w:rPr>
            <w:rFonts w:ascii="Cambria Math" w:eastAsiaTheme="minorEastAsia" w:hAnsi="Cambria Math"/>
            <w:lang w:val="en-US"/>
          </w:rPr>
          <m:t>f</m:t>
        </m:r>
      </m:oMath>
      <w:r>
        <w:rPr>
          <w:rFonts w:eastAsiaTheme="minorEastAsia"/>
          <w:lang w:val="en-US"/>
        </w:rPr>
        <w:t xml:space="preserve"> is evaluated </w:t>
      </w:r>
      <w:r w:rsidR="006C1E65">
        <w:rPr>
          <w:rFonts w:eastAsiaTheme="minorEastAsia"/>
          <w:lang w:val="en-US"/>
        </w:rPr>
        <w:t xml:space="preserve">at the new point </w:t>
      </w:r>
      <m:oMath>
        <m:r>
          <w:rPr>
            <w:rFonts w:ascii="Cambria Math" w:eastAsiaTheme="minorEastAsia" w:hAnsi="Cambria Math"/>
            <w:lang w:val="en-US"/>
          </w:rPr>
          <m:t>u</m:t>
        </m:r>
      </m:oMath>
      <w:r w:rsidR="006C1E65">
        <w:rPr>
          <w:rFonts w:eastAsiaTheme="minorEastAsia"/>
          <w:lang w:val="en-US"/>
        </w:rPr>
        <w:t xml:space="preserve"> the </w:t>
      </w:r>
      <w:r w:rsidR="00C676D7">
        <w:rPr>
          <w:rFonts w:eastAsiaTheme="minorEastAsia"/>
          <w:lang w:val="en-US"/>
        </w:rPr>
        <w:t xml:space="preserve">points </w:t>
      </w:r>
      <m:oMath>
        <m:r>
          <w:rPr>
            <w:rFonts w:ascii="Cambria Math" w:eastAsiaTheme="minorEastAsia" w:hAnsi="Cambria Math"/>
            <w:lang w:val="en-US"/>
          </w:rPr>
          <m:t>a,b,v,w and x</m:t>
        </m:r>
      </m:oMath>
      <w:r w:rsidR="00C676D7">
        <w:rPr>
          <w:rFonts w:eastAsiaTheme="minorEastAsia"/>
          <w:lang w:val="en-US"/>
        </w:rPr>
        <w:t xml:space="preserve"> are updated and the cucle repeats</w:t>
      </w:r>
    </w:p>
    <w:p w14:paraId="34BC20F5" w14:textId="336B4F45" w:rsidR="00FD0452" w:rsidRDefault="007112D1" w:rsidP="00A83204">
      <w:pPr>
        <w:keepNext/>
        <w:jc w:val="center"/>
      </w:pPr>
      <w:r>
        <w:rPr>
          <w:rFonts w:eastAsiaTheme="minorEastAsia"/>
          <w:lang w:val="en-US"/>
        </w:rPr>
        <w:t xml:space="preserve">The algorithm typically terminates </w:t>
      </w:r>
      <w:r w:rsidR="009C0C9E">
        <w:rPr>
          <w:rFonts w:eastAsiaTheme="minorEastAsia"/>
          <w:lang w:val="en-US"/>
        </w:rPr>
        <w:t xml:space="preserve">when </w:t>
      </w:r>
      <m:oMath>
        <m:r>
          <w:rPr>
            <w:rFonts w:ascii="Cambria Math" w:eastAsiaTheme="minorEastAsia" w:hAnsi="Cambria Math"/>
            <w:lang w:val="en-US"/>
          </w:rPr>
          <m:t>x=b-tol</m:t>
        </m:r>
      </m:oMath>
      <w:r w:rsidR="009C0C9E">
        <w:rPr>
          <w:rFonts w:eastAsiaTheme="minorEastAsia"/>
          <w:lang w:val="en-US"/>
        </w:rPr>
        <w:t xml:space="preserve"> or </w:t>
      </w:r>
      <m:oMath>
        <m:r>
          <w:rPr>
            <w:rFonts w:ascii="Cambria Math" w:eastAsiaTheme="minorEastAsia" w:hAnsi="Cambria Math"/>
            <w:lang w:val="en-US"/>
          </w:rPr>
          <m:t>x=a+tol</m:t>
        </m:r>
      </m:oMath>
      <w:r w:rsidR="009C0C9E">
        <w:rPr>
          <w:rFonts w:eastAsiaTheme="minorEastAsia"/>
          <w:lang w:val="en-US"/>
        </w:rPr>
        <w:t xml:space="preserve"> after </w:t>
      </w:r>
      <w:r w:rsidR="003C28F7">
        <w:rPr>
          <w:rFonts w:eastAsiaTheme="minorEastAsia"/>
          <w:lang w:val="en-US"/>
        </w:rPr>
        <w:t xml:space="preserve">a parabolic interpolation has been performed where </w:t>
      </w:r>
      <w:r w:rsidR="009C0C9E">
        <w:rPr>
          <w:rFonts w:eastAsiaTheme="minorEastAsia"/>
          <w:lang w:val="en-US"/>
        </w:rPr>
        <w:t xml:space="preserve">the condition that </w:t>
      </w:r>
      <m:oMath>
        <m:d>
          <m:dPr>
            <m:begChr m:val="|"/>
            <m:endChr m:val="|"/>
            <m:ctrlPr>
              <w:rPr>
                <w:rFonts w:ascii="Cambria Math" w:eastAsiaTheme="minorEastAsia" w:hAnsi="Cambria Math"/>
                <w:i/>
                <w:lang w:val="en-US"/>
              </w:rPr>
            </m:ctrlPr>
          </m:dPr>
          <m:e>
            <m:r>
              <w:rPr>
                <w:rFonts w:ascii="Cambria Math" w:eastAsiaTheme="minorEastAsia" w:hAnsi="Cambria Math"/>
                <w:lang w:val="en-US"/>
              </w:rPr>
              <m:t>u-x</m:t>
            </m:r>
          </m:e>
        </m:d>
        <m:r>
          <w:rPr>
            <w:rFonts w:ascii="Cambria Math" w:eastAsiaTheme="minorEastAsia" w:hAnsi="Cambria Math"/>
            <w:lang w:val="en-US"/>
          </w:rPr>
          <m:t>≥tol</m:t>
        </m:r>
      </m:oMath>
      <w:r w:rsidR="004F627D">
        <w:rPr>
          <w:rFonts w:eastAsiaTheme="minorEastAsia"/>
          <w:lang w:val="en-US"/>
        </w:rPr>
        <w:t xml:space="preserve"> has been enforced</w:t>
      </w:r>
      <w:r w:rsidR="003C28F7">
        <w:rPr>
          <w:rFonts w:eastAsiaTheme="minorEastAsia"/>
          <w:lang w:val="en-US"/>
        </w:rPr>
        <w:t xml:space="preserve">. The next </w:t>
      </w:r>
      <w:r w:rsidR="00BF7052">
        <w:rPr>
          <w:rFonts w:eastAsiaTheme="minorEastAsia"/>
          <w:lang w:val="en-US"/>
        </w:rPr>
        <w:t xml:space="preserve">parabolic interpolation point lies </w:t>
      </w:r>
      <w:r w:rsidR="00642CA1">
        <w:rPr>
          <w:rFonts w:eastAsiaTheme="minorEastAsia"/>
          <w:lang w:val="en-US"/>
        </w:rPr>
        <w:t xml:space="preserve">close to x and b so u is forced to be </w:t>
      </w:r>
      <m:oMath>
        <m:r>
          <w:rPr>
            <w:rFonts w:ascii="Cambria Math" w:eastAsiaTheme="minorEastAsia" w:hAnsi="Cambria Math"/>
            <w:lang w:val="en-US"/>
          </w:rPr>
          <m:t>x-tol</m:t>
        </m:r>
      </m:oMath>
      <w:r w:rsidR="00FD0452">
        <w:rPr>
          <w:rFonts w:eastAsiaTheme="minorEastAsia"/>
          <w:lang w:val="en-US"/>
        </w:rPr>
        <w:t>.</w:t>
      </w:r>
      <w:r w:rsidR="00FD0452">
        <w:rPr>
          <w:rFonts w:eastAsiaTheme="minorEastAsia"/>
          <w:noProof/>
          <w:lang w:val="en-US"/>
        </w:rPr>
        <w:drawing>
          <wp:inline distT="0" distB="0" distL="0" distR="0" wp14:anchorId="26CD632E" wp14:editId="1488C383">
            <wp:extent cx="5731510" cy="2275840"/>
            <wp:effectExtent l="0" t="0" r="2540" b="0"/>
            <wp:docPr id="2071023748" name="brents algorithm termination configuration.png"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23748" name="brents algorithm termination configuration.png" descr="A diagram of a function&#10;&#10;Description automatically generated"/>
                    <pic:cNvPicPr/>
                  </pic:nvPicPr>
                  <pic:blipFill>
                    <a:blip r:link="rId28"/>
                    <a:stretch>
                      <a:fillRect/>
                    </a:stretch>
                  </pic:blipFill>
                  <pic:spPr>
                    <a:xfrm>
                      <a:off x="0" y="0"/>
                      <a:ext cx="5731510" cy="2275840"/>
                    </a:xfrm>
                    <a:prstGeom prst="rect">
                      <a:avLst/>
                    </a:prstGeom>
                  </pic:spPr>
                </pic:pic>
              </a:graphicData>
            </a:graphic>
          </wp:inline>
        </w:drawing>
      </w:r>
    </w:p>
    <w:p w14:paraId="2E892697" w14:textId="51A39FF2" w:rsidR="007112D1" w:rsidRDefault="00FD0452" w:rsidP="00FD0452">
      <w:pPr>
        <w:pStyle w:val="Caption"/>
      </w:pPr>
      <w:bookmarkStart w:id="178" w:name="_Toc180011602"/>
      <w:r>
        <w:t xml:space="preserve">Figure </w:t>
      </w:r>
      <w:fldSimple w:instr=" STYLEREF 1 \s ">
        <w:r w:rsidR="00BC36D0">
          <w:rPr>
            <w:noProof/>
          </w:rPr>
          <w:t>2</w:t>
        </w:r>
      </w:fldSimple>
      <w:r w:rsidR="00FA237D">
        <w:noBreakHyphen/>
      </w:r>
      <w:fldSimple w:instr=" SEQ Figure \* ARABIC \s 1 ">
        <w:r w:rsidR="00BC36D0">
          <w:rPr>
            <w:noProof/>
          </w:rPr>
          <w:t>13</w:t>
        </w:r>
      </w:fldSimple>
      <w:r>
        <w:t xml:space="preserve"> typical terminal configuration of important points</w:t>
      </w:r>
      <w:sdt>
        <w:sdtPr>
          <w:id w:val="-768084608"/>
          <w:citation/>
        </w:sdtPr>
        <w:sdtContent>
          <w:r>
            <w:fldChar w:fldCharType="begin"/>
          </w:r>
          <w:r>
            <w:rPr>
              <w:lang w:val="en-US"/>
            </w:rPr>
            <w:instrText xml:space="preserve"> CITATION Ric73 \l 1033 </w:instrText>
          </w:r>
          <w:r>
            <w:fldChar w:fldCharType="separate"/>
          </w:r>
          <w:r w:rsidR="00BC36D0">
            <w:rPr>
              <w:noProof/>
              <w:lang w:val="en-US"/>
            </w:rPr>
            <w:t xml:space="preserve"> </w:t>
          </w:r>
          <w:r w:rsidR="00BC36D0" w:rsidRPr="00BC36D0">
            <w:rPr>
              <w:noProof/>
              <w:lang w:val="en-US"/>
            </w:rPr>
            <w:t>[6]</w:t>
          </w:r>
          <w:r>
            <w:fldChar w:fldCharType="end"/>
          </w:r>
        </w:sdtContent>
      </w:sdt>
      <w:bookmarkEnd w:id="178"/>
    </w:p>
    <w:p w14:paraId="07D938F9" w14:textId="1EA8355D" w:rsidR="00FD0452" w:rsidRDefault="00632288" w:rsidP="00722B7D">
      <w:pPr>
        <w:pStyle w:val="Heading3"/>
        <w:rPr>
          <w:lang w:val="en-US"/>
        </w:rPr>
      </w:pPr>
      <w:bookmarkStart w:id="179" w:name="_Toc180011546"/>
      <w:r>
        <w:rPr>
          <w:lang w:val="en-US"/>
        </w:rPr>
        <w:t>Powell’s Method</w:t>
      </w:r>
      <w:bookmarkEnd w:id="179"/>
    </w:p>
    <w:p w14:paraId="74212A9B" w14:textId="745F5B8C" w:rsidR="00C62E53" w:rsidRDefault="009534C6" w:rsidP="009534C6">
      <w:pPr>
        <w:rPr>
          <w:lang w:val="en-US"/>
        </w:rPr>
      </w:pPr>
      <w:r>
        <w:rPr>
          <w:lang w:val="en-US"/>
        </w:rPr>
        <w:t xml:space="preserve">Powell’s method is a modified </w:t>
      </w:r>
      <w:r w:rsidR="00004ABE">
        <w:rPr>
          <w:lang w:val="en-US"/>
        </w:rPr>
        <w:t>cyclic coordinate search</w:t>
      </w:r>
      <w:r w:rsidR="00083A1B">
        <w:rPr>
          <w:lang w:val="en-US"/>
        </w:rPr>
        <w:t xml:space="preserve">. Both methods aim </w:t>
      </w:r>
      <w:r w:rsidR="000702CF">
        <w:rPr>
          <w:lang w:val="en-US"/>
        </w:rPr>
        <w:t xml:space="preserve">to minimize a </w:t>
      </w:r>
      <w:r w:rsidR="00A073FF">
        <w:rPr>
          <w:lang w:val="en-US"/>
        </w:rPr>
        <w:t>multivariate function without using any of its derivatives. That’s why they are called zero-order methods.</w:t>
      </w:r>
      <w:r w:rsidR="00C62E53">
        <w:rPr>
          <w:lang w:val="en-US"/>
        </w:rPr>
        <w:t xml:space="preserve"> </w:t>
      </w:r>
    </w:p>
    <w:p w14:paraId="09301E2F" w14:textId="72D80594" w:rsidR="00270526" w:rsidRDefault="00270526" w:rsidP="009534C6">
      <w:pPr>
        <w:rPr>
          <w:rFonts w:eastAsiaTheme="minorEastAsia"/>
          <w:lang w:val="en-US"/>
        </w:rPr>
      </w:pPr>
      <w:r>
        <w:rPr>
          <w:lang w:val="en-US"/>
        </w:rPr>
        <w:t xml:space="preserve">The Cyclic coordinate search method is in essence a series of line-search </w:t>
      </w:r>
      <w:r w:rsidR="00281176">
        <w:rPr>
          <w:lang w:val="en-US"/>
        </w:rPr>
        <w:t xml:space="preserve">optimization performed </w:t>
      </w:r>
      <w:r w:rsidR="0015569E">
        <w:rPr>
          <w:lang w:val="en-US"/>
        </w:rPr>
        <w:t>cyclically</w:t>
      </w:r>
      <w:r w:rsidR="00281176">
        <w:rPr>
          <w:lang w:val="en-US"/>
        </w:rPr>
        <w:t xml:space="preserve"> over all </w:t>
      </w:r>
      <w:r w:rsidR="0015569E">
        <w:rPr>
          <w:lang w:val="en-US"/>
        </w:rPr>
        <w:t xml:space="preserve">inputs of the function. The search starts from an initial </w:t>
      </w:r>
      <m:oMath>
        <m:sSup>
          <m:sSupPr>
            <m:ctrlPr>
              <w:rPr>
                <w:rFonts w:ascii="Cambria Math" w:hAnsi="Cambria Math"/>
                <w:i/>
                <w:lang w:val="en-US"/>
              </w:rPr>
            </m:ctrlPr>
          </m:sSupPr>
          <m:e>
            <m:r>
              <w:rPr>
                <w:rFonts w:ascii="Cambria Math" w:hAnsi="Cambria Math"/>
                <w:lang w:val="en-US"/>
              </w:rPr>
              <m:t>x</m:t>
            </m:r>
          </m:e>
          <m:sup>
            <m:d>
              <m:dPr>
                <m:ctrlPr>
                  <w:rPr>
                    <w:rFonts w:ascii="Cambria Math" w:hAnsi="Cambria Math"/>
                    <w:i/>
                    <w:lang w:val="en-US"/>
                  </w:rPr>
                </m:ctrlPr>
              </m:dPr>
              <m:e>
                <m:r>
                  <w:rPr>
                    <w:rFonts w:ascii="Cambria Math" w:hAnsi="Cambria Math"/>
                    <w:lang w:val="en-US"/>
                  </w:rPr>
                  <m:t>0</m:t>
                </m:r>
              </m:e>
            </m:d>
          </m:sup>
        </m:sSup>
      </m:oMath>
      <w:r w:rsidR="008D4197">
        <w:rPr>
          <w:rFonts w:eastAsiaTheme="minorEastAsia"/>
          <w:lang w:val="en-US"/>
        </w:rPr>
        <w:t xml:space="preserve"> and optimizes the first input:</w:t>
      </w:r>
    </w:p>
    <w:p w14:paraId="40052B0C" w14:textId="61D34B00" w:rsidR="00096BD2"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p>
                <m:sSupPr>
                  <m:ctrlPr>
                    <w:rPr>
                      <w:rFonts w:ascii="Cambria Math" w:hAnsi="Cambria Math"/>
                      <w:i/>
                      <w:lang w:val="en-US"/>
                    </w:rPr>
                  </m:ctrlPr>
                </m:sSupPr>
                <m:e>
                  <m:r>
                    <m:rPr>
                      <m:sty m:val="bi"/>
                    </m:rPr>
                    <w:rPr>
                      <w:rFonts w:ascii="Cambria Math" w:hAnsi="Cambria Math"/>
                      <w:lang w:val="en-US"/>
                    </w:rPr>
                    <m:t>x</m:t>
                  </m:r>
                  <m:ctrlPr>
                    <w:rPr>
                      <w:rFonts w:ascii="Cambria Math" w:hAnsi="Cambria Math"/>
                      <w:b/>
                      <w:bCs/>
                      <w:i/>
                      <w:lang w:val="en-US"/>
                    </w:rPr>
                  </m:ctrlPr>
                </m:e>
                <m:sup>
                  <m:d>
                    <m:dPr>
                      <m:ctrlPr>
                        <w:rPr>
                          <w:rFonts w:ascii="Cambria Math" w:hAnsi="Cambria Math"/>
                          <w:i/>
                          <w:lang w:val="en-US"/>
                        </w:rPr>
                      </m:ctrlPr>
                    </m:dPr>
                    <m:e>
                      <m:r>
                        <w:rPr>
                          <w:rFonts w:ascii="Cambria Math" w:hAnsi="Cambria Math"/>
                          <w:lang w:val="en-US"/>
                        </w:rPr>
                        <m:t>1</m:t>
                      </m:r>
                    </m:e>
                  </m:d>
                </m:sup>
              </m:sSup>
              <m:r>
                <w:rPr>
                  <w:rFonts w:ascii="Cambria Math" w:hAnsi="Cambria Math"/>
                  <w:lang w:val="en-US"/>
                </w:rPr>
                <m:t>=</m:t>
              </m:r>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lang w:val="en-US"/>
                        </w:rPr>
                        <m:t>arg</m:t>
                      </m:r>
                      <m:ctrlPr>
                        <w:rPr>
                          <w:rFonts w:ascii="Cambria Math" w:hAnsi="Cambria Math"/>
                          <w:lang w:val="en-US"/>
                        </w:rPr>
                      </m:ctrlPr>
                    </m:e>
                    <m: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ctrlPr>
                        <w:rPr>
                          <w:rFonts w:ascii="Cambria Math" w:hAnsi="Cambria Math"/>
                          <w:lang w:val="en-US"/>
                        </w:rPr>
                      </m:ctrlPr>
                    </m:sub>
                  </m:sSub>
                </m:fName>
                <m:e>
                  <m:func>
                    <m:funcPr>
                      <m:ctrlPr>
                        <w:rPr>
                          <w:rFonts w:ascii="Cambria Math" w:hAnsi="Cambria Math"/>
                          <w:i/>
                          <w:lang w:val="en-US"/>
                        </w:rPr>
                      </m:ctrlPr>
                    </m:funcPr>
                    <m:fName>
                      <m:r>
                        <m:rPr>
                          <m:sty m:val="p"/>
                        </m:rPr>
                        <w:rPr>
                          <w:rFonts w:ascii="Cambria Math" w:hAnsi="Cambria Math"/>
                          <w:lang w:val="en-US"/>
                        </w:rPr>
                        <m:t>min</m:t>
                      </m:r>
                    </m:fName>
                    <m:e>
                      <m:r>
                        <w:rPr>
                          <w:rFonts w:ascii="Cambria Math" w:hAnsi="Cambria Math"/>
                          <w:lang w:val="en-US"/>
                        </w:rPr>
                        <m:t>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2</m:t>
                              </m:r>
                            </m:sub>
                            <m:sup>
                              <m:d>
                                <m:dPr>
                                  <m:ctrlPr>
                                    <w:rPr>
                                      <w:rFonts w:ascii="Cambria Math" w:hAnsi="Cambria Math"/>
                                      <w:i/>
                                      <w:lang w:val="en-US"/>
                                    </w:rPr>
                                  </m:ctrlPr>
                                </m:dPr>
                                <m:e>
                                  <m:r>
                                    <w:rPr>
                                      <w:rFonts w:ascii="Cambria Math" w:hAnsi="Cambria Math"/>
                                      <w:lang w:val="en-US"/>
                                    </w:rPr>
                                    <m:t>0</m:t>
                                  </m:r>
                                </m:e>
                              </m:d>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n</m:t>
                              </m:r>
                            </m:sub>
                            <m:sup>
                              <m:d>
                                <m:dPr>
                                  <m:ctrlPr>
                                    <w:rPr>
                                      <w:rFonts w:ascii="Cambria Math" w:hAnsi="Cambria Math"/>
                                      <w:i/>
                                      <w:lang w:val="en-US"/>
                                    </w:rPr>
                                  </m:ctrlPr>
                                </m:dPr>
                                <m:e>
                                  <m:r>
                                    <w:rPr>
                                      <w:rFonts w:ascii="Cambria Math" w:hAnsi="Cambria Math"/>
                                      <w:lang w:val="en-US"/>
                                    </w:rPr>
                                    <m:t>0</m:t>
                                  </m:r>
                                </m:e>
                              </m:d>
                            </m:sup>
                          </m:sSubSup>
                        </m:e>
                      </m:d>
                    </m:e>
                  </m:func>
                </m:e>
              </m:func>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64</m:t>
                  </m:r>
                  <m:r>
                    <w:rPr>
                      <w:rFonts w:ascii="Cambria Math" w:hAnsi="Cambria Math"/>
                      <w:i/>
                      <w:lang w:val="en-US"/>
                    </w:rPr>
                    <w:fldChar w:fldCharType="end"/>
                  </m:r>
                </m:e>
              </m:d>
            </m:e>
          </m:eqArr>
        </m:oMath>
      </m:oMathPara>
    </w:p>
    <w:p w14:paraId="429B7FB9" w14:textId="62A65D02" w:rsidR="00BC314C" w:rsidRPr="00BC314C" w:rsidRDefault="00BC314C" w:rsidP="009534C6">
      <w:pPr>
        <w:rPr>
          <w:rFonts w:eastAsiaTheme="minorEastAsia"/>
          <w:lang w:val="en-US"/>
        </w:rPr>
      </w:pPr>
    </w:p>
    <w:p w14:paraId="22780413" w14:textId="4AC158E0" w:rsidR="00BC314C" w:rsidRDefault="00BC314C" w:rsidP="009534C6">
      <w:pPr>
        <w:rPr>
          <w:rFonts w:eastAsiaTheme="minorEastAsia"/>
          <w:lang w:val="en-US"/>
        </w:rPr>
      </w:pPr>
      <w:r>
        <w:rPr>
          <w:rFonts w:eastAsiaTheme="minorEastAsia"/>
          <w:lang w:val="en-US"/>
        </w:rPr>
        <w:t xml:space="preserve">Having solved </w:t>
      </w:r>
      <w:r w:rsidR="00B40335">
        <w:rPr>
          <w:rFonts w:eastAsiaTheme="minorEastAsia"/>
          <w:lang w:val="en-US"/>
        </w:rPr>
        <w:t>this,</w:t>
      </w:r>
      <w:r w:rsidR="00096BD2">
        <w:rPr>
          <w:rFonts w:eastAsiaTheme="minorEastAsia"/>
          <w:lang w:val="en-US"/>
        </w:rPr>
        <w:t xml:space="preserve"> it optimizes the </w:t>
      </w:r>
      <w:r w:rsidR="00A7694A">
        <w:rPr>
          <w:rFonts w:eastAsiaTheme="minorEastAsia"/>
          <w:lang w:val="en-US"/>
        </w:rPr>
        <w:t>next</w:t>
      </w:r>
      <w:r w:rsidR="00096BD2">
        <w:rPr>
          <w:rFonts w:eastAsiaTheme="minorEastAsia"/>
          <w:lang w:val="en-US"/>
        </w:rPr>
        <w:t xml:space="preserve"> coordinate:</w:t>
      </w:r>
    </w:p>
    <w:p w14:paraId="7B64E813" w14:textId="50F90EEE" w:rsidR="00096BD2"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p>
                <m:sSupPr>
                  <m:ctrlPr>
                    <w:rPr>
                      <w:rFonts w:ascii="Cambria Math" w:hAnsi="Cambria Math"/>
                      <w:i/>
                      <w:lang w:val="en-US"/>
                    </w:rPr>
                  </m:ctrlPr>
                </m:sSupPr>
                <m:e>
                  <m:r>
                    <m:rPr>
                      <m:sty m:val="bi"/>
                    </m:rPr>
                    <w:rPr>
                      <w:rFonts w:ascii="Cambria Math" w:hAnsi="Cambria Math"/>
                      <w:lang w:val="en-US"/>
                    </w:rPr>
                    <m:t>x</m:t>
                  </m:r>
                  <m:ctrlPr>
                    <w:rPr>
                      <w:rFonts w:ascii="Cambria Math" w:hAnsi="Cambria Math"/>
                      <w:b/>
                      <w:bCs/>
                      <w:i/>
                      <w:lang w:val="en-US"/>
                    </w:rPr>
                  </m:ctrlPr>
                </m:e>
                <m:sup>
                  <m:d>
                    <m:dPr>
                      <m:ctrlPr>
                        <w:rPr>
                          <w:rFonts w:ascii="Cambria Math" w:hAnsi="Cambria Math"/>
                          <w:i/>
                          <w:lang w:val="en-US"/>
                        </w:rPr>
                      </m:ctrlPr>
                    </m:dPr>
                    <m:e>
                      <m:r>
                        <w:rPr>
                          <w:rFonts w:ascii="Cambria Math" w:hAnsi="Cambria Math"/>
                          <w:lang w:val="en-US"/>
                        </w:rPr>
                        <m:t>2</m:t>
                      </m:r>
                    </m:e>
                  </m:d>
                </m:sup>
              </m:sSup>
              <m:r>
                <w:rPr>
                  <w:rFonts w:ascii="Cambria Math" w:hAnsi="Cambria Math"/>
                  <w:lang w:val="en-US"/>
                </w:rPr>
                <m:t>=</m:t>
              </m:r>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lang w:val="en-US"/>
                        </w:rPr>
                        <m:t>arg</m:t>
                      </m:r>
                      <m:ctrlPr>
                        <w:rPr>
                          <w:rFonts w:ascii="Cambria Math" w:hAnsi="Cambria Math"/>
                          <w:lang w:val="en-US"/>
                        </w:rPr>
                      </m:ctrlPr>
                    </m:e>
                    <m: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ctrlPr>
                        <w:rPr>
                          <w:rFonts w:ascii="Cambria Math" w:hAnsi="Cambria Math"/>
                          <w:lang w:val="en-US"/>
                        </w:rPr>
                      </m:ctrlPr>
                    </m:sub>
                  </m:sSub>
                </m:fName>
                <m:e>
                  <m:func>
                    <m:funcPr>
                      <m:ctrlPr>
                        <w:rPr>
                          <w:rFonts w:ascii="Cambria Math" w:hAnsi="Cambria Math"/>
                          <w:i/>
                          <w:lang w:val="en-US"/>
                        </w:rPr>
                      </m:ctrlPr>
                    </m:funcPr>
                    <m:fName>
                      <m:r>
                        <m:rPr>
                          <m:sty m:val="p"/>
                        </m:rPr>
                        <w:rPr>
                          <w:rFonts w:ascii="Cambria Math" w:hAnsi="Cambria Math"/>
                          <w:lang w:val="en-US"/>
                        </w:rPr>
                        <m:t>min</m:t>
                      </m:r>
                    </m:fName>
                    <m:e>
                      <m:r>
                        <w:rPr>
                          <w:rFonts w:ascii="Cambria Math" w:hAnsi="Cambria Math"/>
                          <w:lang w:val="en-US"/>
                        </w:rPr>
                        <m:t>f</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1</m:t>
                              </m:r>
                            </m:sub>
                            <m:sup>
                              <m:d>
                                <m:dPr>
                                  <m:ctrlPr>
                                    <w:rPr>
                                      <w:rFonts w:ascii="Cambria Math" w:hAnsi="Cambria Math"/>
                                      <w:i/>
                                      <w:lang w:val="en-US"/>
                                    </w:rPr>
                                  </m:ctrlPr>
                                </m:dPr>
                                <m:e>
                                  <m:r>
                                    <w:rPr>
                                      <w:rFonts w:ascii="Cambria Math" w:hAnsi="Cambria Math"/>
                                      <w:lang w:val="en-US"/>
                                    </w:rPr>
                                    <m:t>1</m:t>
                                  </m:r>
                                </m:e>
                              </m:d>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n</m:t>
                              </m:r>
                            </m:sub>
                            <m:sup>
                              <m:d>
                                <m:dPr>
                                  <m:ctrlPr>
                                    <w:rPr>
                                      <w:rFonts w:ascii="Cambria Math" w:hAnsi="Cambria Math"/>
                                      <w:i/>
                                      <w:lang w:val="en-US"/>
                                    </w:rPr>
                                  </m:ctrlPr>
                                </m:dPr>
                                <m:e>
                                  <m:r>
                                    <w:rPr>
                                      <w:rFonts w:ascii="Cambria Math" w:hAnsi="Cambria Math"/>
                                      <w:lang w:val="en-US"/>
                                    </w:rPr>
                                    <m:t>1</m:t>
                                  </m:r>
                                </m:e>
                              </m:d>
                            </m:sup>
                          </m:sSubSup>
                        </m:e>
                      </m:d>
                    </m:e>
                  </m:func>
                </m:e>
              </m:func>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65</m:t>
                  </m:r>
                  <m:r>
                    <w:rPr>
                      <w:rFonts w:ascii="Cambria Math" w:hAnsi="Cambria Math"/>
                      <w:i/>
                      <w:lang w:val="en-US"/>
                    </w:rPr>
                    <w:fldChar w:fldCharType="end"/>
                  </m:r>
                </m:e>
              </m:d>
            </m:e>
          </m:eqArr>
        </m:oMath>
      </m:oMathPara>
    </w:p>
    <w:p w14:paraId="314E8535" w14:textId="306D4F25" w:rsidR="00B10074" w:rsidRDefault="0015398E" w:rsidP="009534C6">
      <w:pPr>
        <w:rPr>
          <w:rFonts w:eastAsiaTheme="minorEastAsia"/>
          <w:lang w:val="en-US"/>
        </w:rPr>
      </w:pPr>
      <w:r>
        <w:rPr>
          <w:rFonts w:eastAsiaTheme="minorEastAsia"/>
          <w:lang w:val="en-US"/>
        </w:rPr>
        <w:t xml:space="preserve">This </w:t>
      </w:r>
      <w:r w:rsidR="00CE0B5C">
        <w:rPr>
          <w:rFonts w:eastAsiaTheme="minorEastAsia"/>
          <w:lang w:val="en-US"/>
        </w:rPr>
        <w:t xml:space="preserve">can also be expressed with the help of equation </w:t>
      </w:r>
      <w:r w:rsidR="00CE0B5C">
        <w:rPr>
          <w:rFonts w:eastAsiaTheme="minorEastAsia"/>
          <w:lang w:val="en-US"/>
        </w:rPr>
        <w:fldChar w:fldCharType="begin"/>
      </w:r>
      <w:r w:rsidR="00CE0B5C">
        <w:rPr>
          <w:rFonts w:eastAsiaTheme="minorEastAsia"/>
          <w:lang w:val="en-US"/>
        </w:rPr>
        <w:instrText xml:space="preserve"> REF brents_reason \h </w:instrText>
      </w:r>
      <w:r w:rsidR="00CE0B5C">
        <w:rPr>
          <w:rFonts w:eastAsiaTheme="minorEastAsia"/>
          <w:lang w:val="en-US"/>
        </w:rPr>
      </w:r>
      <w:r w:rsidR="00CE0B5C">
        <w:rPr>
          <w:rFonts w:eastAsiaTheme="minorEastAsia"/>
          <w:lang w:val="en-US"/>
        </w:rPr>
        <w:fldChar w:fldCharType="separate"/>
      </w:r>
      <m:oMath>
        <m:r>
          <m:rPr>
            <m:sty m:val="p"/>
          </m:rPr>
          <w:rPr>
            <w:rFonts w:ascii="Cambria Math" w:hAnsi="Cambria Math"/>
            <w:noProof/>
            <w:lang w:val="en-US"/>
          </w:rPr>
          <m:t>2</m:t>
        </m:r>
        <m:r>
          <m:rPr>
            <m:sty m:val="p"/>
          </m:rPr>
          <w:rPr>
            <w:rFonts w:ascii="Cambria Math" w:hAnsi="Cambria Math"/>
            <w:lang w:val="en-US"/>
          </w:rPr>
          <m:t>.</m:t>
        </m:r>
        <m:r>
          <m:rPr>
            <m:sty m:val="p"/>
          </m:rPr>
          <w:rPr>
            <w:rFonts w:ascii="Cambria Math" w:hAnsi="Cambria Math"/>
            <w:noProof/>
            <w:lang w:val="en-US"/>
          </w:rPr>
          <m:t>61</m:t>
        </m:r>
      </m:oMath>
      <w:r w:rsidR="00CE0B5C">
        <w:rPr>
          <w:rFonts w:eastAsiaTheme="minorEastAsia"/>
          <w:lang w:val="en-US"/>
        </w:rPr>
        <w:fldChar w:fldCharType="end"/>
      </w:r>
      <w:r w:rsidR="00DC5DE2">
        <w:rPr>
          <w:rFonts w:eastAsiaTheme="minorEastAsia"/>
          <w:lang w:val="en-US"/>
        </w:rPr>
        <w:t xml:space="preserve">if </w:t>
      </w:r>
      <m:oMath>
        <m:r>
          <m:rPr>
            <m:sty m:val="bi"/>
          </m:rPr>
          <w:rPr>
            <w:rFonts w:ascii="Cambria Math" w:eastAsiaTheme="minorEastAsia" w:hAnsi="Cambria Math"/>
            <w:lang w:val="en-US"/>
          </w:rPr>
          <m:t>s</m:t>
        </m:r>
      </m:oMath>
      <w:r w:rsidR="00B30639">
        <w:rPr>
          <w:rFonts w:eastAsiaTheme="minorEastAsia"/>
          <w:b/>
          <w:bCs/>
          <w:lang w:val="en-US"/>
        </w:rPr>
        <w:t xml:space="preserve"> </w:t>
      </w:r>
      <w:r w:rsidR="00B30639">
        <w:rPr>
          <w:rFonts w:eastAsiaTheme="minorEastAsia"/>
          <w:lang w:val="en-US"/>
        </w:rPr>
        <w:t>the</w:t>
      </w:r>
      <w:r w:rsidR="001A7E00">
        <w:rPr>
          <w:rFonts w:eastAsiaTheme="minorEastAsia"/>
          <w:lang w:val="en-US"/>
        </w:rPr>
        <w:t xml:space="preserve"> i</w:t>
      </w:r>
      <w:r w:rsidR="001A7E00">
        <w:rPr>
          <w:rFonts w:eastAsiaTheme="minorEastAsia"/>
          <w:vertAlign w:val="superscript"/>
          <w:lang w:val="en-US"/>
        </w:rPr>
        <w:t>th</w:t>
      </w:r>
      <w:r w:rsidR="001A7E00">
        <w:rPr>
          <w:rFonts w:eastAsiaTheme="minorEastAsia"/>
          <w:lang w:val="en-US"/>
        </w:rPr>
        <w:t xml:space="preserve"> basis vector </w:t>
      </w:r>
      <w:r w:rsidR="001C1FC1">
        <w:rPr>
          <w:rFonts w:eastAsiaTheme="minorEastAsia"/>
          <w:lang w:val="en-US"/>
        </w:rPr>
        <w:t xml:space="preserve">for </w:t>
      </w:r>
      <m:oMath>
        <m:r>
          <w:rPr>
            <w:rFonts w:ascii="Cambria Math" w:eastAsiaTheme="minorEastAsia" w:hAnsi="Cambria Math"/>
            <w:lang w:val="en-US"/>
          </w:rPr>
          <m:t>i=1,…,n</m:t>
        </m:r>
      </m:oMath>
      <w:r w:rsidR="00B30639">
        <w:rPr>
          <w:rFonts w:eastAsiaTheme="minorEastAsia"/>
          <w:lang w:val="en-US"/>
        </w:rPr>
        <w:t xml:space="preserve"> </w:t>
      </w:r>
    </w:p>
    <w:p w14:paraId="3B0C1084" w14:textId="4328320E" w:rsidR="003D3083" w:rsidRDefault="003D3083" w:rsidP="009534C6">
      <w:pPr>
        <w:rPr>
          <w:rFonts w:eastAsiaTheme="minorEastAsia"/>
          <w:lang w:val="en-US"/>
        </w:rPr>
      </w:pPr>
      <w:r>
        <w:rPr>
          <w:rFonts w:eastAsiaTheme="minorEastAsia"/>
          <w:lang w:val="en-US"/>
        </w:rPr>
        <w:t xml:space="preserve">Any line search algorithm can be used but Brent’s Algorithm has seen wide usage in optimization </w:t>
      </w:r>
      <w:r w:rsidR="002811D1">
        <w:rPr>
          <w:rFonts w:eastAsiaTheme="minorEastAsia"/>
          <w:lang w:val="en-US"/>
        </w:rPr>
        <w:t>libraries including SciPy’s implementation of the Powell method.</w:t>
      </w:r>
    </w:p>
    <w:p w14:paraId="45056E13" w14:textId="77777777" w:rsidR="00413CCD" w:rsidRDefault="00413CCD" w:rsidP="00A7694A">
      <w:pPr>
        <w:keepNext/>
        <w:jc w:val="center"/>
      </w:pPr>
      <w:r>
        <w:rPr>
          <w:rFonts w:eastAsiaTheme="minorEastAsia"/>
          <w:noProof/>
          <w:lang w:val="en-US"/>
        </w:rPr>
        <w:drawing>
          <wp:inline distT="0" distB="0" distL="0" distR="0" wp14:anchorId="4502D9D8" wp14:editId="5DC128FE">
            <wp:extent cx="2850959" cy="2508250"/>
            <wp:effectExtent l="0" t="0" r="6985" b="6350"/>
            <wp:docPr id="1881488697" name="cyclic coordinate search.png" descr="A diagram of a spi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88697" name="cyclic coordinate search.png" descr="A diagram of a spiral&#10;&#10;Description automatically generated"/>
                    <pic:cNvPicPr/>
                  </pic:nvPicPr>
                  <pic:blipFill>
                    <a:blip r:link="rId29"/>
                    <a:stretch>
                      <a:fillRect/>
                    </a:stretch>
                  </pic:blipFill>
                  <pic:spPr>
                    <a:xfrm>
                      <a:off x="0" y="0"/>
                      <a:ext cx="2860683" cy="2516805"/>
                    </a:xfrm>
                    <a:prstGeom prst="rect">
                      <a:avLst/>
                    </a:prstGeom>
                  </pic:spPr>
                </pic:pic>
              </a:graphicData>
            </a:graphic>
          </wp:inline>
        </w:drawing>
      </w:r>
    </w:p>
    <w:p w14:paraId="02BDF0B6" w14:textId="60261AA6" w:rsidR="00925124" w:rsidRDefault="00413CCD" w:rsidP="00413CCD">
      <w:pPr>
        <w:pStyle w:val="Caption"/>
      </w:pPr>
      <w:bookmarkStart w:id="180" w:name="_Ref179030955"/>
      <w:bookmarkStart w:id="181" w:name="_Ref174129177"/>
      <w:bookmarkStart w:id="182" w:name="_Toc180011603"/>
      <w:r>
        <w:t xml:space="preserve">Figure </w:t>
      </w:r>
      <w:fldSimple w:instr=" STYLEREF 1 \s ">
        <w:r w:rsidR="00BC36D0">
          <w:rPr>
            <w:noProof/>
          </w:rPr>
          <w:t>2</w:t>
        </w:r>
      </w:fldSimple>
      <w:r w:rsidR="00FA237D">
        <w:noBreakHyphen/>
      </w:r>
      <w:fldSimple w:instr=" SEQ Figure \* ARABIC \s 1 ">
        <w:r w:rsidR="00BC36D0">
          <w:rPr>
            <w:noProof/>
          </w:rPr>
          <w:t>14</w:t>
        </w:r>
      </w:fldSimple>
      <w:bookmarkEnd w:id="180"/>
      <w:r>
        <w:t>Cyclic coordinate search</w:t>
      </w:r>
      <w:sdt>
        <w:sdtPr>
          <w:id w:val="-788817051"/>
          <w:citation/>
        </w:sdtPr>
        <w:sdtContent>
          <w:r>
            <w:fldChar w:fldCharType="begin"/>
          </w:r>
          <w:r>
            <w:rPr>
              <w:lang w:val="en-US"/>
            </w:rPr>
            <w:instrText xml:space="preserve"> CITATION Myk19 \l 1033 </w:instrText>
          </w:r>
          <w:r>
            <w:fldChar w:fldCharType="separate"/>
          </w:r>
          <w:r w:rsidR="00BC36D0">
            <w:rPr>
              <w:noProof/>
              <w:lang w:val="en-US"/>
            </w:rPr>
            <w:t xml:space="preserve"> </w:t>
          </w:r>
          <w:r w:rsidR="00BC36D0" w:rsidRPr="00BC36D0">
            <w:rPr>
              <w:noProof/>
              <w:lang w:val="en-US"/>
            </w:rPr>
            <w:t>[7]</w:t>
          </w:r>
          <w:r>
            <w:fldChar w:fldCharType="end"/>
          </w:r>
        </w:sdtContent>
      </w:sdt>
      <w:bookmarkEnd w:id="181"/>
      <w:bookmarkEnd w:id="182"/>
    </w:p>
    <w:p w14:paraId="57133E28" w14:textId="29A18939" w:rsidR="00C16726" w:rsidRDefault="00DD7C8B" w:rsidP="00413CCD">
      <w:pPr>
        <w:rPr>
          <w:rFonts w:eastAsiaTheme="minorEastAsia"/>
          <w:lang w:val="en-US"/>
        </w:rPr>
      </w:pPr>
      <w:r>
        <w:t>As can be seen in</w:t>
      </w:r>
      <w:r w:rsidR="00EE15F0">
        <w:t xml:space="preserve"> </w:t>
      </w:r>
      <w:r w:rsidR="00EE15F0">
        <w:fldChar w:fldCharType="begin"/>
      </w:r>
      <w:r w:rsidR="00EE15F0">
        <w:instrText xml:space="preserve"> REF _Ref179030955 \h </w:instrText>
      </w:r>
      <w:r w:rsidR="00EE15F0">
        <w:fldChar w:fldCharType="separate"/>
      </w:r>
      <w:r w:rsidR="00BC36D0">
        <w:t xml:space="preserve">Figure </w:t>
      </w:r>
      <w:r w:rsidR="00BC36D0">
        <w:rPr>
          <w:noProof/>
        </w:rPr>
        <w:t>2</w:t>
      </w:r>
      <w:r w:rsidR="00BC36D0">
        <w:noBreakHyphen/>
      </w:r>
      <w:r w:rsidR="00BC36D0">
        <w:rPr>
          <w:noProof/>
        </w:rPr>
        <w:t>14</w:t>
      </w:r>
      <w:r w:rsidR="00EE15F0">
        <w:fldChar w:fldCharType="end"/>
      </w:r>
      <w:r w:rsidR="00EA454F">
        <w:t xml:space="preserve"> a weakness of this method is the slow traversal of diagonal valleys where repeated small steps are taken in </w:t>
      </w:r>
      <w:r w:rsidR="001044AB">
        <w:t xml:space="preserve">every direction. </w:t>
      </w:r>
      <w:r w:rsidR="00496B92">
        <w:rPr>
          <w:rFonts w:eastAsiaTheme="minorEastAsia"/>
          <w:lang w:val="en-US"/>
        </w:rPr>
        <w:t xml:space="preserve">M.J.D. Powell’s idea </w:t>
      </w:r>
      <w:r w:rsidR="001044AB">
        <w:rPr>
          <w:rFonts w:eastAsiaTheme="minorEastAsia"/>
          <w:lang w:val="en-US"/>
        </w:rPr>
        <w:t xml:space="preserve">was to expand the cyclic coordinate search method </w:t>
      </w:r>
      <w:r w:rsidR="00D52CC0">
        <w:rPr>
          <w:rFonts w:eastAsiaTheme="minorEastAsia"/>
          <w:lang w:val="en-US"/>
        </w:rPr>
        <w:t>so that it can search in direction</w:t>
      </w:r>
      <w:r w:rsidR="006220C3">
        <w:rPr>
          <w:rFonts w:eastAsiaTheme="minorEastAsia"/>
          <w:lang w:val="en-US"/>
        </w:rPr>
        <w:t>s</w:t>
      </w:r>
      <w:r w:rsidR="00D52CC0">
        <w:rPr>
          <w:rFonts w:eastAsiaTheme="minorEastAsia"/>
          <w:lang w:val="en-US"/>
        </w:rPr>
        <w:t xml:space="preserve"> that are not orthogonal to each other and are also not the basis vectors</w:t>
      </w:r>
      <w:r w:rsidR="002811D1">
        <w:rPr>
          <w:rFonts w:eastAsiaTheme="minorEastAsia"/>
          <w:lang w:val="en-US"/>
        </w:rPr>
        <w:t xml:space="preserve">. In order to achieve this new </w:t>
      </w:r>
      <w:r w:rsidR="006220C3">
        <w:rPr>
          <w:rFonts w:eastAsiaTheme="minorEastAsia"/>
          <w:lang w:val="en-US"/>
        </w:rPr>
        <w:t>capability,</w:t>
      </w:r>
      <w:r w:rsidR="002811D1">
        <w:rPr>
          <w:rFonts w:eastAsiaTheme="minorEastAsia"/>
          <w:lang w:val="en-US"/>
        </w:rPr>
        <w:t xml:space="preserve"> </w:t>
      </w:r>
      <w:r w:rsidR="008710BE">
        <w:rPr>
          <w:rFonts w:eastAsiaTheme="minorEastAsia"/>
          <w:lang w:val="en-US"/>
        </w:rPr>
        <w:t xml:space="preserve">Powell algorithm maintains a list of search directions </w:t>
      </w:r>
      <m:oMath>
        <m:d>
          <m:dPr>
            <m:begChr m:val="["/>
            <m:endChr m:val="]"/>
            <m:ctrlPr>
              <w:rPr>
                <w:rFonts w:ascii="Cambria Math" w:eastAsiaTheme="minorEastAsia" w:hAnsi="Cambria Math"/>
                <w:i/>
                <w:lang w:val="en-US"/>
              </w:rPr>
            </m:ctrlPr>
          </m:dPr>
          <m:e>
            <m:sSup>
              <m:sSupPr>
                <m:ctrlPr>
                  <w:rPr>
                    <w:rFonts w:ascii="Cambria Math" w:eastAsiaTheme="minorEastAsia" w:hAnsi="Cambria Math"/>
                    <w:i/>
                    <w:lang w:val="en-US"/>
                  </w:rPr>
                </m:ctrlPr>
              </m:sSupPr>
              <m:e>
                <m:r>
                  <m:rPr>
                    <m:sty m:val="bi"/>
                  </m:rPr>
                  <w:rPr>
                    <w:rFonts w:ascii="Cambria Math" w:eastAsiaTheme="minorEastAsia" w:hAnsi="Cambria Math"/>
                    <w:lang w:val="en-US"/>
                  </w:rPr>
                  <m:t>u</m:t>
                </m:r>
              </m:e>
              <m:sup>
                <m:d>
                  <m:dPr>
                    <m:ctrlPr>
                      <w:rPr>
                        <w:rFonts w:ascii="Cambria Math" w:eastAsiaTheme="minorEastAsia" w:hAnsi="Cambria Math"/>
                        <w:i/>
                        <w:lang w:val="en-US"/>
                      </w:rPr>
                    </m:ctrlPr>
                  </m:dPr>
                  <m:e>
                    <m:r>
                      <w:rPr>
                        <w:rFonts w:ascii="Cambria Math" w:eastAsiaTheme="minorEastAsia" w:hAnsi="Cambria Math"/>
                        <w:lang w:val="en-US"/>
                      </w:rPr>
                      <m:t>0</m:t>
                    </m:r>
                  </m:e>
                </m:d>
              </m:sup>
            </m:sSup>
            <m:r>
              <w:rPr>
                <w:rFonts w:ascii="Cambria Math" w:eastAsiaTheme="minorEastAsia" w:hAnsi="Cambria Math"/>
                <w:lang w:val="en-US"/>
              </w:rPr>
              <m:t>,…</m:t>
            </m:r>
            <m:sSup>
              <m:sSupPr>
                <m:ctrlPr>
                  <w:rPr>
                    <w:rFonts w:ascii="Cambria Math" w:eastAsiaTheme="minorEastAsia" w:hAnsi="Cambria Math"/>
                    <w:i/>
                    <w:lang w:val="en-US"/>
                  </w:rPr>
                </m:ctrlPr>
              </m:sSupPr>
              <m:e>
                <m:r>
                  <m:rPr>
                    <m:sty m:val="bi"/>
                  </m:rPr>
                  <w:rPr>
                    <w:rFonts w:ascii="Cambria Math" w:eastAsiaTheme="minorEastAsia" w:hAnsi="Cambria Math"/>
                    <w:lang w:val="en-US"/>
                  </w:rPr>
                  <m:t>u</m:t>
                </m:r>
              </m:e>
              <m:sup>
                <m:d>
                  <m:dPr>
                    <m:ctrlPr>
                      <w:rPr>
                        <w:rFonts w:ascii="Cambria Math" w:eastAsiaTheme="minorEastAsia" w:hAnsi="Cambria Math"/>
                        <w:i/>
                        <w:lang w:val="en-US"/>
                      </w:rPr>
                    </m:ctrlPr>
                  </m:dPr>
                  <m:e>
                    <m:r>
                      <w:rPr>
                        <w:rFonts w:ascii="Cambria Math" w:eastAsiaTheme="minorEastAsia" w:hAnsi="Cambria Math"/>
                        <w:lang w:val="en-US"/>
                      </w:rPr>
                      <m:t>n</m:t>
                    </m:r>
                  </m:e>
                </m:d>
              </m:sup>
            </m:sSup>
          </m:e>
        </m:d>
      </m:oMath>
      <w:r w:rsidR="007C12BF">
        <w:rPr>
          <w:rFonts w:eastAsiaTheme="minorEastAsia"/>
          <w:lang w:val="en-US"/>
        </w:rPr>
        <w:t xml:space="preserve"> which are initially the coordinate basis vectors</w:t>
      </w:r>
      <w:r w:rsidR="002D6BCB">
        <w:rPr>
          <w:rFonts w:eastAsiaTheme="minorEastAsia"/>
          <w:lang w:val="en-US"/>
        </w:rPr>
        <w:t xml:space="preserve"> </w:t>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u</m:t>
            </m:r>
          </m:e>
          <m:sup>
            <m:d>
              <m:dPr>
                <m:ctrlPr>
                  <w:rPr>
                    <w:rFonts w:ascii="Cambria Math" w:eastAsiaTheme="minorEastAsia" w:hAnsi="Cambria Math"/>
                    <w:b/>
                    <w:bCs/>
                    <w:i/>
                    <w:lang w:val="en-US"/>
                  </w:rPr>
                </m:ctrlPr>
              </m:dPr>
              <m:e>
                <m:r>
                  <w:rPr>
                    <w:rFonts w:ascii="Cambria Math" w:eastAsiaTheme="minorEastAsia" w:hAnsi="Cambria Math"/>
                    <w:lang w:val="en-US"/>
                  </w:rPr>
                  <m:t>i</m:t>
                </m:r>
                <m:ctrlPr>
                  <w:rPr>
                    <w:rFonts w:ascii="Cambria Math" w:eastAsiaTheme="minorEastAsia" w:hAnsi="Cambria Math"/>
                    <w:i/>
                    <w:lang w:val="en-US"/>
                  </w:rPr>
                </m:ctrlPr>
              </m:e>
            </m:d>
          </m:sup>
        </m:sSup>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e</m:t>
            </m:r>
          </m:e>
          <m:sup>
            <m:d>
              <m:dPr>
                <m:ctrlPr>
                  <w:rPr>
                    <w:rFonts w:ascii="Cambria Math" w:eastAsiaTheme="minorEastAsia" w:hAnsi="Cambria Math"/>
                    <w:b/>
                    <w:bCs/>
                    <w:i/>
                    <w:lang w:val="en-US"/>
                  </w:rPr>
                </m:ctrlPr>
              </m:dPr>
              <m:e>
                <m:r>
                  <m:rPr>
                    <m:sty m:val="bi"/>
                  </m:rPr>
                  <w:rPr>
                    <w:rFonts w:ascii="Cambria Math" w:eastAsiaTheme="minorEastAsia" w:hAnsi="Cambria Math"/>
                    <w:lang w:val="en-US"/>
                  </w:rPr>
                  <m:t>i</m:t>
                </m:r>
              </m:e>
            </m:d>
          </m:sup>
        </m:sSup>
      </m:oMath>
      <w:r w:rsidR="00BF4143">
        <w:rPr>
          <w:rFonts w:eastAsiaTheme="minorEastAsia"/>
          <w:b/>
          <w:bCs/>
          <w:lang w:val="en-US"/>
        </w:rPr>
        <w:t xml:space="preserve"> </w:t>
      </w:r>
      <w:r w:rsidR="00BF4143">
        <w:rPr>
          <w:rFonts w:eastAsiaTheme="minorEastAsia"/>
          <w:lang w:val="en-US"/>
        </w:rPr>
        <w:t xml:space="preserve"> for all </w:t>
      </w:r>
      <m:oMath>
        <m:r>
          <w:rPr>
            <w:rFonts w:ascii="Cambria Math" w:eastAsiaTheme="minorEastAsia" w:hAnsi="Cambria Math"/>
            <w:lang w:val="en-US"/>
          </w:rPr>
          <m:t>i</m:t>
        </m:r>
      </m:oMath>
      <w:r w:rsidR="00C16726">
        <w:rPr>
          <w:rFonts w:eastAsiaTheme="minorEastAsia"/>
          <w:lang w:val="en-US"/>
        </w:rPr>
        <w:t>.</w:t>
      </w:r>
    </w:p>
    <w:p w14:paraId="5A96FBFF" w14:textId="2BEB7CD1" w:rsidR="002D6BCB" w:rsidRDefault="00C16726" w:rsidP="00413CCD">
      <w:pPr>
        <w:rPr>
          <w:rFonts w:eastAsiaTheme="minorEastAsia"/>
          <w:lang w:val="en-US"/>
        </w:rPr>
      </w:pPr>
      <w:r>
        <w:rPr>
          <w:rFonts w:eastAsiaTheme="minorEastAsia"/>
          <w:lang w:val="en-US"/>
        </w:rPr>
        <w:t>S</w:t>
      </w:r>
      <w:r w:rsidR="00951797">
        <w:rPr>
          <w:rFonts w:eastAsiaTheme="minorEastAsia"/>
          <w:lang w:val="en-US"/>
        </w:rPr>
        <w:t xml:space="preserve">tarting at </w:t>
      </w:r>
      <m:oMath>
        <m:sSup>
          <m:sSupPr>
            <m:ctrlPr>
              <w:rPr>
                <w:rFonts w:ascii="Cambria Math" w:eastAsiaTheme="minorEastAsia" w:hAnsi="Cambria Math"/>
                <w:i/>
                <w:lang w:val="en-US"/>
              </w:rPr>
            </m:ctrlPr>
          </m:sSupPr>
          <m:e>
            <m:r>
              <m:rPr>
                <m:sty m:val="bi"/>
              </m:rPr>
              <w:rPr>
                <w:rFonts w:ascii="Cambria Math" w:eastAsiaTheme="minorEastAsia" w:hAnsi="Cambria Math"/>
                <w:lang w:val="en-US"/>
              </w:rPr>
              <m:t>x</m:t>
            </m:r>
          </m:e>
          <m:sup>
            <m:d>
              <m:dPr>
                <m:ctrlPr>
                  <w:rPr>
                    <w:rFonts w:ascii="Cambria Math" w:eastAsiaTheme="minorEastAsia" w:hAnsi="Cambria Math"/>
                    <w:i/>
                    <w:lang w:val="en-US"/>
                  </w:rPr>
                </m:ctrlPr>
              </m:dPr>
              <m:e>
                <m:r>
                  <w:rPr>
                    <w:rFonts w:ascii="Cambria Math" w:eastAsiaTheme="minorEastAsia" w:hAnsi="Cambria Math"/>
                    <w:lang w:val="en-US"/>
                  </w:rPr>
                  <m:t>0</m:t>
                </m:r>
              </m:e>
            </m:d>
          </m:sup>
        </m:sSup>
      </m:oMath>
      <w:r w:rsidR="00951797">
        <w:rPr>
          <w:rFonts w:eastAsiaTheme="minorEastAsia"/>
          <w:lang w:val="en-US"/>
        </w:rPr>
        <w:t xml:space="preserve"> Powell</w:t>
      </w:r>
      <w:r w:rsidR="000B7662">
        <w:rPr>
          <w:rFonts w:eastAsiaTheme="minorEastAsia"/>
          <w:lang w:val="en-US"/>
        </w:rPr>
        <w:t>’</w:t>
      </w:r>
      <w:r w:rsidR="00951797">
        <w:rPr>
          <w:rFonts w:eastAsiaTheme="minorEastAsia"/>
          <w:lang w:val="en-US"/>
        </w:rPr>
        <w:t xml:space="preserve">s method </w:t>
      </w:r>
      <w:r>
        <w:rPr>
          <w:rFonts w:eastAsiaTheme="minorEastAsia"/>
          <w:lang w:val="en-US"/>
        </w:rPr>
        <w:t xml:space="preserve">conducts a line search as before </w:t>
      </w:r>
      <w:r w:rsidR="00365D6B">
        <w:rPr>
          <w:rFonts w:eastAsiaTheme="minorEastAsia"/>
          <w:lang w:val="en-US"/>
        </w:rPr>
        <w:t>for each search direction in succession:</w:t>
      </w:r>
    </w:p>
    <w:p w14:paraId="09EFFBD2" w14:textId="46E89E57" w:rsidR="00365D6B"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p>
                <m:sSupPr>
                  <m:ctrlPr>
                    <w:rPr>
                      <w:rFonts w:ascii="Cambria Math" w:hAnsi="Cambria Math"/>
                      <w:i/>
                      <w:lang w:val="en-US"/>
                    </w:rPr>
                  </m:ctrlPr>
                </m:sSupPr>
                <m:e>
                  <m:r>
                    <m:rPr>
                      <m:sty m:val="bi"/>
                    </m:rPr>
                    <w:rPr>
                      <w:rFonts w:ascii="Cambria Math" w:hAnsi="Cambria Math"/>
                      <w:lang w:val="en-US"/>
                    </w:rPr>
                    <m:t>x</m:t>
                  </m:r>
                  <m:ctrlPr>
                    <w:rPr>
                      <w:rFonts w:ascii="Cambria Math" w:hAnsi="Cambria Math"/>
                      <w:b/>
                      <w:bCs/>
                      <w:i/>
                      <w:lang w:val="en-US"/>
                    </w:rPr>
                  </m:ctrlPr>
                </m:e>
                <m:sup>
                  <m:d>
                    <m:dPr>
                      <m:ctrlPr>
                        <w:rPr>
                          <w:rFonts w:ascii="Cambria Math" w:hAnsi="Cambria Math"/>
                          <w:i/>
                          <w:lang w:val="en-US"/>
                        </w:rPr>
                      </m:ctrlPr>
                    </m:dPr>
                    <m:e>
                      <m:r>
                        <w:rPr>
                          <w:rFonts w:ascii="Cambria Math" w:hAnsi="Cambria Math"/>
                          <w:lang w:val="en-US"/>
                        </w:rPr>
                        <m:t>i+1</m:t>
                      </m:r>
                    </m:e>
                  </m:d>
                </m:sup>
              </m:sSup>
              <m:r>
                <w:rPr>
                  <w:rFonts w:ascii="Cambria Math" w:hAnsi="Cambria Math"/>
                  <w:lang w:val="en-US"/>
                </w:rPr>
                <m:t>←linesearch</m:t>
              </m:r>
              <m:d>
                <m:dPr>
                  <m:ctrlPr>
                    <w:rPr>
                      <w:rFonts w:ascii="Cambria Math" w:hAnsi="Cambria Math"/>
                      <w:i/>
                      <w:lang w:val="en-US"/>
                    </w:rPr>
                  </m:ctrlPr>
                </m:dPr>
                <m:e>
                  <m:r>
                    <w:rPr>
                      <w:rFonts w:ascii="Cambria Math" w:hAnsi="Cambria Math"/>
                      <w:lang w:val="en-US"/>
                    </w:rPr>
                    <m:t>f,</m:t>
                  </m:r>
                  <m:sSup>
                    <m:sSupPr>
                      <m:ctrlPr>
                        <w:rPr>
                          <w:rFonts w:ascii="Cambria Math" w:hAnsi="Cambria Math"/>
                          <w:b/>
                          <w:bCs/>
                          <w:i/>
                          <w:lang w:val="en-US"/>
                        </w:rPr>
                      </m:ctrlPr>
                    </m:sSupPr>
                    <m:e>
                      <m:r>
                        <m:rPr>
                          <m:sty m:val="bi"/>
                        </m:rPr>
                        <w:rPr>
                          <w:rFonts w:ascii="Cambria Math" w:hAnsi="Cambria Math"/>
                          <w:lang w:val="en-US"/>
                        </w:rPr>
                        <m:t>x</m:t>
                      </m:r>
                      <m:ctrlPr>
                        <w:rPr>
                          <w:rFonts w:ascii="Cambria Math" w:hAnsi="Cambria Math"/>
                          <w:i/>
                          <w:lang w:val="en-US"/>
                        </w:rPr>
                      </m:ctrlPr>
                    </m:e>
                    <m:sup>
                      <m:d>
                        <m:dPr>
                          <m:ctrlPr>
                            <w:rPr>
                              <w:rFonts w:ascii="Cambria Math" w:hAnsi="Cambria Math"/>
                              <w:b/>
                              <w:bCs/>
                              <w:i/>
                              <w:lang w:val="en-US"/>
                            </w:rPr>
                          </m:ctrlPr>
                        </m:dPr>
                        <m:e>
                          <m:r>
                            <w:rPr>
                              <w:rFonts w:ascii="Cambria Math" w:hAnsi="Cambria Math"/>
                              <w:lang w:val="en-US"/>
                            </w:rPr>
                            <m:t>i</m:t>
                          </m:r>
                        </m:e>
                      </m:d>
                    </m:sup>
                  </m:sSup>
                  <m:r>
                    <m:rPr>
                      <m:sty m:val="bi"/>
                    </m:rPr>
                    <w:rPr>
                      <w:rFonts w:ascii="Cambria Math" w:hAnsi="Cambria Math"/>
                      <w:lang w:val="en-US"/>
                    </w:rPr>
                    <m:t>,</m:t>
                  </m:r>
                  <m:sSup>
                    <m:sSupPr>
                      <m:ctrlPr>
                        <w:rPr>
                          <w:rFonts w:ascii="Cambria Math" w:hAnsi="Cambria Math"/>
                          <w:b/>
                          <w:bCs/>
                          <w:i/>
                          <w:lang w:val="en-US"/>
                        </w:rPr>
                      </m:ctrlPr>
                    </m:sSupPr>
                    <m:e>
                      <m:r>
                        <m:rPr>
                          <m:sty m:val="bi"/>
                        </m:rPr>
                        <w:rPr>
                          <w:rFonts w:ascii="Cambria Math" w:hAnsi="Cambria Math"/>
                          <w:lang w:val="en-US"/>
                        </w:rPr>
                        <m:t>u</m:t>
                      </m:r>
                      <m:ctrlPr>
                        <w:rPr>
                          <w:rFonts w:ascii="Cambria Math" w:hAnsi="Cambria Math"/>
                          <w:i/>
                          <w:lang w:val="en-US"/>
                        </w:rPr>
                      </m:ctrlPr>
                    </m:e>
                    <m:sup>
                      <m:d>
                        <m:dPr>
                          <m:ctrlPr>
                            <w:rPr>
                              <w:rFonts w:ascii="Cambria Math" w:hAnsi="Cambria Math"/>
                              <w:b/>
                              <w:bCs/>
                              <w:i/>
                              <w:lang w:val="en-US"/>
                            </w:rPr>
                          </m:ctrlPr>
                        </m:dPr>
                        <m:e>
                          <m:r>
                            <w:rPr>
                              <w:rFonts w:ascii="Cambria Math" w:hAnsi="Cambria Math"/>
                              <w:lang w:val="en-US"/>
                            </w:rPr>
                            <m:t>i</m:t>
                          </m:r>
                        </m:e>
                      </m:d>
                    </m:sup>
                  </m:sSup>
                  <m:ctrlPr>
                    <w:rPr>
                      <w:rFonts w:ascii="Cambria Math" w:hAnsi="Cambria Math"/>
                      <w:b/>
                      <w:bCs/>
                      <w:i/>
                      <w:lang w:val="en-US"/>
                    </w:rPr>
                  </m:ctrlPr>
                </m:e>
              </m:d>
              <m:r>
                <m:rPr>
                  <m:sty m:val="bi"/>
                </m:rPr>
                <w:rPr>
                  <w:rFonts w:ascii="Cambria Math" w:hAnsi="Cambria Math"/>
                  <w:lang w:val="en-US"/>
                </w:rPr>
                <m:t xml:space="preserve"> </m:t>
              </m:r>
              <m:r>
                <w:rPr>
                  <w:rFonts w:ascii="Cambria Math" w:hAnsi="Cambria Math"/>
                  <w:lang w:val="en-US"/>
                </w:rPr>
                <m:t xml:space="preserve">for i in </m:t>
              </m:r>
              <m:d>
                <m:dPr>
                  <m:begChr m:val="["/>
                  <m:endChr m:val="]"/>
                  <m:ctrlPr>
                    <w:rPr>
                      <w:rFonts w:ascii="Cambria Math" w:hAnsi="Cambria Math"/>
                      <w:i/>
                      <w:lang w:val="en-US"/>
                    </w:rPr>
                  </m:ctrlPr>
                </m:dPr>
                <m:e>
                  <m:r>
                    <w:rPr>
                      <w:rFonts w:ascii="Cambria Math" w:hAnsi="Cambria Math"/>
                      <w:lang w:val="en-US"/>
                    </w:rPr>
                    <m:t>0,…,n</m:t>
                  </m:r>
                </m:e>
              </m:d>
              <m:r>
                <w:rPr>
                  <w:rFonts w:ascii="Cambria Math" w:hAnsi="Cambria Math"/>
                  <w:lang w:val="en-US"/>
                </w:rPr>
                <m:t xml:space="preserve">   </m:t>
              </m:r>
              <m:r>
                <m:rPr>
                  <m:sty m:val="bi"/>
                </m:rPr>
                <w:rPr>
                  <w:rFonts w:ascii="Cambria Math" w:hAnsi="Cambria Math"/>
                  <w:lang w:val="en-US"/>
                </w:rPr>
                <m:t xml:space="preserve"> </m:t>
              </m:r>
              <m:r>
                <w:rPr>
                  <w:rFonts w:ascii="Cambria Math" w:hAnsi="Cambria Math"/>
                  <w:lang w:val="en-US"/>
                </w:rPr>
                <m:t>#</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66</m:t>
                  </m:r>
                  <m:r>
                    <w:rPr>
                      <w:rFonts w:ascii="Cambria Math" w:hAnsi="Cambria Math"/>
                      <w:i/>
                      <w:lang w:val="en-US"/>
                    </w:rPr>
                    <w:fldChar w:fldCharType="end"/>
                  </m:r>
                </m:e>
              </m:d>
            </m:e>
          </m:eqArr>
        </m:oMath>
      </m:oMathPara>
    </w:p>
    <w:p w14:paraId="73F3099E" w14:textId="04202975" w:rsidR="00E50C26" w:rsidRDefault="008C25C4" w:rsidP="00534226">
      <w:pPr>
        <w:rPr>
          <w:rFonts w:eastAsiaTheme="minorEastAsia"/>
          <w:lang w:val="en-US"/>
        </w:rPr>
      </w:pPr>
      <w:r>
        <w:rPr>
          <w:rFonts w:eastAsiaTheme="minorEastAsia"/>
          <w:lang w:val="en-US"/>
        </w:rPr>
        <w:t>Next the all the search directions ar</w:t>
      </w:r>
      <w:r w:rsidR="000B7662">
        <w:rPr>
          <w:rFonts w:eastAsiaTheme="minorEastAsia"/>
          <w:lang w:val="en-US"/>
        </w:rPr>
        <w:t>e</w:t>
      </w:r>
      <w:r>
        <w:rPr>
          <w:rFonts w:eastAsiaTheme="minorEastAsia"/>
          <w:lang w:val="en-US"/>
        </w:rPr>
        <w:t xml:space="preserve"> shifted </w:t>
      </w:r>
      <w:r w:rsidR="0053396E">
        <w:rPr>
          <w:rFonts w:eastAsiaTheme="minorEastAsia"/>
          <w:lang w:val="en-US"/>
        </w:rPr>
        <w:t>down by one index dropping the oldest search direction</w:t>
      </w:r>
      <w:r w:rsidR="003C1675">
        <w:rPr>
          <w:rFonts w:eastAsiaTheme="minorEastAsia"/>
          <w:lang w:val="en-US"/>
        </w:rPr>
        <w:t>,</w:t>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u</m:t>
            </m:r>
          </m:e>
          <m:sup>
            <m:d>
              <m:dPr>
                <m:ctrlPr>
                  <w:rPr>
                    <w:rFonts w:ascii="Cambria Math" w:eastAsiaTheme="minorEastAsia" w:hAnsi="Cambria Math"/>
                    <w:i/>
                    <w:lang w:val="en-US"/>
                  </w:rPr>
                </m:ctrlPr>
              </m:dPr>
              <m:e>
                <m:r>
                  <w:rPr>
                    <w:rFonts w:ascii="Cambria Math" w:eastAsiaTheme="minorEastAsia" w:hAnsi="Cambria Math"/>
                    <w:lang w:val="en-US"/>
                  </w:rPr>
                  <m:t>0</m:t>
                </m:r>
              </m:e>
            </m:d>
          </m:sup>
        </m:sSup>
        <m:r>
          <w:rPr>
            <w:rFonts w:ascii="Cambria Math" w:eastAsiaTheme="minorEastAsia" w:hAnsi="Cambria Math"/>
            <w:lang w:val="en-US"/>
          </w:rPr>
          <m:t xml:space="preserve"> </m:t>
        </m:r>
      </m:oMath>
    </w:p>
    <w:p w14:paraId="6534C6C5" w14:textId="0F728218" w:rsidR="009F6E97"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p>
                <m:sSupPr>
                  <m:ctrlPr>
                    <w:rPr>
                      <w:rFonts w:ascii="Cambria Math" w:eastAsiaTheme="minorEastAsia" w:hAnsi="Cambria Math"/>
                      <w:b/>
                      <w:bCs/>
                      <w:i/>
                      <w:lang w:val="en-US"/>
                    </w:rPr>
                  </m:ctrlPr>
                </m:sSupPr>
                <m:e>
                  <m:r>
                    <m:rPr>
                      <m:sty m:val="bi"/>
                    </m:rPr>
                    <w:rPr>
                      <w:rFonts w:ascii="Cambria Math" w:eastAsiaTheme="minorEastAsia" w:hAnsi="Cambria Math"/>
                      <w:lang w:val="en-US"/>
                    </w:rPr>
                    <m:t>u</m:t>
                  </m:r>
                </m:e>
                <m:sup>
                  <m:d>
                    <m:dPr>
                      <m:ctrlPr>
                        <w:rPr>
                          <w:rFonts w:ascii="Cambria Math" w:eastAsiaTheme="minorEastAsia" w:hAnsi="Cambria Math"/>
                          <w:i/>
                          <w:lang w:val="en-US"/>
                        </w:rPr>
                      </m:ctrlPr>
                    </m:dPr>
                    <m:e>
                      <m:r>
                        <w:rPr>
                          <w:rFonts w:ascii="Cambria Math" w:eastAsiaTheme="minorEastAsia" w:hAnsi="Cambria Math"/>
                          <w:lang w:val="en-US"/>
                        </w:rPr>
                        <m:t>i</m:t>
                      </m:r>
                    </m:e>
                  </m:d>
                </m:sup>
              </m:sSup>
              <m:r>
                <w:rPr>
                  <w:rFonts w:ascii="Cambria Math"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u</m:t>
                  </m:r>
                </m:e>
                <m:sup>
                  <m:d>
                    <m:dPr>
                      <m:ctrlPr>
                        <w:rPr>
                          <w:rFonts w:ascii="Cambria Math" w:eastAsiaTheme="minorEastAsia" w:hAnsi="Cambria Math"/>
                          <w:i/>
                          <w:lang w:val="en-US"/>
                        </w:rPr>
                      </m:ctrlPr>
                    </m:dPr>
                    <m:e>
                      <m:r>
                        <w:rPr>
                          <w:rFonts w:ascii="Cambria Math" w:eastAsiaTheme="minorEastAsia" w:hAnsi="Cambria Math"/>
                          <w:lang w:val="en-US"/>
                        </w:rPr>
                        <m:t>i+1</m:t>
                      </m:r>
                    </m:e>
                  </m:d>
                </m:sup>
              </m:sSup>
              <m:r>
                <w:rPr>
                  <w:rFonts w:ascii="Cambria Math" w:hAnsi="Cambria Math"/>
                  <w:lang w:val="en-US"/>
                </w:rPr>
                <m:t xml:space="preserve"> for i in </m:t>
              </m:r>
              <m:d>
                <m:dPr>
                  <m:begChr m:val="["/>
                  <m:endChr m:val="]"/>
                  <m:ctrlPr>
                    <w:rPr>
                      <w:rFonts w:ascii="Cambria Math" w:hAnsi="Cambria Math"/>
                      <w:i/>
                      <w:lang w:val="en-US"/>
                    </w:rPr>
                  </m:ctrlPr>
                </m:dPr>
                <m:e>
                  <m:r>
                    <w:rPr>
                      <w:rFonts w:ascii="Cambria Math" w:hAnsi="Cambria Math"/>
                      <w:lang w:val="en-US"/>
                    </w:rPr>
                    <m:t>0,…,n-1</m:t>
                  </m:r>
                </m:e>
              </m:d>
              <m:r>
                <w:rPr>
                  <w:rFonts w:ascii="Cambria Math" w:hAnsi="Cambria Math"/>
                  <w:lang w:val="en-US"/>
                </w:rPr>
                <m:t>#</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67</m:t>
                  </m:r>
                  <m:r>
                    <w:rPr>
                      <w:rFonts w:ascii="Cambria Math" w:hAnsi="Cambria Math"/>
                      <w:i/>
                      <w:lang w:val="en-US"/>
                    </w:rPr>
                    <w:fldChar w:fldCharType="end"/>
                  </m:r>
                </m:e>
              </m:d>
            </m:e>
          </m:eqArr>
        </m:oMath>
      </m:oMathPara>
    </w:p>
    <w:p w14:paraId="37CE813B" w14:textId="3D869BA4" w:rsidR="0074111C" w:rsidRDefault="009F2EF6" w:rsidP="00534226">
      <w:pPr>
        <w:rPr>
          <w:rFonts w:eastAsiaTheme="minorEastAsia"/>
          <w:lang w:val="en-US"/>
        </w:rPr>
      </w:pPr>
      <w:r>
        <w:rPr>
          <w:lang w:val="en-US"/>
        </w:rPr>
        <w:t>The last search direction is replaced</w:t>
      </w:r>
      <w:r w:rsidR="00F701E6">
        <w:rPr>
          <w:lang w:val="en-US"/>
        </w:rPr>
        <w:t xml:space="preserve"> with the direction from </w:t>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x</m:t>
            </m:r>
          </m:e>
          <m:sup>
            <m:d>
              <m:dPr>
                <m:ctrlPr>
                  <w:rPr>
                    <w:rFonts w:ascii="Cambria Math" w:eastAsiaTheme="minorEastAsia" w:hAnsi="Cambria Math"/>
                    <w:i/>
                    <w:lang w:val="en-US"/>
                  </w:rPr>
                </m:ctrlPr>
              </m:dPr>
              <m:e>
                <m:r>
                  <w:rPr>
                    <w:rFonts w:ascii="Cambria Math" w:eastAsiaTheme="minorEastAsia" w:hAnsi="Cambria Math"/>
                    <w:lang w:val="en-US"/>
                  </w:rPr>
                  <m:t>0</m:t>
                </m:r>
              </m:e>
            </m:d>
          </m:sup>
        </m:sSup>
      </m:oMath>
      <w:r w:rsidR="00F701E6">
        <w:rPr>
          <w:rFonts w:eastAsiaTheme="minorEastAsia"/>
          <w:b/>
          <w:bCs/>
          <w:lang w:val="en-US"/>
        </w:rPr>
        <w:t xml:space="preserve"> </w:t>
      </w:r>
      <w:r w:rsidR="00F701E6" w:rsidRPr="00F701E6">
        <w:rPr>
          <w:rFonts w:eastAsiaTheme="minorEastAsia"/>
          <w:lang w:val="en-US"/>
        </w:rPr>
        <w:t xml:space="preserve">to </w:t>
      </w:r>
      <m:oMath>
        <m:sSup>
          <m:sSupPr>
            <m:ctrlPr>
              <w:rPr>
                <w:rFonts w:ascii="Cambria Math" w:eastAsiaTheme="minorEastAsia" w:hAnsi="Cambria Math"/>
                <w:b/>
                <w:bCs/>
                <w:i/>
                <w:lang w:val="en-US"/>
              </w:rPr>
            </m:ctrlPr>
          </m:sSupPr>
          <m:e>
            <m:r>
              <m:rPr>
                <m:sty m:val="bi"/>
              </m:rPr>
              <w:rPr>
                <w:rFonts w:ascii="Cambria Math" w:eastAsiaTheme="minorEastAsia" w:hAnsi="Cambria Math"/>
                <w:lang w:val="en-US"/>
              </w:rPr>
              <m:t>x</m:t>
            </m:r>
          </m:e>
          <m:sup>
            <m:d>
              <m:dPr>
                <m:ctrlPr>
                  <w:rPr>
                    <w:rFonts w:ascii="Cambria Math" w:eastAsiaTheme="minorEastAsia" w:hAnsi="Cambria Math"/>
                    <w:i/>
                    <w:lang w:val="en-US"/>
                  </w:rPr>
                </m:ctrlPr>
              </m:dPr>
              <m:e>
                <m:r>
                  <w:rPr>
                    <w:rFonts w:ascii="Cambria Math" w:eastAsiaTheme="minorEastAsia" w:hAnsi="Cambria Math"/>
                    <w:lang w:val="en-US"/>
                  </w:rPr>
                  <m:t>n+1</m:t>
                </m:r>
              </m:e>
            </m:d>
          </m:sup>
        </m:sSup>
      </m:oMath>
      <w:r w:rsidR="00775DC2">
        <w:rPr>
          <w:rFonts w:eastAsiaTheme="minorEastAsia"/>
          <w:lang w:val="en-US"/>
        </w:rPr>
        <w:t>, which</w:t>
      </w:r>
      <w:r w:rsidR="00275DD8">
        <w:rPr>
          <w:rFonts w:eastAsiaTheme="minorEastAsia"/>
          <w:lang w:val="en-US"/>
        </w:rPr>
        <w:t xml:space="preserve"> is</w:t>
      </w:r>
      <w:r w:rsidR="00775DC2">
        <w:rPr>
          <w:rFonts w:eastAsiaTheme="minorEastAsia"/>
          <w:lang w:val="en-US"/>
        </w:rPr>
        <w:t xml:space="preserve"> the overall direction of progress over the last n line searches</w:t>
      </w:r>
      <w:r w:rsidR="0074111C">
        <w:rPr>
          <w:rFonts w:eastAsiaTheme="minorEastAsia"/>
          <w:lang w:val="en-US"/>
        </w:rPr>
        <w:t>:</w:t>
      </w:r>
    </w:p>
    <w:p w14:paraId="1E44C439" w14:textId="17FB998D" w:rsidR="0074111C" w:rsidRPr="006D52DF"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p>
                <m:sSupPr>
                  <m:ctrlPr>
                    <w:rPr>
                      <w:rFonts w:ascii="Cambria Math" w:eastAsiaTheme="minorEastAsia" w:hAnsi="Cambria Math"/>
                      <w:b/>
                      <w:bCs/>
                      <w:i/>
                      <w:lang w:val="en-US"/>
                    </w:rPr>
                  </m:ctrlPr>
                </m:sSupPr>
                <m:e>
                  <m:r>
                    <m:rPr>
                      <m:sty m:val="bi"/>
                    </m:rPr>
                    <w:rPr>
                      <w:rFonts w:ascii="Cambria Math" w:eastAsiaTheme="minorEastAsia" w:hAnsi="Cambria Math"/>
                      <w:lang w:val="en-US"/>
                    </w:rPr>
                    <m:t>u</m:t>
                  </m:r>
                </m:e>
                <m:sup>
                  <m:d>
                    <m:dPr>
                      <m:ctrlPr>
                        <w:rPr>
                          <w:rFonts w:ascii="Cambria Math" w:eastAsiaTheme="minorEastAsia" w:hAnsi="Cambria Math"/>
                          <w:i/>
                          <w:lang w:val="en-US"/>
                        </w:rPr>
                      </m:ctrlPr>
                    </m:dPr>
                    <m:e>
                      <m:r>
                        <w:rPr>
                          <w:rFonts w:ascii="Cambria Math" w:eastAsiaTheme="minorEastAsia" w:hAnsi="Cambria Math"/>
                          <w:lang w:val="en-US"/>
                        </w:rPr>
                        <m:t>n</m:t>
                      </m:r>
                    </m:e>
                  </m:d>
                </m:sup>
              </m:sSup>
              <m:r>
                <w:rPr>
                  <w:rFonts w:ascii="Cambria Math"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x</m:t>
                  </m:r>
                </m:e>
                <m:sup>
                  <m:d>
                    <m:dPr>
                      <m:ctrlPr>
                        <w:rPr>
                          <w:rFonts w:ascii="Cambria Math" w:eastAsiaTheme="minorEastAsia" w:hAnsi="Cambria Math"/>
                          <w:i/>
                          <w:lang w:val="en-US"/>
                        </w:rPr>
                      </m:ctrlPr>
                    </m:dPr>
                    <m:e>
                      <m:r>
                        <w:rPr>
                          <w:rFonts w:ascii="Cambria Math" w:eastAsiaTheme="minorEastAsia" w:hAnsi="Cambria Math"/>
                          <w:lang w:val="en-US"/>
                        </w:rPr>
                        <m:t>n+1</m:t>
                      </m:r>
                    </m:e>
                  </m:d>
                </m:sup>
              </m:sSup>
              <m:r>
                <w:rPr>
                  <w:rFonts w:ascii="Cambria Math"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x</m:t>
                  </m:r>
                </m:e>
                <m:sup>
                  <m:d>
                    <m:dPr>
                      <m:ctrlPr>
                        <w:rPr>
                          <w:rFonts w:ascii="Cambria Math" w:eastAsiaTheme="minorEastAsia" w:hAnsi="Cambria Math"/>
                          <w:i/>
                          <w:lang w:val="en-US"/>
                        </w:rPr>
                      </m:ctrlPr>
                    </m:dPr>
                    <m:e>
                      <m:r>
                        <w:rPr>
                          <w:rFonts w:ascii="Cambria Math" w:eastAsiaTheme="minorEastAsia" w:hAnsi="Cambria Math"/>
                          <w:lang w:val="en-US"/>
                        </w:rPr>
                        <m:t>0</m:t>
                      </m:r>
                    </m:e>
                  </m:d>
                </m:sup>
              </m:sSup>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68</m:t>
                  </m:r>
                  <m:r>
                    <w:rPr>
                      <w:rFonts w:ascii="Cambria Math" w:hAnsi="Cambria Math"/>
                      <w:i/>
                      <w:lang w:val="en-US"/>
                    </w:rPr>
                    <w:fldChar w:fldCharType="end"/>
                  </m:r>
                </m:e>
              </m:d>
            </m:e>
          </m:eqArr>
        </m:oMath>
      </m:oMathPara>
    </w:p>
    <w:p w14:paraId="1B08D174" w14:textId="2DA05CDB" w:rsidR="006D52DF" w:rsidRDefault="006D52DF" w:rsidP="006D52DF">
      <w:pPr>
        <w:rPr>
          <w:lang w:val="en-US"/>
        </w:rPr>
      </w:pPr>
      <w:r>
        <w:rPr>
          <w:lang w:val="en-US"/>
        </w:rPr>
        <w:lastRenderedPageBreak/>
        <w:t>This process is repeated until convergence.</w:t>
      </w:r>
    </w:p>
    <w:p w14:paraId="40A41EA9" w14:textId="77777777" w:rsidR="001717E6" w:rsidRDefault="001717E6" w:rsidP="00A7694A">
      <w:pPr>
        <w:keepNext/>
        <w:jc w:val="center"/>
      </w:pPr>
      <w:r>
        <w:rPr>
          <w:noProof/>
          <w:lang w:val="en-US"/>
        </w:rPr>
        <w:drawing>
          <wp:inline distT="0" distB="0" distL="0" distR="0" wp14:anchorId="018BCCF0" wp14:editId="564E7F26">
            <wp:extent cx="2967836" cy="2505456"/>
            <wp:effectExtent l="0" t="0" r="4445" b="0"/>
            <wp:docPr id="354347308" name="powells method.png"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47308" name="powells method.png" descr="A diagram of a graph&#10;&#10;Description automatically generated"/>
                    <pic:cNvPicPr/>
                  </pic:nvPicPr>
                  <pic:blipFill>
                    <a:blip r:link="rId30"/>
                    <a:stretch>
                      <a:fillRect/>
                    </a:stretch>
                  </pic:blipFill>
                  <pic:spPr>
                    <a:xfrm>
                      <a:off x="0" y="0"/>
                      <a:ext cx="2967836" cy="2505456"/>
                    </a:xfrm>
                    <a:prstGeom prst="rect">
                      <a:avLst/>
                    </a:prstGeom>
                  </pic:spPr>
                </pic:pic>
              </a:graphicData>
            </a:graphic>
          </wp:inline>
        </w:drawing>
      </w:r>
    </w:p>
    <w:p w14:paraId="1882A86D" w14:textId="6C2969F1" w:rsidR="006D52DF" w:rsidRDefault="001717E6" w:rsidP="001717E6">
      <w:pPr>
        <w:pStyle w:val="Caption"/>
      </w:pPr>
      <w:bookmarkStart w:id="183" w:name="_Ref174130536"/>
      <w:bookmarkStart w:id="184" w:name="_Ref174130376"/>
      <w:bookmarkStart w:id="185" w:name="_Toc180011604"/>
      <w:r>
        <w:t xml:space="preserve">Figure </w:t>
      </w:r>
      <w:fldSimple w:instr=" STYLEREF 1 \s ">
        <w:r w:rsidR="00BC36D0">
          <w:rPr>
            <w:noProof/>
          </w:rPr>
          <w:t>2</w:t>
        </w:r>
      </w:fldSimple>
      <w:r w:rsidR="00FA237D">
        <w:noBreakHyphen/>
      </w:r>
      <w:fldSimple w:instr=" SEQ Figure \* ARABIC \s 1 ">
        <w:r w:rsidR="00BC36D0">
          <w:rPr>
            <w:noProof/>
          </w:rPr>
          <w:t>15</w:t>
        </w:r>
      </w:fldSimple>
      <w:bookmarkEnd w:id="183"/>
      <w:r>
        <w:t>Powell's method</w:t>
      </w:r>
      <w:sdt>
        <w:sdtPr>
          <w:id w:val="416981121"/>
          <w:citation/>
        </w:sdtPr>
        <w:sdtContent>
          <w:r>
            <w:fldChar w:fldCharType="begin"/>
          </w:r>
          <w:r>
            <w:rPr>
              <w:lang w:val="en-US"/>
            </w:rPr>
            <w:instrText xml:space="preserve"> CITATION Myk19 \l 1033 </w:instrText>
          </w:r>
          <w:r>
            <w:fldChar w:fldCharType="separate"/>
          </w:r>
          <w:r w:rsidR="00BC36D0">
            <w:rPr>
              <w:noProof/>
              <w:lang w:val="en-US"/>
            </w:rPr>
            <w:t xml:space="preserve"> </w:t>
          </w:r>
          <w:r w:rsidR="00BC36D0" w:rsidRPr="00BC36D0">
            <w:rPr>
              <w:noProof/>
              <w:lang w:val="en-US"/>
            </w:rPr>
            <w:t>[7]</w:t>
          </w:r>
          <w:r>
            <w:fldChar w:fldCharType="end"/>
          </w:r>
        </w:sdtContent>
      </w:sdt>
      <w:bookmarkEnd w:id="184"/>
      <w:bookmarkEnd w:id="185"/>
    </w:p>
    <w:p w14:paraId="382F9C9D" w14:textId="01736E76" w:rsidR="00A224B0" w:rsidRDefault="001717E6" w:rsidP="00534226">
      <w:r>
        <w:t>As can be seen in</w:t>
      </w:r>
      <w:r w:rsidR="00A224B0">
        <w:t xml:space="preserve"> </w:t>
      </w:r>
      <w:r w:rsidR="00A224B0">
        <w:fldChar w:fldCharType="begin"/>
      </w:r>
      <w:r w:rsidR="00A224B0">
        <w:instrText xml:space="preserve"> REF _Ref174130536 \h </w:instrText>
      </w:r>
      <w:r w:rsidR="00A224B0">
        <w:fldChar w:fldCharType="separate"/>
      </w:r>
      <w:r w:rsidR="00BC36D0">
        <w:t xml:space="preserve">Figure </w:t>
      </w:r>
      <w:r w:rsidR="00BC36D0">
        <w:rPr>
          <w:noProof/>
        </w:rPr>
        <w:t>2</w:t>
      </w:r>
      <w:r w:rsidR="00BC36D0">
        <w:noBreakHyphen/>
      </w:r>
      <w:r w:rsidR="00BC36D0">
        <w:rPr>
          <w:noProof/>
        </w:rPr>
        <w:t>15</w:t>
      </w:r>
      <w:r w:rsidR="00A224B0">
        <w:fldChar w:fldCharType="end"/>
      </w:r>
      <w:r w:rsidR="00F04A46">
        <w:t xml:space="preserve"> Powell’s method begins </w:t>
      </w:r>
      <w:r w:rsidR="005A268C">
        <w:t>the same as cyclic coordinate search but gradually lea</w:t>
      </w:r>
      <w:r w:rsidR="002D0845">
        <w:t>r</w:t>
      </w:r>
      <w:r w:rsidR="005A268C">
        <w:t>ns conjugate direction.</w:t>
      </w:r>
    </w:p>
    <w:p w14:paraId="3D4628D1" w14:textId="77777777" w:rsidR="00103CC3" w:rsidRDefault="00103CC3" w:rsidP="00534226"/>
    <w:p w14:paraId="710B9A8B" w14:textId="5911A2BA" w:rsidR="009F6E97" w:rsidRDefault="00775DC2" w:rsidP="002C5B61">
      <w:pPr>
        <w:pStyle w:val="Heading3"/>
        <w:rPr>
          <w:rFonts w:eastAsiaTheme="minorEastAsia"/>
          <w:lang w:val="en-US"/>
        </w:rPr>
      </w:pPr>
      <w:r>
        <w:rPr>
          <w:rFonts w:eastAsiaTheme="minorEastAsia"/>
          <w:lang w:val="en-US"/>
        </w:rPr>
        <w:t xml:space="preserve"> </w:t>
      </w:r>
      <w:bookmarkStart w:id="186" w:name="_Toc180011547"/>
      <w:r w:rsidR="003B030F">
        <w:rPr>
          <w:rFonts w:eastAsiaTheme="minorEastAsia"/>
          <w:lang w:val="en-US"/>
        </w:rPr>
        <w:t>Genetic Algorithm</w:t>
      </w:r>
      <w:bookmarkEnd w:id="186"/>
    </w:p>
    <w:p w14:paraId="6B80F288" w14:textId="1AA89FE5" w:rsidR="003B030F" w:rsidRDefault="00CF7D8F" w:rsidP="003B030F">
      <w:pPr>
        <w:rPr>
          <w:lang w:val="en-US"/>
        </w:rPr>
      </w:pPr>
      <w:r>
        <w:rPr>
          <w:lang w:val="en-US"/>
        </w:rPr>
        <w:t xml:space="preserve">Genetic algorithms mimic the logic behind </w:t>
      </w:r>
      <w:r w:rsidR="00661C88">
        <w:rPr>
          <w:lang w:val="en-US"/>
        </w:rPr>
        <w:t>Darwinian</w:t>
      </w:r>
      <w:r>
        <w:rPr>
          <w:lang w:val="en-US"/>
        </w:rPr>
        <w:t xml:space="preserve"> evolution</w:t>
      </w:r>
      <w:r w:rsidR="00160B68">
        <w:rPr>
          <w:lang w:val="en-US"/>
        </w:rPr>
        <w:t>, where the fitter individuals are more likely to pass on their genes to the next generation</w:t>
      </w:r>
      <w:r w:rsidR="002F53FB">
        <w:rPr>
          <w:lang w:val="en-US"/>
        </w:rPr>
        <w:t>.</w:t>
      </w:r>
      <w:r w:rsidR="002B0E29">
        <w:rPr>
          <w:lang w:val="en-US"/>
        </w:rPr>
        <w:t xml:space="preserve"> The </w:t>
      </w:r>
      <w:r w:rsidR="00D14FC7">
        <w:rPr>
          <w:lang w:val="en-US"/>
        </w:rPr>
        <w:t>chromosomes of each individual define a single design point.</w:t>
      </w:r>
      <w:r w:rsidR="00392C5B">
        <w:rPr>
          <w:lang w:val="en-US"/>
        </w:rPr>
        <w:t xml:space="preserve"> At each generation the </w:t>
      </w:r>
      <w:r w:rsidR="00661C88">
        <w:rPr>
          <w:lang w:val="en-US"/>
        </w:rPr>
        <w:t>chromosomes</w:t>
      </w:r>
      <w:r w:rsidR="00392C5B">
        <w:rPr>
          <w:lang w:val="en-US"/>
        </w:rPr>
        <w:t xml:space="preserve"> of the fitter individuals are passed on to the next generation </w:t>
      </w:r>
      <w:r w:rsidR="00661C88">
        <w:rPr>
          <w:lang w:val="en-US"/>
        </w:rPr>
        <w:t>after</w:t>
      </w:r>
      <w:r w:rsidR="00392C5B">
        <w:rPr>
          <w:lang w:val="en-US"/>
        </w:rPr>
        <w:t xml:space="preserve"> undergoing the genetic </w:t>
      </w:r>
      <w:r w:rsidR="000B23B6">
        <w:rPr>
          <w:lang w:val="en-US"/>
        </w:rPr>
        <w:t xml:space="preserve">operation of </w:t>
      </w:r>
      <w:r w:rsidR="000B23B6" w:rsidRPr="000B23B6">
        <w:rPr>
          <w:i/>
          <w:iCs/>
          <w:lang w:val="en-US"/>
        </w:rPr>
        <w:t>crossover</w:t>
      </w:r>
      <w:r w:rsidR="000B23B6">
        <w:rPr>
          <w:lang w:val="en-US"/>
        </w:rPr>
        <w:t xml:space="preserve"> and </w:t>
      </w:r>
      <w:r w:rsidR="000B23B6" w:rsidRPr="000B23B6">
        <w:rPr>
          <w:i/>
          <w:iCs/>
          <w:lang w:val="en-US"/>
        </w:rPr>
        <w:t>mutation</w:t>
      </w:r>
      <w:r w:rsidR="000B23B6">
        <w:rPr>
          <w:i/>
          <w:iCs/>
          <w:lang w:val="en-US"/>
        </w:rPr>
        <w:t xml:space="preserve"> </w:t>
      </w:r>
    </w:p>
    <w:p w14:paraId="72E1323E" w14:textId="6C162488" w:rsidR="00FB700A" w:rsidRDefault="00106F90" w:rsidP="00FB700A">
      <w:pPr>
        <w:rPr>
          <w:lang w:val="en-US"/>
        </w:rPr>
      </w:pPr>
      <w:r w:rsidRPr="00FB700A">
        <w:rPr>
          <w:lang w:val="en-US"/>
        </w:rPr>
        <w:t xml:space="preserve">Chromosomes are often represented by a </w:t>
      </w:r>
      <w:r w:rsidR="002D6459" w:rsidRPr="00FB700A">
        <w:rPr>
          <w:lang w:val="en-US"/>
        </w:rPr>
        <w:t>binary array but in this case an array of real values describes the design space better</w:t>
      </w:r>
      <w:r w:rsidR="00FB700A" w:rsidRPr="00FB700A">
        <w:rPr>
          <w:lang w:val="en-US"/>
        </w:rPr>
        <w:t>.</w:t>
      </w:r>
    </w:p>
    <w:p w14:paraId="786AC3D6" w14:textId="5E074609" w:rsidR="00FB700A" w:rsidRDefault="00EA23B2" w:rsidP="00FB700A">
      <w:pPr>
        <w:rPr>
          <w:b/>
          <w:bCs/>
          <w:u w:val="single"/>
          <w:lang w:val="en-US"/>
        </w:rPr>
      </w:pPr>
      <w:r>
        <w:rPr>
          <w:b/>
          <w:bCs/>
          <w:u w:val="single"/>
          <w:lang w:val="en-US"/>
        </w:rPr>
        <w:t>Initialization</w:t>
      </w:r>
    </w:p>
    <w:p w14:paraId="7AB8F81A" w14:textId="4DBDD8B3" w:rsidR="00EA23B2" w:rsidRDefault="00806565" w:rsidP="00FB700A">
      <w:pPr>
        <w:rPr>
          <w:lang w:val="en-US"/>
        </w:rPr>
      </w:pPr>
      <w:r>
        <w:rPr>
          <w:lang w:val="en-US"/>
        </w:rPr>
        <w:t>The Genetic Algorithm begins by initiali</w:t>
      </w:r>
      <w:r w:rsidR="00644159">
        <w:rPr>
          <w:lang w:val="en-US"/>
        </w:rPr>
        <w:t>zing</w:t>
      </w:r>
      <w:r>
        <w:rPr>
          <w:lang w:val="en-US"/>
        </w:rPr>
        <w:t xml:space="preserve"> a population with random chromosomes </w:t>
      </w:r>
    </w:p>
    <w:p w14:paraId="0EB4D98C" w14:textId="50ADAEF3" w:rsidR="003F2D15" w:rsidRDefault="003F2D15" w:rsidP="00FB700A">
      <w:pPr>
        <w:rPr>
          <w:b/>
          <w:bCs/>
          <w:u w:val="single"/>
          <w:lang w:val="en-US"/>
        </w:rPr>
      </w:pPr>
      <w:r>
        <w:rPr>
          <w:b/>
          <w:bCs/>
          <w:u w:val="single"/>
          <w:lang w:val="en-US"/>
        </w:rPr>
        <w:t>Parent Selection</w:t>
      </w:r>
    </w:p>
    <w:p w14:paraId="30559D66" w14:textId="26578289" w:rsidR="003F2D15" w:rsidRDefault="003F2D15" w:rsidP="00FB700A">
      <w:pPr>
        <w:rPr>
          <w:lang w:val="en-US"/>
        </w:rPr>
      </w:pPr>
      <w:r>
        <w:rPr>
          <w:lang w:val="en-US"/>
        </w:rPr>
        <w:t xml:space="preserve">The selection process is the process of </w:t>
      </w:r>
      <w:r w:rsidR="009C5440">
        <w:rPr>
          <w:lang w:val="en-US"/>
        </w:rPr>
        <w:t xml:space="preserve">choosing which chromosomes will be selected to create offspring for the next generation after being subjected to the crossover </w:t>
      </w:r>
      <w:r w:rsidR="00A27D57">
        <w:rPr>
          <w:lang w:val="en-US"/>
        </w:rPr>
        <w:t>and mutation genetic processes.</w:t>
      </w:r>
      <w:r w:rsidR="00C372D9">
        <w:rPr>
          <w:lang w:val="en-US"/>
        </w:rPr>
        <w:t xml:space="preserve"> There are many methods of selecting </w:t>
      </w:r>
      <w:r w:rsidR="002E40D7">
        <w:rPr>
          <w:lang w:val="en-US"/>
        </w:rPr>
        <w:t xml:space="preserve">which individuals get to mate </w:t>
      </w:r>
      <w:r w:rsidR="00FE16B8">
        <w:rPr>
          <w:lang w:val="en-US"/>
        </w:rPr>
        <w:t xml:space="preserve">and combine their genes some of the </w:t>
      </w:r>
      <w:r w:rsidR="00661C88">
        <w:rPr>
          <w:lang w:val="en-US"/>
        </w:rPr>
        <w:t>most</w:t>
      </w:r>
      <w:r w:rsidR="00FE16B8">
        <w:rPr>
          <w:lang w:val="en-US"/>
        </w:rPr>
        <w:t xml:space="preserve"> popular include:</w:t>
      </w:r>
    </w:p>
    <w:p w14:paraId="55F4B826" w14:textId="785D9823" w:rsidR="004479B4" w:rsidRDefault="00FE16B8" w:rsidP="00FE16B8">
      <w:pPr>
        <w:pStyle w:val="ListParagraph"/>
        <w:numPr>
          <w:ilvl w:val="0"/>
          <w:numId w:val="61"/>
        </w:numPr>
        <w:rPr>
          <w:lang w:val="en-US"/>
        </w:rPr>
      </w:pPr>
      <w:r>
        <w:rPr>
          <w:lang w:val="en-US"/>
        </w:rPr>
        <w:t>Roulette Wheel selection</w:t>
      </w:r>
      <w:r w:rsidR="00155491">
        <w:rPr>
          <w:lang w:val="en-US"/>
        </w:rPr>
        <w:t xml:space="preserve">: Where each individual is assigned an area of </w:t>
      </w:r>
      <w:r w:rsidR="002E5A55">
        <w:rPr>
          <w:lang w:val="en-US"/>
        </w:rPr>
        <w:t>an imaginary roulette proportional to their fitness. Then the roulette is spun until the desired number of parents is reached.</w:t>
      </w:r>
      <w:r w:rsidR="004479B4">
        <w:rPr>
          <w:lang w:val="en-US"/>
        </w:rPr>
        <w:t xml:space="preserve"> This method is simple and </w:t>
      </w:r>
      <w:r w:rsidR="00661C88">
        <w:rPr>
          <w:lang w:val="en-US"/>
        </w:rPr>
        <w:t>effective</w:t>
      </w:r>
      <w:r w:rsidR="004479B4">
        <w:rPr>
          <w:lang w:val="en-US"/>
        </w:rPr>
        <w:t xml:space="preserve"> in most cases. It can become overwhelmed by individuals who are much fitter than the rest of the population </w:t>
      </w:r>
    </w:p>
    <w:p w14:paraId="08662185" w14:textId="04F76BAF" w:rsidR="00FE16B8" w:rsidRDefault="00B77AE5" w:rsidP="00FE16B8">
      <w:pPr>
        <w:pStyle w:val="ListParagraph"/>
        <w:numPr>
          <w:ilvl w:val="0"/>
          <w:numId w:val="61"/>
        </w:numPr>
        <w:rPr>
          <w:lang w:val="en-US"/>
        </w:rPr>
      </w:pPr>
      <w:r>
        <w:rPr>
          <w:lang w:val="en-US"/>
        </w:rPr>
        <w:lastRenderedPageBreak/>
        <w:t>Tournament selection</w:t>
      </w:r>
      <w:r w:rsidR="004B211A">
        <w:rPr>
          <w:lang w:val="en-US"/>
        </w:rPr>
        <w:t xml:space="preserve">: A subset of individuals </w:t>
      </w:r>
      <w:r w:rsidR="0080437C">
        <w:rPr>
          <w:lang w:val="en-US"/>
        </w:rPr>
        <w:t xml:space="preserve">is selected are random and then the best </w:t>
      </w:r>
      <w:r w:rsidR="009C7243">
        <w:rPr>
          <w:lang w:val="en-US"/>
        </w:rPr>
        <w:t>from this subject is selected as a parent. The process is repeated until the desired number of parents is reached</w:t>
      </w:r>
    </w:p>
    <w:p w14:paraId="0CCEC744" w14:textId="25C922D9" w:rsidR="00AE175D" w:rsidRDefault="009C7243" w:rsidP="00AE175D">
      <w:pPr>
        <w:pStyle w:val="ListParagraph"/>
        <w:numPr>
          <w:ilvl w:val="0"/>
          <w:numId w:val="61"/>
        </w:numPr>
        <w:rPr>
          <w:lang w:val="en-US"/>
        </w:rPr>
      </w:pPr>
      <w:r>
        <w:rPr>
          <w:lang w:val="en-US"/>
        </w:rPr>
        <w:t xml:space="preserve">Steady state Selection: </w:t>
      </w:r>
      <w:r w:rsidR="002B2821">
        <w:rPr>
          <w:lang w:val="en-US"/>
        </w:rPr>
        <w:t>A steady portion of the population is replaced at each generation</w:t>
      </w:r>
      <w:r w:rsidR="00776E28">
        <w:rPr>
          <w:lang w:val="en-US"/>
        </w:rPr>
        <w:t xml:space="preserve">. Only the weakest individuals are replaced </w:t>
      </w:r>
      <w:r w:rsidR="00BB7588">
        <w:rPr>
          <w:lang w:val="en-US"/>
        </w:rPr>
        <w:t>by offsprings, this method insures that the fittest individual is maintained most of the time</w:t>
      </w:r>
      <w:r w:rsidR="00AE175D">
        <w:rPr>
          <w:lang w:val="en-US"/>
        </w:rPr>
        <w:t xml:space="preserve">. A </w:t>
      </w:r>
      <w:r w:rsidR="00661C88">
        <w:rPr>
          <w:lang w:val="en-US"/>
        </w:rPr>
        <w:t>disadvantage</w:t>
      </w:r>
      <w:r w:rsidR="00AE175D">
        <w:rPr>
          <w:lang w:val="en-US"/>
        </w:rPr>
        <w:t xml:space="preserve"> of this method is that it is slow to adapt as only a small portion of the </w:t>
      </w:r>
      <w:r w:rsidR="00661C88">
        <w:rPr>
          <w:lang w:val="en-US"/>
        </w:rPr>
        <w:t>population</w:t>
      </w:r>
      <w:r w:rsidR="00AE175D">
        <w:rPr>
          <w:lang w:val="en-US"/>
        </w:rPr>
        <w:t xml:space="preserve"> is replaced at every generation</w:t>
      </w:r>
    </w:p>
    <w:p w14:paraId="226CD4DA" w14:textId="0CD4FC3D" w:rsidR="00AE175D" w:rsidRDefault="00C05CE8" w:rsidP="00C05CE8">
      <w:pPr>
        <w:ind w:left="360"/>
        <w:rPr>
          <w:lang w:val="en-US"/>
        </w:rPr>
      </w:pPr>
      <w:r>
        <w:rPr>
          <w:b/>
          <w:bCs/>
          <w:u w:val="single"/>
          <w:lang w:val="en-US"/>
        </w:rPr>
        <w:t>Crossover</w:t>
      </w:r>
    </w:p>
    <w:p w14:paraId="76C9F996" w14:textId="3CF45D8E" w:rsidR="00B94614" w:rsidRDefault="00C05CE8" w:rsidP="00B94614">
      <w:pPr>
        <w:ind w:left="360"/>
        <w:rPr>
          <w:lang w:val="en-US"/>
        </w:rPr>
      </w:pPr>
      <w:r>
        <w:rPr>
          <w:lang w:val="en-US"/>
        </w:rPr>
        <w:t xml:space="preserve">Crossover is the way the chromosomes of the parents are combined to </w:t>
      </w:r>
      <w:r w:rsidR="00B94614">
        <w:rPr>
          <w:lang w:val="en-US"/>
        </w:rPr>
        <w:t>create an offspring. There are several crossover schemes. The most commonly used are :</w:t>
      </w:r>
    </w:p>
    <w:p w14:paraId="2E0373E0" w14:textId="30E72E67" w:rsidR="00B94614" w:rsidRDefault="00657B41" w:rsidP="00657B41">
      <w:pPr>
        <w:pStyle w:val="ListParagraph"/>
        <w:numPr>
          <w:ilvl w:val="0"/>
          <w:numId w:val="62"/>
        </w:numPr>
        <w:rPr>
          <w:lang w:val="en-US"/>
        </w:rPr>
      </w:pPr>
      <w:r>
        <w:rPr>
          <w:lang w:val="en-US"/>
        </w:rPr>
        <w:t>Single point crossover</w:t>
      </w:r>
    </w:p>
    <w:p w14:paraId="0B8CBA13" w14:textId="1CBFAFCD" w:rsidR="00657B41" w:rsidRDefault="00657B41" w:rsidP="00657B41">
      <w:pPr>
        <w:pStyle w:val="ListParagraph"/>
        <w:ind w:left="1080"/>
        <w:rPr>
          <w:lang w:val="en-US"/>
        </w:rPr>
      </w:pPr>
      <w:r>
        <w:rPr>
          <w:lang w:val="en-US"/>
        </w:rPr>
        <w:t xml:space="preserve">Iin this scheme the first portion of parent A </w:t>
      </w:r>
      <w:r w:rsidR="00B57D08">
        <w:rPr>
          <w:lang w:val="en-US"/>
        </w:rPr>
        <w:t xml:space="preserve">forms the first portion fo the child chromosome and the latter portion of parent B’s chromosome forms the </w:t>
      </w:r>
      <w:r w:rsidR="00E76653">
        <w:rPr>
          <w:lang w:val="en-US"/>
        </w:rPr>
        <w:t>latter part of the child chromosome.</w:t>
      </w:r>
    </w:p>
    <w:p w14:paraId="693C3216" w14:textId="77777777" w:rsidR="00CE6F6D" w:rsidRDefault="00CE6F6D" w:rsidP="00CE6F6D">
      <w:pPr>
        <w:pStyle w:val="ListParagraph"/>
        <w:keepNext/>
        <w:ind w:left="1080"/>
      </w:pPr>
      <w:r>
        <w:rPr>
          <w:noProof/>
          <w:lang w:val="en-US"/>
        </w:rPr>
        <w:drawing>
          <wp:inline distT="0" distB="0" distL="0" distR="0" wp14:anchorId="2F3F3B3A" wp14:editId="1C70BDB5">
            <wp:extent cx="4191462" cy="783253"/>
            <wp:effectExtent l="0" t="0" r="0" b="0"/>
            <wp:docPr id="1233474555" name="single point crossover.png" descr="A row of blue and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74555" name="single point crossover.png" descr="A row of blue and red dots&#10;&#10;Description automatically generated"/>
                    <pic:cNvPicPr/>
                  </pic:nvPicPr>
                  <pic:blipFill>
                    <a:blip r:link="rId31"/>
                    <a:stretch>
                      <a:fillRect/>
                    </a:stretch>
                  </pic:blipFill>
                  <pic:spPr>
                    <a:xfrm>
                      <a:off x="0" y="0"/>
                      <a:ext cx="4191462" cy="783253"/>
                    </a:xfrm>
                    <a:prstGeom prst="rect">
                      <a:avLst/>
                    </a:prstGeom>
                  </pic:spPr>
                </pic:pic>
              </a:graphicData>
            </a:graphic>
          </wp:inline>
        </w:drawing>
      </w:r>
    </w:p>
    <w:p w14:paraId="28690078" w14:textId="7CB60733" w:rsidR="00CE6F6D" w:rsidRDefault="00CE6F6D" w:rsidP="00CE6F6D">
      <w:pPr>
        <w:pStyle w:val="Caption"/>
        <w:rPr>
          <w:lang w:val="en-US"/>
        </w:rPr>
      </w:pPr>
      <w:bookmarkStart w:id="187" w:name="_Toc180011605"/>
      <w:r>
        <w:t xml:space="preserve">Figure </w:t>
      </w:r>
      <w:fldSimple w:instr=" STYLEREF 1 \s ">
        <w:r w:rsidR="00BC36D0">
          <w:rPr>
            <w:noProof/>
          </w:rPr>
          <w:t>2</w:t>
        </w:r>
      </w:fldSimple>
      <w:r w:rsidR="00FA237D">
        <w:noBreakHyphen/>
      </w:r>
      <w:fldSimple w:instr=" SEQ Figure \* ARABIC \s 1 ">
        <w:r w:rsidR="00BC36D0">
          <w:rPr>
            <w:noProof/>
          </w:rPr>
          <w:t>16</w:t>
        </w:r>
      </w:fldSimple>
      <w:r>
        <w:t xml:space="preserve"> Single Point Crossover</w:t>
      </w:r>
      <w:r w:rsidR="00FC0BAA">
        <w:t xml:space="preserve"> </w:t>
      </w:r>
      <w:sdt>
        <w:sdtPr>
          <w:id w:val="27765989"/>
          <w:citation/>
        </w:sdtPr>
        <w:sdtContent>
          <w:r w:rsidR="00DF13CB">
            <w:fldChar w:fldCharType="begin"/>
          </w:r>
          <w:r w:rsidR="00DF13CB">
            <w:rPr>
              <w:lang w:val="en-US"/>
            </w:rPr>
            <w:instrText xml:space="preserve"> CITATION Myk19 \l 1033 </w:instrText>
          </w:r>
          <w:r w:rsidR="00DF13CB">
            <w:fldChar w:fldCharType="separate"/>
          </w:r>
          <w:r w:rsidR="00BC36D0" w:rsidRPr="00BC36D0">
            <w:rPr>
              <w:noProof/>
              <w:lang w:val="en-US"/>
            </w:rPr>
            <w:t>[7]</w:t>
          </w:r>
          <w:r w:rsidR="00DF13CB">
            <w:fldChar w:fldCharType="end"/>
          </w:r>
        </w:sdtContent>
      </w:sdt>
      <w:bookmarkEnd w:id="187"/>
    </w:p>
    <w:p w14:paraId="16F65AA3" w14:textId="77777777" w:rsidR="00E76653" w:rsidRDefault="00E76653" w:rsidP="00657B41">
      <w:pPr>
        <w:pStyle w:val="ListParagraph"/>
        <w:ind w:left="1080"/>
        <w:rPr>
          <w:lang w:val="en-US"/>
        </w:rPr>
      </w:pPr>
    </w:p>
    <w:p w14:paraId="06B312B8" w14:textId="53FE3DB7" w:rsidR="00657B41" w:rsidRDefault="00CE6F6D" w:rsidP="00657B41">
      <w:pPr>
        <w:pStyle w:val="ListParagraph"/>
        <w:numPr>
          <w:ilvl w:val="0"/>
          <w:numId w:val="62"/>
        </w:numPr>
        <w:rPr>
          <w:lang w:val="en-US"/>
        </w:rPr>
      </w:pPr>
      <w:r>
        <w:rPr>
          <w:lang w:val="en-US"/>
        </w:rPr>
        <w:t>Two-point</w:t>
      </w:r>
      <w:r w:rsidR="00657B41">
        <w:rPr>
          <w:lang w:val="en-US"/>
        </w:rPr>
        <w:t xml:space="preserve"> crossover</w:t>
      </w:r>
    </w:p>
    <w:p w14:paraId="0EC6FD74" w14:textId="5B928ABE" w:rsidR="00593721" w:rsidRDefault="00593721" w:rsidP="00593721">
      <w:pPr>
        <w:pStyle w:val="ListParagraph"/>
        <w:ind w:left="1080"/>
        <w:rPr>
          <w:lang w:val="en-US"/>
        </w:rPr>
      </w:pPr>
      <w:r>
        <w:rPr>
          <w:lang w:val="en-US"/>
        </w:rPr>
        <w:t>Same as before but a second crossover point is added</w:t>
      </w:r>
      <w:r w:rsidR="00CE6F6D">
        <w:rPr>
          <w:lang w:val="en-US"/>
        </w:rPr>
        <w:t>.</w:t>
      </w:r>
    </w:p>
    <w:p w14:paraId="6AED996E" w14:textId="77777777" w:rsidR="00CE6F6D" w:rsidRDefault="00CE6F6D" w:rsidP="00CE6F6D">
      <w:pPr>
        <w:pStyle w:val="ListParagraph"/>
        <w:keepNext/>
        <w:ind w:left="1080"/>
      </w:pPr>
      <w:r>
        <w:rPr>
          <w:noProof/>
          <w:lang w:val="en-US"/>
        </w:rPr>
        <w:drawing>
          <wp:inline distT="0" distB="0" distL="0" distR="0" wp14:anchorId="2B9CE3AD" wp14:editId="2C2A879F">
            <wp:extent cx="4077149" cy="779019"/>
            <wp:effectExtent l="0" t="0" r="0" b="2540"/>
            <wp:docPr id="1495787218" name="two point crossover.png" descr="A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87218" name="two point crossover.png" descr="A red and blue dots&#10;&#10;Description automatically generated"/>
                    <pic:cNvPicPr/>
                  </pic:nvPicPr>
                  <pic:blipFill>
                    <a:blip r:link="rId32"/>
                    <a:stretch>
                      <a:fillRect/>
                    </a:stretch>
                  </pic:blipFill>
                  <pic:spPr>
                    <a:xfrm>
                      <a:off x="0" y="0"/>
                      <a:ext cx="4077149" cy="779019"/>
                    </a:xfrm>
                    <a:prstGeom prst="rect">
                      <a:avLst/>
                    </a:prstGeom>
                  </pic:spPr>
                </pic:pic>
              </a:graphicData>
            </a:graphic>
          </wp:inline>
        </w:drawing>
      </w:r>
    </w:p>
    <w:p w14:paraId="28D6E23E" w14:textId="389869EF" w:rsidR="00CE6F6D" w:rsidRDefault="00CE6F6D" w:rsidP="00CE6F6D">
      <w:pPr>
        <w:pStyle w:val="Caption"/>
        <w:rPr>
          <w:lang w:val="en-US"/>
        </w:rPr>
      </w:pPr>
      <w:bookmarkStart w:id="188" w:name="_Toc180011606"/>
      <w:r>
        <w:t xml:space="preserve">Figure </w:t>
      </w:r>
      <w:fldSimple w:instr=" STYLEREF 1 \s ">
        <w:r w:rsidR="00BC36D0">
          <w:rPr>
            <w:noProof/>
          </w:rPr>
          <w:t>2</w:t>
        </w:r>
      </w:fldSimple>
      <w:r w:rsidR="00FA237D">
        <w:noBreakHyphen/>
      </w:r>
      <w:fldSimple w:instr=" SEQ Figure \* ARABIC \s 1 ">
        <w:r w:rsidR="00BC36D0">
          <w:rPr>
            <w:noProof/>
          </w:rPr>
          <w:t>17</w:t>
        </w:r>
      </w:fldSimple>
      <w:r>
        <w:t xml:space="preserve"> Two-point Crossover</w:t>
      </w:r>
      <w:r w:rsidR="00DF13CB">
        <w:t xml:space="preserve"> </w:t>
      </w:r>
      <w:sdt>
        <w:sdtPr>
          <w:id w:val="1385836033"/>
          <w:citation/>
        </w:sdtPr>
        <w:sdtContent>
          <w:r w:rsidR="00DF13CB">
            <w:fldChar w:fldCharType="begin"/>
          </w:r>
          <w:r w:rsidR="00DF13CB">
            <w:rPr>
              <w:lang w:val="en-US"/>
            </w:rPr>
            <w:instrText xml:space="preserve"> CITATION Myk19 \l 1033 </w:instrText>
          </w:r>
          <w:r w:rsidR="00DF13CB">
            <w:fldChar w:fldCharType="separate"/>
          </w:r>
          <w:r w:rsidR="00BC36D0" w:rsidRPr="00BC36D0">
            <w:rPr>
              <w:noProof/>
              <w:lang w:val="en-US"/>
            </w:rPr>
            <w:t>[7]</w:t>
          </w:r>
          <w:r w:rsidR="00DF13CB">
            <w:fldChar w:fldCharType="end"/>
          </w:r>
        </w:sdtContent>
      </w:sdt>
      <w:bookmarkEnd w:id="188"/>
    </w:p>
    <w:p w14:paraId="1E3A8AA7" w14:textId="496C5F51" w:rsidR="00657B41" w:rsidRDefault="00657B41" w:rsidP="00657B41">
      <w:pPr>
        <w:pStyle w:val="ListParagraph"/>
        <w:numPr>
          <w:ilvl w:val="0"/>
          <w:numId w:val="62"/>
        </w:numPr>
        <w:rPr>
          <w:lang w:val="en-US"/>
        </w:rPr>
      </w:pPr>
      <w:r>
        <w:rPr>
          <w:lang w:val="en-US"/>
        </w:rPr>
        <w:t>Uniform crossover</w:t>
      </w:r>
    </w:p>
    <w:p w14:paraId="5E667DDD" w14:textId="2D7709B8" w:rsidR="00593721" w:rsidRDefault="00BE21F2" w:rsidP="00BE21F2">
      <w:pPr>
        <w:pStyle w:val="ListParagraph"/>
        <w:ind w:left="1080"/>
        <w:rPr>
          <w:lang w:val="en-US"/>
        </w:rPr>
      </w:pPr>
      <w:r>
        <w:rPr>
          <w:lang w:val="en-US"/>
        </w:rPr>
        <w:t xml:space="preserve">In this scheme every chromosome has a </w:t>
      </w:r>
      <w:r w:rsidR="00CE6F6D">
        <w:rPr>
          <w:lang w:val="en-US"/>
        </w:rPr>
        <w:t>50% chance of coming from parent A or parent B.</w:t>
      </w:r>
    </w:p>
    <w:p w14:paraId="1605556E" w14:textId="77777777" w:rsidR="00CE6F6D" w:rsidRDefault="00CE6F6D" w:rsidP="00CE6F6D">
      <w:pPr>
        <w:pStyle w:val="ListParagraph"/>
        <w:keepNext/>
        <w:ind w:left="1080"/>
      </w:pPr>
      <w:r>
        <w:rPr>
          <w:noProof/>
          <w:lang w:val="en-US"/>
        </w:rPr>
        <w:drawing>
          <wp:inline distT="0" distB="0" distL="0" distR="0" wp14:anchorId="367250ED" wp14:editId="76A1A172">
            <wp:extent cx="4102552" cy="601200"/>
            <wp:effectExtent l="0" t="0" r="0" b="8890"/>
            <wp:docPr id="1561762357" name="uniform crossover.png" descr="A row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62357" name="uniform crossover.png" descr="A row of red and blue dots&#10;&#10;Description automatically generated"/>
                    <pic:cNvPicPr/>
                  </pic:nvPicPr>
                  <pic:blipFill>
                    <a:blip r:link="rId33"/>
                    <a:stretch>
                      <a:fillRect/>
                    </a:stretch>
                  </pic:blipFill>
                  <pic:spPr>
                    <a:xfrm>
                      <a:off x="0" y="0"/>
                      <a:ext cx="4102552" cy="601200"/>
                    </a:xfrm>
                    <a:prstGeom prst="rect">
                      <a:avLst/>
                    </a:prstGeom>
                  </pic:spPr>
                </pic:pic>
              </a:graphicData>
            </a:graphic>
          </wp:inline>
        </w:drawing>
      </w:r>
    </w:p>
    <w:p w14:paraId="41AC12C2" w14:textId="39583AD8" w:rsidR="00CE6F6D" w:rsidRDefault="00CE6F6D" w:rsidP="00CE6F6D">
      <w:pPr>
        <w:pStyle w:val="Caption"/>
      </w:pPr>
      <w:bookmarkStart w:id="189" w:name="_Toc180011607"/>
      <w:r>
        <w:t xml:space="preserve">Figure </w:t>
      </w:r>
      <w:fldSimple w:instr=" STYLEREF 1 \s ">
        <w:r w:rsidR="00BC36D0">
          <w:rPr>
            <w:noProof/>
          </w:rPr>
          <w:t>2</w:t>
        </w:r>
      </w:fldSimple>
      <w:r w:rsidR="00FA237D">
        <w:noBreakHyphen/>
      </w:r>
      <w:fldSimple w:instr=" SEQ Figure \* ARABIC \s 1 ">
        <w:r w:rsidR="00BC36D0">
          <w:rPr>
            <w:noProof/>
          </w:rPr>
          <w:t>18</w:t>
        </w:r>
      </w:fldSimple>
      <w:r>
        <w:t xml:space="preserve"> Uniform Crossover</w:t>
      </w:r>
      <w:r w:rsidR="00DF13CB" w:rsidRPr="00DF13CB">
        <w:t xml:space="preserve"> </w:t>
      </w:r>
      <w:sdt>
        <w:sdtPr>
          <w:id w:val="-2064165200"/>
          <w:citation/>
        </w:sdtPr>
        <w:sdtContent>
          <w:r w:rsidR="00DF13CB">
            <w:fldChar w:fldCharType="begin"/>
          </w:r>
          <w:r w:rsidR="00DF13CB">
            <w:rPr>
              <w:lang w:val="en-US"/>
            </w:rPr>
            <w:instrText xml:space="preserve"> CITATION Myk19 \l 1033 </w:instrText>
          </w:r>
          <w:r w:rsidR="00DF13CB">
            <w:fldChar w:fldCharType="separate"/>
          </w:r>
          <w:r w:rsidR="00BC36D0" w:rsidRPr="00BC36D0">
            <w:rPr>
              <w:noProof/>
              <w:lang w:val="en-US"/>
            </w:rPr>
            <w:t>[7]</w:t>
          </w:r>
          <w:r w:rsidR="00DF13CB">
            <w:fldChar w:fldCharType="end"/>
          </w:r>
        </w:sdtContent>
      </w:sdt>
      <w:bookmarkEnd w:id="189"/>
    </w:p>
    <w:p w14:paraId="66571D07" w14:textId="77777777" w:rsidR="00FC0BAA" w:rsidRPr="00FC0BAA" w:rsidRDefault="00FC0BAA" w:rsidP="00FC0BAA"/>
    <w:p w14:paraId="66C727B1" w14:textId="3BCB99CE" w:rsidR="00CE6F6D" w:rsidRDefault="00322A51" w:rsidP="00322A51">
      <w:pPr>
        <w:rPr>
          <w:b/>
          <w:bCs/>
          <w:u w:val="single"/>
          <w:lang w:val="en-US"/>
        </w:rPr>
      </w:pPr>
      <w:r>
        <w:rPr>
          <w:b/>
          <w:bCs/>
          <w:u w:val="single"/>
          <w:lang w:val="en-US"/>
        </w:rPr>
        <w:t>Mutation</w:t>
      </w:r>
    </w:p>
    <w:p w14:paraId="612E7742" w14:textId="2417CAB0" w:rsidR="00322A51" w:rsidRDefault="001277C9" w:rsidP="00322A51">
      <w:pPr>
        <w:rPr>
          <w:i/>
          <w:iCs/>
        </w:rPr>
      </w:pPr>
      <w:r>
        <w:t xml:space="preserve">Mutation is a necessary step of the genetic algorithm since it allows new traits to develop which were not present in the </w:t>
      </w:r>
      <w:r w:rsidR="00D51013">
        <w:t xml:space="preserve">initial population. In essence a </w:t>
      </w:r>
      <w:r w:rsidR="002B467D">
        <w:t xml:space="preserve">random value is added to a </w:t>
      </w:r>
      <w:r w:rsidR="002B467D">
        <w:lastRenderedPageBreak/>
        <w:t xml:space="preserve">random chromosome </w:t>
      </w:r>
      <w:r w:rsidR="00AC3521">
        <w:t xml:space="preserve">of a randomly selected offspring. The chance of </w:t>
      </w:r>
      <w:r w:rsidR="00BE4709">
        <w:t xml:space="preserve">a mutation occurring to an individual is called the </w:t>
      </w:r>
      <w:r w:rsidR="00BE4709" w:rsidRPr="00BE4709">
        <w:rPr>
          <w:i/>
          <w:iCs/>
        </w:rPr>
        <w:t>mutation rate</w:t>
      </w:r>
    </w:p>
    <w:p w14:paraId="662624AE" w14:textId="5F95AFE9" w:rsidR="00BE4709" w:rsidRDefault="00931A0D" w:rsidP="00322A51">
      <w:pPr>
        <w:rPr>
          <w:b/>
          <w:bCs/>
          <w:u w:val="single"/>
        </w:rPr>
      </w:pPr>
      <w:r>
        <w:rPr>
          <w:b/>
          <w:bCs/>
          <w:u w:val="single"/>
        </w:rPr>
        <w:t>Elitism</w:t>
      </w:r>
    </w:p>
    <w:p w14:paraId="2797F514" w14:textId="47E8C41B" w:rsidR="0014677B" w:rsidRDefault="002409F5" w:rsidP="00322A51">
      <w:r>
        <w:t>Elitism</w:t>
      </w:r>
      <w:r w:rsidR="00161C0B">
        <w:t xml:space="preserve"> is a strategy that ensures that a fixed number of the most fit individuals survive to the next generation</w:t>
      </w:r>
    </w:p>
    <w:p w14:paraId="37056BAF" w14:textId="0EDD6C67" w:rsidR="00161C0B" w:rsidRDefault="00B25D33" w:rsidP="00322A51">
      <w:r>
        <w:t xml:space="preserve">Genetic </w:t>
      </w:r>
      <w:r w:rsidR="002409F5">
        <w:t>algorithms</w:t>
      </w:r>
      <w:r>
        <w:t xml:space="preserve"> have a very wide spectrum of application and are very adaptable to many problems. But there is a catch. All those parameters and strategies affect the results</w:t>
      </w:r>
      <w:r w:rsidR="002409F5">
        <w:t xml:space="preserve"> greatly and there </w:t>
      </w:r>
      <w:r w:rsidR="008E0440">
        <w:t xml:space="preserve">exists no standard method of selecting every parameter. </w:t>
      </w:r>
      <w:r w:rsidR="000F0BAD">
        <w:t>So,</w:t>
      </w:r>
      <w:r w:rsidR="008E0440">
        <w:t xml:space="preserve"> it is the responsibility of the researcher too understand the problem at hand and through experimentation and </w:t>
      </w:r>
      <w:r w:rsidR="00F92599">
        <w:t>model hyper</w:t>
      </w:r>
      <w:r w:rsidR="001A3A86">
        <w:t>parameter</w:t>
      </w:r>
      <w:r w:rsidR="00F92599">
        <w:t xml:space="preserve"> tuning techniques determine a good enough set of parameters.</w:t>
      </w:r>
    </w:p>
    <w:p w14:paraId="336D54A8" w14:textId="77777777" w:rsidR="00931A0D" w:rsidRPr="00BE4709" w:rsidRDefault="00931A0D" w:rsidP="00322A51">
      <w:pPr>
        <w:rPr>
          <w:b/>
          <w:bCs/>
          <w:u w:val="single"/>
          <w:lang w:val="en-US"/>
        </w:rPr>
      </w:pPr>
    </w:p>
    <w:p w14:paraId="553A7B8A" w14:textId="5F0843AC" w:rsidR="003B030F" w:rsidRDefault="003B030F" w:rsidP="003B030F">
      <w:pPr>
        <w:pStyle w:val="Heading3"/>
        <w:rPr>
          <w:lang w:val="en-US"/>
        </w:rPr>
      </w:pPr>
      <w:bookmarkStart w:id="190" w:name="_Ref177313059"/>
      <w:bookmarkStart w:id="191" w:name="_Toc180011548"/>
      <w:r>
        <w:rPr>
          <w:lang w:val="en-US"/>
        </w:rPr>
        <w:t>Neural Networks</w:t>
      </w:r>
      <w:bookmarkEnd w:id="190"/>
      <w:bookmarkEnd w:id="191"/>
    </w:p>
    <w:p w14:paraId="7D27FC47" w14:textId="5F7EFF0D" w:rsidR="00E46F3A" w:rsidRDefault="00E46F3A" w:rsidP="00E46F3A">
      <w:pPr>
        <w:rPr>
          <w:b/>
          <w:bCs/>
          <w:u w:val="single"/>
          <w:lang w:val="en-US"/>
        </w:rPr>
      </w:pPr>
      <w:r>
        <w:rPr>
          <w:b/>
          <w:bCs/>
          <w:u w:val="single"/>
          <w:lang w:val="en-US"/>
        </w:rPr>
        <w:t>What are</w:t>
      </w:r>
      <w:r w:rsidR="00CD5ADA">
        <w:rPr>
          <w:b/>
          <w:bCs/>
          <w:u w:val="single"/>
          <w:lang w:val="en-US"/>
        </w:rPr>
        <w:t xml:space="preserve"> Artificial</w:t>
      </w:r>
      <w:r>
        <w:rPr>
          <w:b/>
          <w:bCs/>
          <w:u w:val="single"/>
          <w:lang w:val="en-US"/>
        </w:rPr>
        <w:t xml:space="preserve"> Neural Networks</w:t>
      </w:r>
      <w:r w:rsidR="00CD5ADA">
        <w:rPr>
          <w:b/>
          <w:bCs/>
          <w:u w:val="single"/>
          <w:lang w:val="en-US"/>
        </w:rPr>
        <w:t xml:space="preserve"> (ANN’s)</w:t>
      </w:r>
    </w:p>
    <w:p w14:paraId="44C730ED" w14:textId="77777777" w:rsidR="00644067" w:rsidRDefault="00CD5ADA" w:rsidP="00E46F3A">
      <w:pPr>
        <w:rPr>
          <w:lang w:val="en-US"/>
        </w:rPr>
      </w:pPr>
      <w:r>
        <w:rPr>
          <w:lang w:val="en-US"/>
        </w:rPr>
        <w:t xml:space="preserve">An artificial neural network is a </w:t>
      </w:r>
      <w:r w:rsidR="007F5C9B">
        <w:rPr>
          <w:lang w:val="en-US"/>
        </w:rPr>
        <w:t xml:space="preserve">computational model which draws inspiration from the way a biological brain works. </w:t>
      </w:r>
      <w:r w:rsidR="00D657CC">
        <w:rPr>
          <w:lang w:val="en-US"/>
        </w:rPr>
        <w:t xml:space="preserve">The basic structure of an ANN consists of interconnected nodes </w:t>
      </w:r>
      <w:r w:rsidR="005822F2">
        <w:rPr>
          <w:lang w:val="en-US"/>
        </w:rPr>
        <w:t>(or neurons) organized in layers.</w:t>
      </w:r>
    </w:p>
    <w:p w14:paraId="2480C269" w14:textId="7C31BC18" w:rsidR="00CD5ADA" w:rsidRPr="000A404A" w:rsidRDefault="005822F2" w:rsidP="00E46F3A">
      <w:r>
        <w:rPr>
          <w:lang w:val="en-US"/>
        </w:rPr>
        <w:t>The base unit of this structure is a neuron</w:t>
      </w:r>
      <w:r w:rsidR="00CF6C38">
        <w:rPr>
          <w:lang w:val="en-US"/>
        </w:rPr>
        <w:t xml:space="preserve">. </w:t>
      </w:r>
      <w:r w:rsidR="008A04A9">
        <w:rPr>
          <w:lang w:val="en-US"/>
        </w:rPr>
        <w:t xml:space="preserve">A neuron </w:t>
      </w:r>
      <w:r w:rsidR="00DA6E95">
        <w:rPr>
          <w:lang w:val="en-US"/>
        </w:rPr>
        <w:t xml:space="preserve">has a very simple structure. It accepts </w:t>
      </w:r>
      <w:r w:rsidR="008B0D8E">
        <w:rPr>
          <w:lang w:val="en-US"/>
        </w:rPr>
        <w:t xml:space="preserve">an </w:t>
      </w:r>
      <w:r w:rsidR="004D1606">
        <w:rPr>
          <w:lang w:val="en-US"/>
        </w:rPr>
        <w:t>arbitrary</w:t>
      </w:r>
      <w:r w:rsidR="008B0D8E">
        <w:rPr>
          <w:lang w:val="en-US"/>
        </w:rPr>
        <w:t xml:space="preserve"> number of </w:t>
      </w:r>
      <w:r w:rsidR="004D1606">
        <w:rPr>
          <w:lang w:val="en-US"/>
        </w:rPr>
        <w:t>inputs</w:t>
      </w:r>
      <w:r w:rsidR="008B0D8E">
        <w:rPr>
          <w:lang w:val="en-US"/>
        </w:rPr>
        <w:t xml:space="preserve"> along with a bias</w:t>
      </w:r>
      <w:r w:rsidR="00AF0B41">
        <w:rPr>
          <w:lang w:val="en-US"/>
        </w:rPr>
        <w:t xml:space="preserve"> and only has one </w:t>
      </w:r>
      <w:r w:rsidR="004D1606">
        <w:rPr>
          <w:lang w:val="en-US"/>
        </w:rPr>
        <w:t>output.</w:t>
      </w:r>
      <w:r w:rsidR="00AF0B41">
        <w:rPr>
          <w:lang w:val="en-US"/>
        </w:rPr>
        <w:t xml:space="preserve"> The </w:t>
      </w:r>
      <w:r w:rsidR="004D1606">
        <w:rPr>
          <w:lang w:val="en-US"/>
        </w:rPr>
        <w:t>output</w:t>
      </w:r>
      <w:r w:rsidR="00AF0B41">
        <w:rPr>
          <w:lang w:val="en-US"/>
        </w:rPr>
        <w:t xml:space="preserve"> can be </w:t>
      </w:r>
      <w:r w:rsidR="004D1606">
        <w:rPr>
          <w:lang w:val="en-US"/>
        </w:rPr>
        <w:t>binary or scalar</w:t>
      </w:r>
      <w:r w:rsidR="008B0D8E">
        <w:rPr>
          <w:lang w:val="en-US"/>
        </w:rPr>
        <w:t xml:space="preserve">. </w:t>
      </w:r>
      <w:r w:rsidR="004D1606">
        <w:rPr>
          <w:lang w:val="en-US"/>
        </w:rPr>
        <w:t xml:space="preserve">Within the neuron </w:t>
      </w:r>
      <w:r w:rsidR="008B0D8E">
        <w:rPr>
          <w:lang w:val="en-US"/>
        </w:rPr>
        <w:t xml:space="preserve">a summation is performed using the weight of each input </w:t>
      </w:r>
      <w:r w:rsidR="00AF0B41">
        <w:rPr>
          <w:lang w:val="en-US"/>
        </w:rPr>
        <w:t>and the bias. The result of each summation is further processed through an “activation function” and the ou</w:t>
      </w:r>
      <w:r w:rsidR="004D1606">
        <w:rPr>
          <w:lang w:val="en-US"/>
        </w:rPr>
        <w:t>tput is reached.</w:t>
      </w:r>
      <w:r w:rsidR="00954811">
        <w:rPr>
          <w:lang w:val="en-US"/>
        </w:rPr>
        <w:t xml:space="preserve"> The activation function allows for </w:t>
      </w:r>
      <w:r w:rsidR="00C30FE7">
        <w:rPr>
          <w:lang w:val="en-US"/>
        </w:rPr>
        <w:t>nonlinear</w:t>
      </w:r>
      <w:r w:rsidR="00954811">
        <w:rPr>
          <w:lang w:val="en-US"/>
        </w:rPr>
        <w:t xml:space="preserve"> </w:t>
      </w:r>
      <w:r w:rsidR="00C30FE7">
        <w:rPr>
          <w:lang w:val="en-US"/>
        </w:rPr>
        <w:t>behavior</w:t>
      </w:r>
      <w:r w:rsidR="00954811">
        <w:rPr>
          <w:lang w:val="en-US"/>
        </w:rPr>
        <w:t xml:space="preserve"> of the neural networks.</w:t>
      </w:r>
      <w:r w:rsidR="00C30FE7">
        <w:rPr>
          <w:lang w:val="en-US"/>
        </w:rPr>
        <w:t xml:space="preserve"> It can be any </w:t>
      </w:r>
      <w:r w:rsidR="00DE3B0E">
        <w:rPr>
          <w:lang w:val="en-US"/>
        </w:rPr>
        <w:t>function,</w:t>
      </w:r>
      <w:r w:rsidR="00C30FE7">
        <w:rPr>
          <w:lang w:val="en-US"/>
        </w:rPr>
        <w:t xml:space="preserve"> </w:t>
      </w:r>
      <w:r w:rsidR="000F09DF">
        <w:rPr>
          <w:lang w:val="en-US"/>
        </w:rPr>
        <w:t>but some functions have prevailed</w:t>
      </w:r>
      <w:r w:rsidR="00D73F0B">
        <w:rPr>
          <w:lang w:val="en-US"/>
        </w:rPr>
        <w:t>.</w:t>
      </w:r>
    </w:p>
    <w:p w14:paraId="07E7A63E" w14:textId="77777777" w:rsidR="004D1606" w:rsidRDefault="004D1606" w:rsidP="00E46F3A">
      <w:pPr>
        <w:rPr>
          <w:noProof/>
          <w:lang w:val="en-US"/>
        </w:rPr>
      </w:pPr>
    </w:p>
    <w:p w14:paraId="30079A28" w14:textId="77777777" w:rsidR="004D1606" w:rsidRDefault="004D1606" w:rsidP="004D1606">
      <w:pPr>
        <w:keepNext/>
      </w:pPr>
      <w:r>
        <w:rPr>
          <w:noProof/>
          <w:lang w:val="en-US"/>
        </w:rPr>
        <w:drawing>
          <wp:inline distT="0" distB="0" distL="0" distR="0" wp14:anchorId="25EF7F61" wp14:editId="31BB8594">
            <wp:extent cx="5731510" cy="2250830"/>
            <wp:effectExtent l="0" t="0" r="2540" b="0"/>
            <wp:docPr id="1194194073" name="Neur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94073" name="Neuron.svg"/>
                    <pic:cNvPicPr/>
                  </pic:nvPicPr>
                  <pic:blipFill rotWithShape="1">
                    <a:blip r:embed="rId34">
                      <a:extLst>
                        <a:ext uri="{96DAC541-7B7A-43D3-8B79-37D633B846F1}">
                          <asvg:svgBlip xmlns:asvg="http://schemas.microsoft.com/office/drawing/2016/SVG/main" r:link="rId35"/>
                        </a:ext>
                      </a:extLst>
                    </a:blip>
                    <a:srcRect b="30183"/>
                    <a:stretch>
                      <a:fillRect/>
                    </a:stretch>
                  </pic:blipFill>
                  <pic:spPr bwMode="auto">
                    <a:xfrm>
                      <a:off x="0" y="0"/>
                      <a:ext cx="5731510" cy="2250830"/>
                    </a:xfrm>
                    <a:prstGeom prst="rect">
                      <a:avLst/>
                    </a:prstGeom>
                    <a:ln>
                      <a:noFill/>
                    </a:ln>
                    <a:extLst>
                      <a:ext uri="{53640926-AAD7-44D8-BBD7-CCE9431645EC}">
                        <a14:shadowObscured xmlns:a14="http://schemas.microsoft.com/office/drawing/2010/main"/>
                      </a:ext>
                    </a:extLst>
                  </pic:spPr>
                </pic:pic>
              </a:graphicData>
            </a:graphic>
          </wp:inline>
        </w:drawing>
      </w:r>
    </w:p>
    <w:p w14:paraId="587369C1" w14:textId="7B76E467" w:rsidR="004D1606" w:rsidRDefault="004D1606" w:rsidP="004D1606">
      <w:pPr>
        <w:pStyle w:val="Caption"/>
      </w:pPr>
      <w:bookmarkStart w:id="192" w:name="_Toc180011608"/>
      <w:r>
        <w:t xml:space="preserve">Figure </w:t>
      </w:r>
      <w:fldSimple w:instr=" STYLEREF 1 \s ">
        <w:r w:rsidR="00BC36D0">
          <w:rPr>
            <w:noProof/>
          </w:rPr>
          <w:t>2</w:t>
        </w:r>
      </w:fldSimple>
      <w:r w:rsidR="00FA237D">
        <w:noBreakHyphen/>
      </w:r>
      <w:fldSimple w:instr=" SEQ Figure \* ARABIC \s 1 ">
        <w:r w:rsidR="00BC36D0">
          <w:rPr>
            <w:noProof/>
          </w:rPr>
          <w:t>19</w:t>
        </w:r>
      </w:fldSimple>
      <w:r>
        <w:t xml:space="preserve"> The Structure of a Neuron</w:t>
      </w:r>
      <w:bookmarkEnd w:id="192"/>
    </w:p>
    <w:p w14:paraId="57E99806" w14:textId="77777777" w:rsidR="003C3712" w:rsidRDefault="00393352" w:rsidP="00644067">
      <w:r>
        <w:t>The basic architecture of a neural network</w:t>
      </w:r>
      <w:r w:rsidR="003C3712">
        <w:t xml:space="preserve"> consists of:</w:t>
      </w:r>
    </w:p>
    <w:p w14:paraId="04918580" w14:textId="79AF6071" w:rsidR="00644067" w:rsidRDefault="003C3712" w:rsidP="003C3712">
      <w:pPr>
        <w:pStyle w:val="ListParagraph"/>
        <w:numPr>
          <w:ilvl w:val="0"/>
          <w:numId w:val="63"/>
        </w:numPr>
      </w:pPr>
      <w:r>
        <w:t xml:space="preserve">An </w:t>
      </w:r>
      <w:r w:rsidR="00393352">
        <w:t xml:space="preserve">input layer which is responsible for receiving </w:t>
      </w:r>
      <w:r>
        <w:t>the initial data. Each neuron in the input layer depicts a specific feature or attribute of the input data</w:t>
      </w:r>
    </w:p>
    <w:p w14:paraId="091CF84B" w14:textId="2283A670" w:rsidR="003C3712" w:rsidRDefault="002B6285" w:rsidP="003C3712">
      <w:pPr>
        <w:pStyle w:val="ListParagraph"/>
        <w:numPr>
          <w:ilvl w:val="0"/>
          <w:numId w:val="63"/>
        </w:numPr>
      </w:pPr>
      <w:r>
        <w:lastRenderedPageBreak/>
        <w:t xml:space="preserve">Hidden layers, which are intermediate layers between the input and </w:t>
      </w:r>
      <w:r w:rsidR="00E53025">
        <w:t>output</w:t>
      </w:r>
      <w:r>
        <w:t xml:space="preserve"> layers which are responsible for complex feature recognition</w:t>
      </w:r>
      <w:r w:rsidR="008161AC">
        <w:t>.</w:t>
      </w:r>
    </w:p>
    <w:p w14:paraId="7D9106F2" w14:textId="6D967504" w:rsidR="008161AC" w:rsidRDefault="008161AC" w:rsidP="003C3712">
      <w:pPr>
        <w:pStyle w:val="ListParagraph"/>
        <w:numPr>
          <w:ilvl w:val="0"/>
          <w:numId w:val="63"/>
        </w:numPr>
      </w:pPr>
      <w:r>
        <w:t xml:space="preserve">The </w:t>
      </w:r>
      <w:r w:rsidR="00633CF8">
        <w:t>weights</w:t>
      </w:r>
      <w:r>
        <w:t xml:space="preserve"> and biases which are to be used in the neural </w:t>
      </w:r>
      <w:r w:rsidR="00DE3B0E">
        <w:t>network,</w:t>
      </w:r>
      <w:r>
        <w:t xml:space="preserve"> and which are the parameters to be trained in order </w:t>
      </w:r>
      <w:r w:rsidR="00633CF8">
        <w:t>for the neural network to make meaningful predictions.</w:t>
      </w:r>
    </w:p>
    <w:p w14:paraId="0444BB9F" w14:textId="4C415D8D" w:rsidR="00633CF8" w:rsidRDefault="00633CF8" w:rsidP="003C3712">
      <w:pPr>
        <w:pStyle w:val="ListParagraph"/>
        <w:numPr>
          <w:ilvl w:val="0"/>
          <w:numId w:val="63"/>
        </w:numPr>
      </w:pPr>
      <w:r>
        <w:t xml:space="preserve">An output layer </w:t>
      </w:r>
      <w:r w:rsidR="009F3A78">
        <w:t xml:space="preserve">which generated the final predictions. The </w:t>
      </w:r>
      <w:r w:rsidR="00DE3B0E">
        <w:t>output</w:t>
      </w:r>
      <w:r w:rsidR="009F3A78">
        <w:t xml:space="preserve"> can be binary for classification problems or scalar for regression problems.</w:t>
      </w:r>
    </w:p>
    <w:p w14:paraId="07F0433E" w14:textId="77777777" w:rsidR="004C3700" w:rsidRDefault="00FC670D" w:rsidP="004C3700">
      <w:pPr>
        <w:keepNext/>
        <w:ind w:left="360"/>
      </w:pPr>
      <w:r>
        <w:rPr>
          <w:noProof/>
        </w:rPr>
        <w:drawing>
          <wp:inline distT="0" distB="0" distL="0" distR="0" wp14:anchorId="52A5C065" wp14:editId="02005FA7">
            <wp:extent cx="5731510" cy="3169920"/>
            <wp:effectExtent l="0" t="0" r="0" b="0"/>
            <wp:docPr id="1891805115" name="Neural Network.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05115" name="Neural Network.svg"/>
                    <pic:cNvPicPr/>
                  </pic:nvPicPr>
                  <pic:blipFill>
                    <a:blip r:embed="rId36">
                      <a:extLst>
                        <a:ext uri="{96DAC541-7B7A-43D3-8B79-37D633B846F1}">
                          <asvg:svgBlip xmlns:asvg="http://schemas.microsoft.com/office/drawing/2016/SVG/main" r:link="rId37"/>
                        </a:ext>
                      </a:extLst>
                    </a:blip>
                    <a:stretch>
                      <a:fillRect/>
                    </a:stretch>
                  </pic:blipFill>
                  <pic:spPr>
                    <a:xfrm>
                      <a:off x="0" y="0"/>
                      <a:ext cx="5731510" cy="3169920"/>
                    </a:xfrm>
                    <a:prstGeom prst="rect">
                      <a:avLst/>
                    </a:prstGeom>
                  </pic:spPr>
                </pic:pic>
              </a:graphicData>
            </a:graphic>
          </wp:inline>
        </w:drawing>
      </w:r>
    </w:p>
    <w:p w14:paraId="4A3C088C" w14:textId="1788F2C7" w:rsidR="00FC670D" w:rsidRDefault="004C3700" w:rsidP="004C3700">
      <w:pPr>
        <w:pStyle w:val="Caption"/>
      </w:pPr>
      <w:bookmarkStart w:id="193" w:name="_Toc180011609"/>
      <w:r>
        <w:t xml:space="preserve">Figure </w:t>
      </w:r>
      <w:fldSimple w:instr=" STYLEREF 1 \s ">
        <w:r w:rsidR="00BC36D0">
          <w:rPr>
            <w:noProof/>
          </w:rPr>
          <w:t>2</w:t>
        </w:r>
      </w:fldSimple>
      <w:r w:rsidR="00FA237D">
        <w:noBreakHyphen/>
      </w:r>
      <w:fldSimple w:instr=" SEQ Figure \* ARABIC \s 1 ">
        <w:r w:rsidR="00BC36D0">
          <w:rPr>
            <w:noProof/>
          </w:rPr>
          <w:t>20</w:t>
        </w:r>
      </w:fldSimple>
      <w:r>
        <w:t xml:space="preserve"> Structure of a Neural Network </w:t>
      </w:r>
      <w:sdt>
        <w:sdtPr>
          <w:id w:val="-1163232111"/>
          <w:citation/>
        </w:sdtPr>
        <w:sdtContent>
          <w:r>
            <w:fldChar w:fldCharType="begin"/>
          </w:r>
          <w:r>
            <w:rPr>
              <w:lang w:val="en-US"/>
            </w:rPr>
            <w:instrText xml:space="preserve"> CITATION Aka \l 1033 </w:instrText>
          </w:r>
          <w:r>
            <w:fldChar w:fldCharType="separate"/>
          </w:r>
          <w:r w:rsidR="00BC36D0" w:rsidRPr="00BC36D0">
            <w:rPr>
              <w:noProof/>
              <w:lang w:val="en-US"/>
            </w:rPr>
            <w:t>[8]</w:t>
          </w:r>
          <w:r>
            <w:fldChar w:fldCharType="end"/>
          </w:r>
        </w:sdtContent>
      </w:sdt>
      <w:bookmarkEnd w:id="193"/>
    </w:p>
    <w:p w14:paraId="59DB5AE0" w14:textId="2CAAD0C2" w:rsidR="004C3700" w:rsidRPr="000A404A" w:rsidRDefault="00F54449" w:rsidP="004C3700">
      <w:r>
        <w:t xml:space="preserve">The number of Hidden layers in a neural network can vary. Neural networks </w:t>
      </w:r>
      <w:r w:rsidR="007F7424">
        <w:t xml:space="preserve">which do not have any hidden layers are called “shallow”, </w:t>
      </w:r>
      <w:r w:rsidR="003F56D7">
        <w:t>on</w:t>
      </w:r>
      <w:r w:rsidR="007F7424">
        <w:t xml:space="preserve"> the other hand </w:t>
      </w:r>
      <w:r w:rsidR="003F56D7">
        <w:t>Neural</w:t>
      </w:r>
      <w:r w:rsidR="007F7424">
        <w:t xml:space="preserve"> Networks with hidden layers are called Deep Neural Networks.</w:t>
      </w:r>
    </w:p>
    <w:p w14:paraId="7C134C56" w14:textId="385B867D" w:rsidR="00C522DC" w:rsidRDefault="00FD2390" w:rsidP="004C3700">
      <w:pPr>
        <w:rPr>
          <w:b/>
          <w:bCs/>
          <w:u w:val="single"/>
          <w:lang w:val="en-US"/>
        </w:rPr>
      </w:pPr>
      <w:r>
        <w:rPr>
          <w:b/>
          <w:bCs/>
          <w:u w:val="single"/>
          <w:lang w:val="en-US"/>
        </w:rPr>
        <w:t>Artificial Neural Network T</w:t>
      </w:r>
      <w:r w:rsidR="004302B9">
        <w:rPr>
          <w:b/>
          <w:bCs/>
          <w:u w:val="single"/>
          <w:lang w:val="en-US"/>
        </w:rPr>
        <w:t>raining</w:t>
      </w:r>
    </w:p>
    <w:p w14:paraId="6D810ED9" w14:textId="76287D03" w:rsidR="004302B9" w:rsidRDefault="004302B9" w:rsidP="004C3700">
      <w:pPr>
        <w:rPr>
          <w:lang w:val="en-US"/>
        </w:rPr>
      </w:pPr>
      <w:r>
        <w:rPr>
          <w:lang w:val="en-US"/>
        </w:rPr>
        <w:t xml:space="preserve"> As stated previously</w:t>
      </w:r>
      <w:r w:rsidR="00DE3B0E">
        <w:rPr>
          <w:lang w:val="en-US"/>
        </w:rPr>
        <w:t>,</w:t>
      </w:r>
      <w:r>
        <w:rPr>
          <w:lang w:val="en-US"/>
        </w:rPr>
        <w:t xml:space="preserve"> for a neural network to be useful it has to be trained</w:t>
      </w:r>
      <w:r w:rsidR="001E02BB">
        <w:rPr>
          <w:lang w:val="en-US"/>
        </w:rPr>
        <w:t>. Training involves gathering data similar to the ones that the NN is supposed to predict and the</w:t>
      </w:r>
      <w:r w:rsidR="007C1B65">
        <w:rPr>
          <w:lang w:val="en-US"/>
        </w:rPr>
        <w:t>n</w:t>
      </w:r>
      <w:r w:rsidR="001E02BB">
        <w:rPr>
          <w:lang w:val="en-US"/>
        </w:rPr>
        <w:t xml:space="preserve"> performing an optimization of the w</w:t>
      </w:r>
      <w:r w:rsidR="007C1B65">
        <w:rPr>
          <w:lang w:val="en-US"/>
        </w:rPr>
        <w:t>ei</w:t>
      </w:r>
      <w:r w:rsidR="001E02BB">
        <w:rPr>
          <w:lang w:val="en-US"/>
        </w:rPr>
        <w:t xml:space="preserve">ghts and biases within this network to </w:t>
      </w:r>
      <w:r w:rsidR="00FD2390">
        <w:rPr>
          <w:lang w:val="en-US"/>
        </w:rPr>
        <w:t>minimize</w:t>
      </w:r>
      <w:r w:rsidR="001E02BB">
        <w:rPr>
          <w:lang w:val="en-US"/>
        </w:rPr>
        <w:t xml:space="preserve"> some loss function. A loss function is </w:t>
      </w:r>
      <w:r w:rsidR="005A156D">
        <w:rPr>
          <w:lang w:val="en-US"/>
        </w:rPr>
        <w:t xml:space="preserve">a measure of the amount of error. </w:t>
      </w:r>
      <w:r w:rsidR="00063939">
        <w:rPr>
          <w:lang w:val="en-US"/>
        </w:rPr>
        <w:t>There are many loss functions commonly used for Neural networks</w:t>
      </w:r>
      <w:r w:rsidR="004F4FC5">
        <w:rPr>
          <w:lang w:val="en-US"/>
        </w:rPr>
        <w:t>, but</w:t>
      </w:r>
      <w:r w:rsidR="00744A11">
        <w:rPr>
          <w:lang w:val="en-US"/>
        </w:rPr>
        <w:t xml:space="preserve"> when</w:t>
      </w:r>
      <w:r w:rsidR="004F4FC5">
        <w:rPr>
          <w:lang w:val="en-US"/>
        </w:rPr>
        <w:t xml:space="preserve"> </w:t>
      </w:r>
      <w:r w:rsidR="00744A11">
        <w:rPr>
          <w:lang w:val="en-US"/>
        </w:rPr>
        <w:t xml:space="preserve">a </w:t>
      </w:r>
      <w:r w:rsidR="004F4FC5">
        <w:rPr>
          <w:lang w:val="en-US"/>
        </w:rPr>
        <w:t xml:space="preserve">Neural network is trained on a regression problem the loss function is usually </w:t>
      </w:r>
      <w:r w:rsidR="00F973D3">
        <w:rPr>
          <w:lang w:val="en-US"/>
        </w:rPr>
        <w:t>one of the following:</w:t>
      </w:r>
    </w:p>
    <w:p w14:paraId="48688A02" w14:textId="1CC61215" w:rsidR="004174FA" w:rsidRPr="004174FA" w:rsidRDefault="004174FA" w:rsidP="004174FA">
      <w:pPr>
        <w:pStyle w:val="ListParagraph"/>
        <w:numPr>
          <w:ilvl w:val="0"/>
          <w:numId w:val="65"/>
        </w:numPr>
        <w:rPr>
          <w:lang w:val="en-US"/>
        </w:rPr>
      </w:pPr>
      <w:r>
        <w:rPr>
          <w:lang w:val="en-US"/>
        </w:rPr>
        <w:t>Mean Squared Error (MSE)</w:t>
      </w:r>
    </w:p>
    <w:p w14:paraId="21A4396C" w14:textId="1932B8AF" w:rsidR="004174FA" w:rsidRPr="00695A4B"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hAnsi="Cambria Math"/>
                  <w:lang w:val="en-US"/>
                </w:rPr>
                <m:t>MSE=</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acc>
                            <m:accPr>
                              <m:ctrlPr>
                                <w:rPr>
                                  <w:rFonts w:ascii="Cambria Math" w:hAnsi="Cambria Math"/>
                                  <w:i/>
                                  <w:lang w:val="en-US"/>
                                </w:rPr>
                              </m:ctrlPr>
                            </m:accPr>
                            <m:e>
                              <m:r>
                                <w:rPr>
                                  <w:rFonts w:ascii="Cambria Math" w:hAnsi="Cambria Math"/>
                                  <w:lang w:val="en-US"/>
                                </w:rPr>
                                <m:t>y</m:t>
                              </m:r>
                            </m:e>
                          </m:acc>
                        </m:e>
                      </m:d>
                    </m:e>
                    <m:sup>
                      <m:r>
                        <w:rPr>
                          <w:rFonts w:ascii="Cambria Math" w:hAnsi="Cambria Math"/>
                          <w:lang w:val="en-US"/>
                        </w:rPr>
                        <m:t>2</m:t>
                      </m:r>
                    </m:sup>
                  </m:sSup>
                </m:e>
              </m:nary>
              <m:r>
                <w:rPr>
                  <w:rFonts w:ascii="Cambria Math" w:hAnsi="Cambria Math"/>
                  <w:lang w:val="en-US"/>
                </w:rPr>
                <m:t>#</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69</m:t>
                  </m:r>
                  <m:r>
                    <w:rPr>
                      <w:rFonts w:ascii="Cambria Math" w:hAnsi="Cambria Math"/>
                      <w:i/>
                      <w:lang w:val="en-US"/>
                    </w:rPr>
                    <w:fldChar w:fldCharType="end"/>
                  </m:r>
                </m:e>
              </m:d>
            </m:e>
          </m:eqArr>
        </m:oMath>
      </m:oMathPara>
    </w:p>
    <w:p w14:paraId="66C47AC6" w14:textId="0B93EB66" w:rsidR="00695A4B" w:rsidRDefault="00695A4B" w:rsidP="00695A4B">
      <w:pPr>
        <w:pStyle w:val="ListParagraph"/>
        <w:numPr>
          <w:ilvl w:val="0"/>
          <w:numId w:val="65"/>
        </w:numPr>
        <w:rPr>
          <w:lang w:val="en-US"/>
        </w:rPr>
      </w:pPr>
      <w:r>
        <w:rPr>
          <w:lang w:val="en-US"/>
        </w:rPr>
        <w:t>Root Mean Squared Error</w:t>
      </w:r>
    </w:p>
    <w:p w14:paraId="1AE641F0" w14:textId="1855B255" w:rsidR="007727EA"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hAnsi="Cambria Math"/>
                  <w:lang w:val="en-US"/>
                </w:rPr>
                <m:t xml:space="preserve">RMSE= </m:t>
              </m:r>
              <m:rad>
                <m:radPr>
                  <m:degHide m:val="1"/>
                  <m:ctrlPr>
                    <w:rPr>
                      <w:rFonts w:ascii="Cambria Math" w:hAnsi="Cambria Math"/>
                      <w:i/>
                      <w:lang w:val="en-US"/>
                    </w:rPr>
                  </m:ctrlPr>
                </m:radPr>
                <m:deg/>
                <m:e>
                  <m:r>
                    <w:rPr>
                      <w:rFonts w:ascii="Cambria Math" w:hAnsi="Cambria Math"/>
                      <w:lang w:val="en-US"/>
                    </w:rPr>
                    <m:t>MSE</m:t>
                  </m:r>
                </m:e>
              </m:rad>
              <m:r>
                <w:rPr>
                  <w:rFonts w:ascii="Cambria Math" w:hAnsi="Cambria Math"/>
                  <w:lang w:val="en-US"/>
                </w:rPr>
                <m:t>=</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acc>
                                <m:accPr>
                                  <m:ctrlPr>
                                    <w:rPr>
                                      <w:rFonts w:ascii="Cambria Math" w:hAnsi="Cambria Math"/>
                                      <w:i/>
                                      <w:lang w:val="en-US"/>
                                    </w:rPr>
                                  </m:ctrlPr>
                                </m:accPr>
                                <m:e>
                                  <m:r>
                                    <w:rPr>
                                      <w:rFonts w:ascii="Cambria Math" w:hAnsi="Cambria Math"/>
                                      <w:lang w:val="en-US"/>
                                    </w:rPr>
                                    <m:t>y</m:t>
                                  </m:r>
                                </m:e>
                              </m:acc>
                            </m:e>
                          </m:d>
                        </m:e>
                        <m:sup>
                          <m:r>
                            <w:rPr>
                              <w:rFonts w:ascii="Cambria Math" w:hAnsi="Cambria Math"/>
                              <w:lang w:val="en-US"/>
                            </w:rPr>
                            <m:t>2</m:t>
                          </m:r>
                        </m:sup>
                      </m:sSup>
                    </m:e>
                  </m:nary>
                </m:e>
              </m:rad>
              <m:r>
                <w:rPr>
                  <w:rFonts w:ascii="Cambria Math" w:hAnsi="Cambria Math"/>
                  <w:lang w:val="en-US"/>
                </w:rPr>
                <m:t>#</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70</m:t>
                  </m:r>
                  <m:r>
                    <w:rPr>
                      <w:rFonts w:ascii="Cambria Math" w:hAnsi="Cambria Math"/>
                      <w:i/>
                      <w:lang w:val="en-US"/>
                    </w:rPr>
                    <w:fldChar w:fldCharType="end"/>
                  </m:r>
                </m:e>
              </m:d>
            </m:e>
          </m:eqArr>
        </m:oMath>
      </m:oMathPara>
    </w:p>
    <w:p w14:paraId="6ADC278D" w14:textId="423AFCEF" w:rsidR="007727EA" w:rsidRDefault="00521E5F" w:rsidP="00695A4B">
      <w:pPr>
        <w:pStyle w:val="ListParagraph"/>
        <w:numPr>
          <w:ilvl w:val="0"/>
          <w:numId w:val="65"/>
        </w:numPr>
        <w:rPr>
          <w:lang w:val="en-US"/>
        </w:rPr>
      </w:pPr>
      <w:r>
        <w:rPr>
          <w:lang w:val="en-US"/>
        </w:rPr>
        <w:t>Mean Average Error (MAE)</w:t>
      </w:r>
    </w:p>
    <w:p w14:paraId="3C6CB5C9" w14:textId="39959766" w:rsidR="00521E5F"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hAnsi="Cambria Math"/>
                  <w:lang w:val="en-US"/>
                </w:rPr>
                <m:t>Μ</m:t>
              </m:r>
              <m:r>
                <w:rPr>
                  <w:rFonts w:ascii="Cambria Math" w:hAnsi="Cambria Math"/>
                  <w:lang w:val="el-GR"/>
                </w:rPr>
                <m:t>ΑΕ=</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acc>
                    <m:accPr>
                      <m:ctrlPr>
                        <w:rPr>
                          <w:rFonts w:ascii="Cambria Math" w:hAnsi="Cambria Math"/>
                          <w:i/>
                          <w:lang w:val="en-US"/>
                        </w:rPr>
                      </m:ctrlPr>
                    </m:accPr>
                    <m:e>
                      <m:r>
                        <w:rPr>
                          <w:rFonts w:ascii="Cambria Math" w:hAnsi="Cambria Math"/>
                          <w:lang w:val="en-US"/>
                        </w:rPr>
                        <m:t>y</m:t>
                      </m:r>
                    </m:e>
                  </m:acc>
                  <m:r>
                    <w:rPr>
                      <w:rFonts w:ascii="Cambria Math" w:hAnsi="Cambria Math"/>
                      <w:lang w:val="en-US"/>
                    </w:rPr>
                    <m:t>|</m:t>
                  </m:r>
                </m:e>
              </m:nary>
              <m:r>
                <w:rPr>
                  <w:rFonts w:ascii="Cambria Math" w:hAnsi="Cambria Math"/>
                  <w:lang w:val="en-US"/>
                </w:rPr>
                <m:t xml:space="preserve"> #</m:t>
              </m:r>
              <m:d>
                <m:dPr>
                  <m:ctrlPr>
                    <w:rPr>
                      <w:rFonts w:ascii="Cambria Math" w:hAnsi="Cambria Math"/>
                      <w:i/>
                      <w:lang w:val="en-US"/>
                    </w:rPr>
                  </m:ctrlPr>
                </m:dPr>
                <m:e>
                  <w:bookmarkStart w:id="194" w:name="MAE_Eq"/>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71</m:t>
                  </m:r>
                  <m:r>
                    <w:rPr>
                      <w:rFonts w:ascii="Cambria Math" w:hAnsi="Cambria Math"/>
                      <w:i/>
                      <w:lang w:val="en-US"/>
                    </w:rPr>
                    <w:fldChar w:fldCharType="end"/>
                  </m:r>
                  <w:bookmarkEnd w:id="194"/>
                </m:e>
              </m:d>
            </m:e>
          </m:eqArr>
        </m:oMath>
      </m:oMathPara>
    </w:p>
    <w:p w14:paraId="44DF0FC4" w14:textId="7BB3F936" w:rsidR="00521E5F" w:rsidRDefault="00521E5F" w:rsidP="00521E5F">
      <w:pPr>
        <w:rPr>
          <w:rFonts w:eastAsiaTheme="minorEastAsia"/>
          <w:lang w:val="en-US"/>
        </w:rPr>
      </w:pPr>
      <w:r>
        <w:rPr>
          <w:lang w:val="en-US"/>
        </w:rPr>
        <w:t xml:space="preserve">Where: </w:t>
      </w:r>
      <m:oMath>
        <m:acc>
          <m:accPr>
            <m:ctrlPr>
              <w:rPr>
                <w:rFonts w:ascii="Cambria Math" w:hAnsi="Cambria Math"/>
                <w:i/>
                <w:lang w:val="en-US"/>
              </w:rPr>
            </m:ctrlPr>
          </m:accPr>
          <m:e>
            <m:r>
              <w:rPr>
                <w:rFonts w:ascii="Cambria Math" w:hAnsi="Cambria Math"/>
                <w:lang w:val="en-US"/>
              </w:rPr>
              <m:t>y</m:t>
            </m:r>
          </m:e>
        </m:acc>
        <m:r>
          <w:rPr>
            <w:rFonts w:ascii="Cambria Math" w:hAnsi="Cambria Math"/>
            <w:lang w:val="en-US"/>
          </w:rPr>
          <m:t xml:space="preserve"> is the predicted value of y</m:t>
        </m:r>
      </m:oMath>
    </w:p>
    <w:p w14:paraId="0F6E4CA9" w14:textId="251CE1A9" w:rsidR="00F96B52" w:rsidRPr="000A404A" w:rsidRDefault="00BD714C" w:rsidP="00521E5F">
      <w:r>
        <w:rPr>
          <w:lang w:val="en-US"/>
        </w:rPr>
        <w:t xml:space="preserve">Minimizing any of these functions on test data that the network hasn’t seen before </w:t>
      </w:r>
      <w:r w:rsidR="00C7700D">
        <w:rPr>
          <w:lang w:val="en-US"/>
        </w:rPr>
        <w:t>is the goal of training.</w:t>
      </w:r>
    </w:p>
    <w:p w14:paraId="58061187" w14:textId="5CCEAF02" w:rsidR="00481D87" w:rsidRDefault="000C5395" w:rsidP="00521E5F">
      <w:pPr>
        <w:rPr>
          <w:lang w:val="en-US"/>
        </w:rPr>
      </w:pPr>
      <w:r>
        <w:rPr>
          <w:lang w:val="en-US"/>
        </w:rPr>
        <w:t>To achieve this goal first the available data</w:t>
      </w:r>
      <w:r w:rsidR="006D2D09">
        <w:rPr>
          <w:lang w:val="en-US"/>
        </w:rPr>
        <w:t xml:space="preserve"> which </w:t>
      </w:r>
      <w:r w:rsidR="00397940">
        <w:rPr>
          <w:lang w:val="en-US"/>
        </w:rPr>
        <w:t>contain</w:t>
      </w:r>
      <w:r w:rsidR="006D2D09">
        <w:rPr>
          <w:lang w:val="en-US"/>
        </w:rPr>
        <w:t xml:space="preserve"> both the input and the wanted output</w:t>
      </w:r>
      <w:r w:rsidR="00481D87">
        <w:rPr>
          <w:lang w:val="en-US"/>
        </w:rPr>
        <w:t>,</w:t>
      </w:r>
      <w:r>
        <w:rPr>
          <w:lang w:val="en-US"/>
        </w:rPr>
        <w:t xml:space="preserve"> are randomly split between training data (those that will be used for the adjustment of weights and biases</w:t>
      </w:r>
      <w:r w:rsidR="00DA1FD0">
        <w:rPr>
          <w:lang w:val="en-US"/>
        </w:rPr>
        <w:t>) and test data (those which will be used to judge the performance of the neural network.</w:t>
      </w:r>
      <w:r w:rsidR="00481D87">
        <w:rPr>
          <w:lang w:val="en-US"/>
        </w:rPr>
        <w:t xml:space="preserve"> Then through a process called backpropagation </w:t>
      </w:r>
      <w:r w:rsidR="00A06650">
        <w:rPr>
          <w:lang w:val="en-US"/>
        </w:rPr>
        <w:t xml:space="preserve">(the exact explanation of which is beyond the scope of this thesis) </w:t>
      </w:r>
      <w:r w:rsidR="00F2768E">
        <w:rPr>
          <w:lang w:val="en-US"/>
        </w:rPr>
        <w:t xml:space="preserve">on batches of the training data the </w:t>
      </w:r>
      <w:r w:rsidR="00D1405E">
        <w:rPr>
          <w:lang w:val="en-US"/>
        </w:rPr>
        <w:t>w</w:t>
      </w:r>
      <w:r w:rsidR="00A06650">
        <w:rPr>
          <w:lang w:val="en-US"/>
        </w:rPr>
        <w:t>e</w:t>
      </w:r>
      <w:r w:rsidR="00D1405E">
        <w:rPr>
          <w:lang w:val="en-US"/>
        </w:rPr>
        <w:t>ight</w:t>
      </w:r>
      <w:r w:rsidR="00A06650">
        <w:rPr>
          <w:lang w:val="en-US"/>
        </w:rPr>
        <w:t>s</w:t>
      </w:r>
      <w:r w:rsidR="00D1405E">
        <w:rPr>
          <w:lang w:val="en-US"/>
        </w:rPr>
        <w:t xml:space="preserve"> are updated in such a way</w:t>
      </w:r>
      <w:r w:rsidR="00397940">
        <w:rPr>
          <w:lang w:val="en-US"/>
        </w:rPr>
        <w:t xml:space="preserve"> so as</w:t>
      </w:r>
      <w:r w:rsidR="00D1405E">
        <w:rPr>
          <w:lang w:val="en-US"/>
        </w:rPr>
        <w:t xml:space="preserve"> </w:t>
      </w:r>
      <w:r w:rsidR="00397940">
        <w:rPr>
          <w:lang w:val="en-US"/>
        </w:rPr>
        <w:t>to</w:t>
      </w:r>
      <w:r w:rsidR="00D1405E">
        <w:rPr>
          <w:lang w:val="en-US"/>
        </w:rPr>
        <w:t xml:space="preserve"> reduce the value of the loss function for this particular set of data points.</w:t>
      </w:r>
      <w:r w:rsidR="00903D8A">
        <w:rPr>
          <w:lang w:val="en-US"/>
        </w:rPr>
        <w:t xml:space="preserve"> Once all the batches of data have been run through the network and the weights have been adjusted accordingl</w:t>
      </w:r>
      <w:r w:rsidR="00AD2C4C">
        <w:rPr>
          <w:lang w:val="en-US"/>
        </w:rPr>
        <w:t xml:space="preserve">y, we say that the network has </w:t>
      </w:r>
      <w:r w:rsidR="00397940">
        <w:rPr>
          <w:lang w:val="en-US"/>
        </w:rPr>
        <w:t>completed</w:t>
      </w:r>
      <w:r w:rsidR="00AD2C4C">
        <w:rPr>
          <w:lang w:val="en-US"/>
        </w:rPr>
        <w:t xml:space="preserve"> one pass through the training data</w:t>
      </w:r>
      <w:r w:rsidR="00D1405E">
        <w:rPr>
          <w:lang w:val="en-US"/>
        </w:rPr>
        <w:t xml:space="preserve"> This procedure estimates the negative gradie</w:t>
      </w:r>
      <w:r w:rsidR="000B6BB1">
        <w:rPr>
          <w:lang w:val="en-US"/>
        </w:rPr>
        <w:t xml:space="preserve">nt of the loss function and so the network </w:t>
      </w:r>
      <w:r w:rsidR="00397940">
        <w:rPr>
          <w:lang w:val="en-US"/>
        </w:rPr>
        <w:t>work</w:t>
      </w:r>
      <w:r w:rsidR="00FB09CC">
        <w:rPr>
          <w:lang w:val="en-US"/>
        </w:rPr>
        <w:t xml:space="preserve">s </w:t>
      </w:r>
      <w:r w:rsidR="000B6BB1">
        <w:rPr>
          <w:lang w:val="en-US"/>
        </w:rPr>
        <w:t>its way down the slope of the loss function.</w:t>
      </w:r>
      <w:r w:rsidR="00B72AFC">
        <w:rPr>
          <w:lang w:val="en-US"/>
        </w:rPr>
        <w:t xml:space="preserve"> The number of times this procedure is repeated is called epochs. </w:t>
      </w:r>
      <w:r w:rsidR="00AD2C4C">
        <w:rPr>
          <w:lang w:val="en-US"/>
        </w:rPr>
        <w:t xml:space="preserve"> The number of epochs </w:t>
      </w:r>
      <w:r w:rsidR="00DA194B">
        <w:rPr>
          <w:lang w:val="en-US"/>
        </w:rPr>
        <w:t>should be such that an optimum solution is reached without overfitting the network to the test data.</w:t>
      </w:r>
    </w:p>
    <w:p w14:paraId="3F27ECEA" w14:textId="77777777" w:rsidR="00C257D8" w:rsidRDefault="00C257D8" w:rsidP="00521E5F">
      <w:pPr>
        <w:rPr>
          <w:lang w:val="en-US"/>
        </w:rPr>
      </w:pPr>
    </w:p>
    <w:p w14:paraId="3BE2C4A2" w14:textId="72303D24" w:rsidR="00C257D8" w:rsidRDefault="00C257D8" w:rsidP="00521E5F">
      <w:pPr>
        <w:rPr>
          <w:b/>
          <w:bCs/>
          <w:u w:val="single"/>
          <w:lang w:val="en-US"/>
        </w:rPr>
      </w:pPr>
      <w:r>
        <w:rPr>
          <w:b/>
          <w:bCs/>
          <w:u w:val="single"/>
          <w:lang w:val="en-US"/>
        </w:rPr>
        <w:t>Hyperparameter Tuning</w:t>
      </w:r>
    </w:p>
    <w:p w14:paraId="5A92EA2F" w14:textId="308515C9" w:rsidR="003607C3" w:rsidRDefault="00E22205" w:rsidP="00521E5F">
      <w:pPr>
        <w:rPr>
          <w:lang w:val="en-US"/>
        </w:rPr>
      </w:pPr>
      <w:r>
        <w:rPr>
          <w:lang w:val="en-US"/>
        </w:rPr>
        <w:t xml:space="preserve">As we have </w:t>
      </w:r>
      <w:r w:rsidR="00744A11">
        <w:rPr>
          <w:lang w:val="en-US"/>
        </w:rPr>
        <w:t>seen,</w:t>
      </w:r>
      <w:r>
        <w:rPr>
          <w:lang w:val="en-US"/>
        </w:rPr>
        <w:t xml:space="preserve"> in order to define a neural network many parameters have to</w:t>
      </w:r>
      <w:r w:rsidR="00744A11">
        <w:rPr>
          <w:lang w:val="en-US"/>
        </w:rPr>
        <w:t xml:space="preserve"> be</w:t>
      </w:r>
      <w:r>
        <w:rPr>
          <w:lang w:val="en-US"/>
        </w:rPr>
        <w:t xml:space="preserve"> chosen in advance. Those parameters include the number of hidden layers, the number of neurons in each layer along with the activation function of each layer to name a few. The best set of parameters is not known a priori and there is no method of selecting the optimal set.</w:t>
      </w:r>
    </w:p>
    <w:p w14:paraId="72E2EBEE" w14:textId="551DC8CB" w:rsidR="00AE24CB" w:rsidRDefault="003607C3" w:rsidP="00521E5F">
      <w:pPr>
        <w:rPr>
          <w:lang w:val="en-US"/>
        </w:rPr>
      </w:pPr>
      <w:r>
        <w:rPr>
          <w:lang w:val="en-US"/>
        </w:rPr>
        <w:t xml:space="preserve">The process of optimization of a model’s hyperparameters is called </w:t>
      </w:r>
      <w:r w:rsidRPr="003607C3">
        <w:rPr>
          <w:i/>
          <w:iCs/>
          <w:lang w:val="en-US"/>
        </w:rPr>
        <w:t>hyper</w:t>
      </w:r>
      <w:r w:rsidR="00744A11">
        <w:rPr>
          <w:i/>
          <w:iCs/>
          <w:lang w:val="en-US"/>
        </w:rPr>
        <w:t>parameter</w:t>
      </w:r>
      <w:r w:rsidR="001404FE">
        <w:rPr>
          <w:i/>
          <w:iCs/>
          <w:lang w:val="en-US"/>
        </w:rPr>
        <w:t xml:space="preserve"> </w:t>
      </w:r>
      <w:r w:rsidRPr="003607C3">
        <w:rPr>
          <w:i/>
          <w:iCs/>
          <w:lang w:val="en-US"/>
        </w:rPr>
        <w:t>tuning</w:t>
      </w:r>
      <w:r w:rsidR="001404FE">
        <w:rPr>
          <w:lang w:val="en-US"/>
        </w:rPr>
        <w:t xml:space="preserve">. There are many optimization algorithms that achieve this. One of the more interesting ones and the one that will be employed for this application is the HyperBand </w:t>
      </w:r>
      <w:r w:rsidR="00402B2D">
        <w:rPr>
          <w:lang w:val="en-US"/>
        </w:rPr>
        <w:t xml:space="preserve">algorithm </w:t>
      </w:r>
      <w:sdt>
        <w:sdtPr>
          <w:rPr>
            <w:lang w:val="en-US"/>
          </w:rPr>
          <w:id w:val="-1806537953"/>
          <w:citation/>
        </w:sdtPr>
        <w:sdtContent>
          <w:r w:rsidR="00402B2D">
            <w:rPr>
              <w:lang w:val="en-US"/>
            </w:rPr>
            <w:fldChar w:fldCharType="begin"/>
          </w:r>
          <w:r w:rsidR="00402B2D">
            <w:rPr>
              <w:lang w:val="en-US"/>
            </w:rPr>
            <w:instrText xml:space="preserve"> CITATION Lis18 \l 1033 </w:instrText>
          </w:r>
          <w:r w:rsidR="00402B2D">
            <w:rPr>
              <w:lang w:val="en-US"/>
            </w:rPr>
            <w:fldChar w:fldCharType="separate"/>
          </w:r>
          <w:r w:rsidR="00BC36D0" w:rsidRPr="00BC36D0">
            <w:rPr>
              <w:noProof/>
              <w:lang w:val="en-US"/>
            </w:rPr>
            <w:t>[9]</w:t>
          </w:r>
          <w:r w:rsidR="00402B2D">
            <w:rPr>
              <w:lang w:val="en-US"/>
            </w:rPr>
            <w:fldChar w:fldCharType="end"/>
          </w:r>
        </w:sdtContent>
      </w:sdt>
      <w:r w:rsidR="00AE24CB">
        <w:rPr>
          <w:lang w:val="en-US"/>
        </w:rPr>
        <w:t>. The algorithm is an improvement of the Successive Halving algorithm.</w:t>
      </w:r>
    </w:p>
    <w:p w14:paraId="3806E314" w14:textId="119E6A17" w:rsidR="00DF329D" w:rsidRDefault="00AE24CB" w:rsidP="00521E5F">
      <w:pPr>
        <w:rPr>
          <w:lang w:val="en-US"/>
        </w:rPr>
      </w:pPr>
      <w:r>
        <w:rPr>
          <w:lang w:val="en-US"/>
        </w:rPr>
        <w:t xml:space="preserve">The </w:t>
      </w:r>
      <w:r w:rsidR="000F6690">
        <w:rPr>
          <w:lang w:val="en-US"/>
        </w:rPr>
        <w:t xml:space="preserve">Idea behind the </w:t>
      </w:r>
      <w:r>
        <w:rPr>
          <w:lang w:val="en-US"/>
        </w:rPr>
        <w:t>Successive halving algorithm is quite simple.</w:t>
      </w:r>
      <w:r w:rsidR="000F6690">
        <w:rPr>
          <w:lang w:val="en-US"/>
        </w:rPr>
        <w:t xml:space="preserve"> It </w:t>
      </w:r>
      <w:r w:rsidR="00E9639A">
        <w:rPr>
          <w:lang w:val="en-US"/>
        </w:rPr>
        <w:t>uniformly</w:t>
      </w:r>
      <w:r w:rsidR="000F6690">
        <w:rPr>
          <w:lang w:val="en-US"/>
        </w:rPr>
        <w:t xml:space="preserve"> allocates a budget of resources</w:t>
      </w:r>
      <w:r w:rsidR="002359EE">
        <w:rPr>
          <w:lang w:val="en-US"/>
        </w:rPr>
        <w:t xml:space="preserve"> (computational time) to a set of hyperparameters evaluates the performance of each test</w:t>
      </w:r>
      <w:r w:rsidR="00DF329D">
        <w:rPr>
          <w:lang w:val="en-US"/>
        </w:rPr>
        <w:t>, reject the bottom 50% and repeat until one configuration remains.</w:t>
      </w:r>
      <w:r w:rsidR="00E9639A">
        <w:rPr>
          <w:lang w:val="en-US"/>
        </w:rPr>
        <w:t xml:space="preserve"> The problem with this algorithm is that it is not known whether testing a larger number of configurations with limited budget each or a smaller number of </w:t>
      </w:r>
      <w:r w:rsidR="00664BD2">
        <w:rPr>
          <w:lang w:val="en-US"/>
        </w:rPr>
        <w:t>configurations</w:t>
      </w:r>
      <w:r w:rsidR="00E9639A">
        <w:rPr>
          <w:lang w:val="en-US"/>
        </w:rPr>
        <w:t xml:space="preserve"> with more budget will result in a better outcome.</w:t>
      </w:r>
    </w:p>
    <w:p w14:paraId="25847AEF" w14:textId="6565AFDD" w:rsidR="00860220" w:rsidRDefault="00E9639A" w:rsidP="008471FF">
      <w:pPr>
        <w:rPr>
          <w:rFonts w:eastAsiaTheme="minorEastAsia"/>
          <w:lang w:val="en-US"/>
        </w:rPr>
      </w:pPr>
      <w:r>
        <w:rPr>
          <w:lang w:val="en-US"/>
        </w:rPr>
        <w:lastRenderedPageBreak/>
        <w:t>This is the problem that the Hy</w:t>
      </w:r>
      <w:r w:rsidR="007B3739">
        <w:rPr>
          <w:lang w:val="en-US"/>
        </w:rPr>
        <w:t>p</w:t>
      </w:r>
      <w:r>
        <w:rPr>
          <w:lang w:val="en-US"/>
        </w:rPr>
        <w:t xml:space="preserve">erBand algorithm was made to tackle. </w:t>
      </w:r>
      <w:r w:rsidR="003C340A">
        <w:rPr>
          <w:lang w:val="en-US"/>
        </w:rPr>
        <w:t xml:space="preserve">It does this by performing a grid search over feasible values of </w:t>
      </w:r>
      <m:oMath>
        <m:r>
          <w:rPr>
            <w:rFonts w:ascii="Cambria Math" w:hAnsi="Cambria Math"/>
            <w:lang w:val="en-US"/>
          </w:rPr>
          <m:t>n</m:t>
        </m:r>
      </m:oMath>
      <w:r w:rsidR="00F1362A">
        <w:rPr>
          <w:rFonts w:eastAsiaTheme="minorEastAsia"/>
          <w:lang w:val="en-US"/>
        </w:rPr>
        <w:t xml:space="preserve"> and </w:t>
      </w:r>
      <m:oMath>
        <m:r>
          <w:rPr>
            <w:rFonts w:ascii="Cambria Math" w:eastAsiaTheme="minorEastAsia" w:hAnsi="Cambria Math"/>
            <w:lang w:val="en-US"/>
          </w:rPr>
          <m:t>r</m:t>
        </m:r>
      </m:oMath>
      <w:r w:rsidR="00F1362A">
        <w:rPr>
          <w:rFonts w:eastAsiaTheme="minorEastAsia"/>
          <w:lang w:val="en-US"/>
        </w:rPr>
        <w:t>,</w:t>
      </w:r>
      <w:r w:rsidR="008049D7">
        <w:rPr>
          <w:rFonts w:eastAsiaTheme="minorEastAsia"/>
          <w:lang w:val="en-US"/>
        </w:rPr>
        <w:t xml:space="preserve"> where </w:t>
      </w:r>
      <m:oMath>
        <m:r>
          <w:rPr>
            <w:rFonts w:ascii="Cambria Math" w:eastAsiaTheme="minorEastAsia" w:hAnsi="Cambria Math"/>
            <w:lang w:val="en-US"/>
          </w:rPr>
          <m:t>n</m:t>
        </m:r>
      </m:oMath>
      <w:r w:rsidR="008049D7">
        <w:rPr>
          <w:rFonts w:eastAsiaTheme="minorEastAsia"/>
          <w:lang w:val="en-US"/>
        </w:rPr>
        <w:t xml:space="preserve"> is the number of </w:t>
      </w:r>
      <w:r w:rsidR="00E53025">
        <w:rPr>
          <w:rFonts w:eastAsiaTheme="minorEastAsia"/>
          <w:lang w:val="en-US"/>
        </w:rPr>
        <w:t>configurations</w:t>
      </w:r>
      <w:r w:rsidR="008049D7">
        <w:rPr>
          <w:rFonts w:eastAsiaTheme="minorEastAsia"/>
          <w:lang w:val="en-US"/>
        </w:rPr>
        <w:t xml:space="preserve"> to be tested an</w:t>
      </w:r>
      <w:r w:rsidR="00F1362A">
        <w:rPr>
          <w:rFonts w:eastAsiaTheme="minorEastAsia"/>
          <w:lang w:val="en-US"/>
        </w:rPr>
        <w:t xml:space="preserve">d </w:t>
      </w:r>
      <m:oMath>
        <m:r>
          <w:rPr>
            <w:rFonts w:ascii="Cambria Math" w:eastAsiaTheme="minorEastAsia" w:hAnsi="Cambria Math"/>
            <w:lang w:val="en-US"/>
          </w:rPr>
          <m:t>r</m:t>
        </m:r>
      </m:oMath>
      <w:r w:rsidR="00F1362A">
        <w:rPr>
          <w:rFonts w:eastAsiaTheme="minorEastAsia"/>
          <w:lang w:val="en-US"/>
        </w:rPr>
        <w:t xml:space="preserve"> is the</w:t>
      </w:r>
      <w:r w:rsidR="004A4353">
        <w:rPr>
          <w:rFonts w:eastAsiaTheme="minorEastAsia"/>
          <w:lang w:val="en-US"/>
        </w:rPr>
        <w:t xml:space="preserve"> minimum resource that is allocated to all configurations before they are allowed to be discarded.</w:t>
      </w:r>
    </w:p>
    <w:p w14:paraId="0918A474" w14:textId="77777777" w:rsidR="00860220" w:rsidRDefault="00860220">
      <w:pPr>
        <w:rPr>
          <w:rFonts w:eastAsiaTheme="minorEastAsia"/>
          <w:lang w:val="en-US"/>
        </w:rPr>
      </w:pPr>
      <w:r>
        <w:rPr>
          <w:rFonts w:eastAsiaTheme="minorEastAsia"/>
          <w:lang w:val="en-US"/>
        </w:rPr>
        <w:br w:type="page"/>
      </w:r>
    </w:p>
    <w:p w14:paraId="4B49B305" w14:textId="77777777" w:rsidR="008471FF" w:rsidRPr="00744A11" w:rsidRDefault="008471FF" w:rsidP="008471FF">
      <w:pPr>
        <w:rPr>
          <w:rFonts w:eastAsiaTheme="minorEastAsia"/>
          <w:lang w:val="en-US"/>
        </w:rPr>
      </w:pPr>
    </w:p>
    <w:p w14:paraId="73E6E998" w14:textId="7861C15A" w:rsidR="000D05B1" w:rsidRDefault="0063493F" w:rsidP="0063493F">
      <w:pPr>
        <w:pStyle w:val="Heading1"/>
        <w:rPr>
          <w:lang w:val="en-US"/>
        </w:rPr>
      </w:pPr>
      <w:bookmarkStart w:id="195" w:name="_Toc180011549"/>
      <w:r>
        <w:rPr>
          <w:lang w:val="en-US"/>
        </w:rPr>
        <w:t>Methodology</w:t>
      </w:r>
      <w:bookmarkEnd w:id="195"/>
    </w:p>
    <w:p w14:paraId="16A61646" w14:textId="735954AA" w:rsidR="00B37E08" w:rsidRDefault="00C86119" w:rsidP="00C86119">
      <w:pPr>
        <w:rPr>
          <w:lang w:val="en-US"/>
        </w:rPr>
      </w:pPr>
      <w:r>
        <w:rPr>
          <w:lang w:val="en-US"/>
        </w:rPr>
        <w:t xml:space="preserve">In this chapter </w:t>
      </w:r>
      <w:r w:rsidR="00793F1F">
        <w:rPr>
          <w:lang w:val="en-US"/>
        </w:rPr>
        <w:t xml:space="preserve">the theoretical </w:t>
      </w:r>
      <w:r w:rsidR="00D101C5">
        <w:rPr>
          <w:lang w:val="en-US"/>
        </w:rPr>
        <w:t xml:space="preserve">background </w:t>
      </w:r>
      <w:r w:rsidR="00225605">
        <w:rPr>
          <w:lang w:val="en-US"/>
        </w:rPr>
        <w:t xml:space="preserve">developed in chapter </w:t>
      </w:r>
      <w:r w:rsidR="00225605">
        <w:rPr>
          <w:lang w:val="en-US"/>
        </w:rPr>
        <w:fldChar w:fldCharType="begin"/>
      </w:r>
      <w:r w:rsidR="00225605">
        <w:rPr>
          <w:lang w:val="en-US"/>
        </w:rPr>
        <w:instrText xml:space="preserve"> REF _Ref174222222 \r \h </w:instrText>
      </w:r>
      <w:r w:rsidR="00225605">
        <w:rPr>
          <w:lang w:val="en-US"/>
        </w:rPr>
      </w:r>
      <w:r w:rsidR="00225605">
        <w:rPr>
          <w:lang w:val="en-US"/>
        </w:rPr>
        <w:fldChar w:fldCharType="separate"/>
      </w:r>
      <w:r w:rsidR="00BC36D0">
        <w:rPr>
          <w:lang w:val="en-US"/>
        </w:rPr>
        <w:t>0</w:t>
      </w:r>
      <w:r w:rsidR="00225605">
        <w:rPr>
          <w:lang w:val="en-US"/>
        </w:rPr>
        <w:fldChar w:fldCharType="end"/>
      </w:r>
      <w:r w:rsidR="002117A0">
        <w:rPr>
          <w:lang w:val="en-US"/>
        </w:rPr>
        <w:t xml:space="preserve"> will be put to practice to solve an actual example pr</w:t>
      </w:r>
      <w:r w:rsidR="00775FAB">
        <w:rPr>
          <w:lang w:val="en-US"/>
        </w:rPr>
        <w:t>oblem.</w:t>
      </w:r>
      <w:r w:rsidR="00931083">
        <w:rPr>
          <w:lang w:val="en-US"/>
        </w:rPr>
        <w:t xml:space="preserve"> </w:t>
      </w:r>
      <w:r w:rsidR="00E36A78">
        <w:rPr>
          <w:lang w:val="en-US"/>
        </w:rPr>
        <w:t xml:space="preserve">This chapter will explain the problem that </w:t>
      </w:r>
      <w:r w:rsidR="00724C4C">
        <w:rPr>
          <w:lang w:val="en-US"/>
        </w:rPr>
        <w:t xml:space="preserve">is to be solved. It will </w:t>
      </w:r>
      <w:r w:rsidR="0039674F">
        <w:rPr>
          <w:lang w:val="en-US"/>
        </w:rPr>
        <w:t xml:space="preserve">explain how the model is set up for aeroelastic analysis </w:t>
      </w:r>
      <w:r w:rsidR="00B37E08">
        <w:rPr>
          <w:lang w:val="en-US"/>
        </w:rPr>
        <w:t>as well as the process used to optimize the design.</w:t>
      </w:r>
    </w:p>
    <w:p w14:paraId="5E8F14AD" w14:textId="33897F85" w:rsidR="00C86119" w:rsidRDefault="00B37E08" w:rsidP="00B37E08">
      <w:pPr>
        <w:pStyle w:val="Heading2"/>
        <w:rPr>
          <w:lang w:val="en-US"/>
        </w:rPr>
      </w:pPr>
      <w:bookmarkStart w:id="196" w:name="_Toc180011550"/>
      <w:r>
        <w:rPr>
          <w:lang w:val="en-US"/>
        </w:rPr>
        <w:t>Problem Introduction</w:t>
      </w:r>
      <w:bookmarkEnd w:id="196"/>
      <w:r w:rsidR="00884308">
        <w:rPr>
          <w:lang w:val="en-US"/>
        </w:rPr>
        <w:t xml:space="preserve"> </w:t>
      </w:r>
    </w:p>
    <w:p w14:paraId="37B010AD" w14:textId="65EA8430" w:rsidR="001B0FFD" w:rsidRPr="008F477B" w:rsidRDefault="00DC4A51" w:rsidP="001B0FFD">
      <w:r>
        <w:rPr>
          <w:lang w:val="en-US"/>
        </w:rPr>
        <w:t xml:space="preserve">The problem that has been chosen as an example application of all the theory developed in the previous chapter </w:t>
      </w:r>
      <w:r w:rsidR="00F75E15">
        <w:rPr>
          <w:lang w:val="en-US"/>
        </w:rPr>
        <w:t xml:space="preserve">is </w:t>
      </w:r>
      <w:r w:rsidR="00F41521">
        <w:rPr>
          <w:lang w:val="en-US"/>
        </w:rPr>
        <w:t xml:space="preserve">the flutter characteristics study of </w:t>
      </w:r>
      <w:r w:rsidR="00151725">
        <w:rPr>
          <w:lang w:val="en-US"/>
        </w:rPr>
        <w:t xml:space="preserve">the ASW 28 glider main wing and the subsequent </w:t>
      </w:r>
      <w:r w:rsidR="00763824">
        <w:rPr>
          <w:lang w:val="en-US"/>
        </w:rPr>
        <w:t>material design optimization to tailor the flutter characteristics to specific requirements.</w:t>
      </w:r>
      <w:r w:rsidR="001259E0">
        <w:rPr>
          <w:lang w:val="en-US"/>
        </w:rPr>
        <w:t xml:space="preserve"> This choice of this specific aircraft is because it has an extremely large a</w:t>
      </w:r>
      <w:r w:rsidR="008A1CA0">
        <w:rPr>
          <w:lang w:val="en-US"/>
        </w:rPr>
        <w:t xml:space="preserve">spect ratio thus making it also very flexible. </w:t>
      </w:r>
      <w:r w:rsidR="00655972">
        <w:rPr>
          <w:lang w:val="en-US"/>
        </w:rPr>
        <w:t>Moreover</w:t>
      </w:r>
      <w:r w:rsidR="002D0BCE" w:rsidRPr="002D0BCE">
        <w:t>,</w:t>
      </w:r>
      <w:r w:rsidR="00655972">
        <w:rPr>
          <w:lang w:val="en-US"/>
        </w:rPr>
        <w:t xml:space="preserve"> the main goal of a glider is to achieve the best glide angle</w:t>
      </w:r>
      <w:r w:rsidR="001C38AB">
        <w:rPr>
          <w:lang w:val="en-US"/>
        </w:rPr>
        <w:t xml:space="preserve"> so reduction of weight is of utmost importance and so these </w:t>
      </w:r>
      <w:r w:rsidR="00ED2DAA">
        <w:rPr>
          <w:lang w:val="en-US"/>
        </w:rPr>
        <w:t>vehicles</w:t>
      </w:r>
      <w:r w:rsidR="001C38AB">
        <w:rPr>
          <w:lang w:val="en-US"/>
        </w:rPr>
        <w:t xml:space="preserve"> </w:t>
      </w:r>
      <w:r w:rsidR="00ED2DAA">
        <w:rPr>
          <w:lang w:val="en-US"/>
        </w:rPr>
        <w:t>are ideal for this application as they combine the high likelihood of flutter occurring with the need to optimize for the lowest weight possible.</w:t>
      </w:r>
    </w:p>
    <w:p w14:paraId="09A8E334" w14:textId="2C00BD64" w:rsidR="000C4841" w:rsidRDefault="000E6F09" w:rsidP="001B0FFD">
      <w:r>
        <w:rPr>
          <w:lang w:val="en-US"/>
        </w:rPr>
        <w:t>“</w:t>
      </w:r>
      <w:r w:rsidR="00EE0227" w:rsidRPr="00EE0227">
        <w:t>The ASW 28 is Schleicher’s high-performance glider for the FAI-Standard Class with 15m span.</w:t>
      </w:r>
      <w:r w:rsidR="00EE0227">
        <w:t>”</w:t>
      </w:r>
      <w:sdt>
        <w:sdtPr>
          <w:id w:val="573243294"/>
          <w:citation/>
        </w:sdtPr>
        <w:sdtContent>
          <w:r w:rsidR="00EE0227">
            <w:fldChar w:fldCharType="begin"/>
          </w:r>
          <w:r w:rsidR="00EE0227">
            <w:rPr>
              <w:lang w:val="en-US"/>
            </w:rPr>
            <w:instrText xml:space="preserve"> CITATION Ale \l 1033 </w:instrText>
          </w:r>
          <w:r w:rsidR="00EE0227">
            <w:fldChar w:fldCharType="separate"/>
          </w:r>
          <w:r w:rsidR="00BC36D0">
            <w:rPr>
              <w:noProof/>
              <w:lang w:val="en-US"/>
            </w:rPr>
            <w:t xml:space="preserve"> </w:t>
          </w:r>
          <w:r w:rsidR="00BC36D0" w:rsidRPr="00BC36D0">
            <w:rPr>
              <w:noProof/>
              <w:lang w:val="en-US"/>
            </w:rPr>
            <w:t>[10]</w:t>
          </w:r>
          <w:r w:rsidR="00EE0227">
            <w:fldChar w:fldCharType="end"/>
          </w:r>
        </w:sdtContent>
      </w:sdt>
      <w:r w:rsidR="003A2C93">
        <w:t xml:space="preserve"> </w:t>
      </w:r>
      <w:r w:rsidR="00F23950">
        <w:t>The technical data of this aircraft are summarized in the following table:</w:t>
      </w:r>
    </w:p>
    <w:p w14:paraId="6A222EDA" w14:textId="0210D58B" w:rsidR="00AB52C3" w:rsidRDefault="00AB52C3" w:rsidP="00AB52C3">
      <w:pPr>
        <w:pStyle w:val="Caption"/>
        <w:keepNext/>
      </w:pPr>
      <w:bookmarkStart w:id="197" w:name="_Toc181542473"/>
      <w:r>
        <w:lastRenderedPageBreak/>
        <w:t xml:space="preserve">Table </w:t>
      </w:r>
      <w:fldSimple w:instr=" SEQ Table \* ARABIC ">
        <w:r w:rsidR="0011627E">
          <w:rPr>
            <w:noProof/>
          </w:rPr>
          <w:t>3</w:t>
        </w:r>
      </w:fldSimple>
      <w:r w:rsidRPr="00AB52C3">
        <w:t xml:space="preserve"> Technical Data of ASW 28 glider</w:t>
      </w:r>
      <w:r>
        <w:t xml:space="preserve"> </w:t>
      </w:r>
      <w:sdt>
        <w:sdtPr>
          <w:id w:val="-624999420"/>
          <w:citation/>
        </w:sdtPr>
        <w:sdtContent>
          <w:r w:rsidR="00676D2E">
            <w:fldChar w:fldCharType="begin"/>
          </w:r>
          <w:r w:rsidR="00676D2E">
            <w:rPr>
              <w:lang w:val="en-US"/>
            </w:rPr>
            <w:instrText xml:space="preserve"> CITATION Ale \l 1033 </w:instrText>
          </w:r>
          <w:r w:rsidR="00676D2E">
            <w:fldChar w:fldCharType="separate"/>
          </w:r>
          <w:r w:rsidR="00BC36D0" w:rsidRPr="00BC36D0">
            <w:rPr>
              <w:noProof/>
              <w:lang w:val="en-US"/>
            </w:rPr>
            <w:t>[10]</w:t>
          </w:r>
          <w:r w:rsidR="00676D2E">
            <w:fldChar w:fldCharType="end"/>
          </w:r>
        </w:sdtContent>
      </w:sdt>
      <w:bookmarkEnd w:id="197"/>
    </w:p>
    <w:p w14:paraId="563EC7B6" w14:textId="5BDE0815" w:rsidR="00F23950" w:rsidRDefault="008F477B" w:rsidP="00676D2E">
      <w:pPr>
        <w:keepNext/>
        <w:jc w:val="center"/>
      </w:pPr>
      <w:r w:rsidRPr="008F477B">
        <w:rPr>
          <w:noProof/>
        </w:rPr>
        <w:drawing>
          <wp:inline distT="0" distB="0" distL="0" distR="0" wp14:anchorId="030733A3" wp14:editId="730F4526">
            <wp:extent cx="2670714" cy="4195234"/>
            <wp:effectExtent l="0" t="0" r="0" b="0"/>
            <wp:docPr id="5" name="Picture 4" descr="A screenshot of a computer&#10;&#10;Description automatically generated">
              <a:extLst xmlns:a="http://schemas.openxmlformats.org/drawingml/2006/main">
                <a:ext uri="{FF2B5EF4-FFF2-40B4-BE49-F238E27FC236}">
                  <a16:creationId xmlns:a16="http://schemas.microsoft.com/office/drawing/2014/main" id="{DBFA0DBA-13AC-172D-0732-8661F2C2F4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DBFA0DBA-13AC-172D-0732-8661F2C2F4A3}"/>
                        </a:ext>
                      </a:extLst>
                    </pic:cNvPr>
                    <pic:cNvPicPr>
                      <a:picLocks noChangeAspect="1"/>
                    </pic:cNvPicPr>
                  </pic:nvPicPr>
                  <pic:blipFill rotWithShape="1">
                    <a:blip r:embed="rId38"/>
                    <a:srcRect t="28920"/>
                    <a:stretch/>
                  </pic:blipFill>
                  <pic:spPr>
                    <a:xfrm>
                      <a:off x="0" y="0"/>
                      <a:ext cx="2676585" cy="4204457"/>
                    </a:xfrm>
                    <a:prstGeom prst="rect">
                      <a:avLst/>
                    </a:prstGeom>
                  </pic:spPr>
                </pic:pic>
              </a:graphicData>
            </a:graphic>
          </wp:inline>
        </w:drawing>
      </w:r>
    </w:p>
    <w:p w14:paraId="641EE486" w14:textId="77777777" w:rsidR="00CA6A58" w:rsidRDefault="00CA6A58" w:rsidP="00676D2E">
      <w:pPr>
        <w:keepNext/>
        <w:jc w:val="center"/>
      </w:pPr>
      <w:r w:rsidRPr="00CA6A58">
        <w:rPr>
          <w:noProof/>
        </w:rPr>
        <w:drawing>
          <wp:inline distT="0" distB="0" distL="0" distR="0" wp14:anchorId="5666AE9A" wp14:editId="469D622D">
            <wp:extent cx="5031579" cy="3062643"/>
            <wp:effectExtent l="0" t="0" r="0" b="4445"/>
            <wp:docPr id="7" name="Picture 6" descr="A screenshot of a computer&#10;&#10;Description automatically generated">
              <a:extLst xmlns:a="http://schemas.openxmlformats.org/drawingml/2006/main">
                <a:ext uri="{FF2B5EF4-FFF2-40B4-BE49-F238E27FC236}">
                  <a16:creationId xmlns:a16="http://schemas.microsoft.com/office/drawing/2014/main" id="{AF29F60A-C955-5F4F-EB20-20BA334AB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AF29F60A-C955-5F4F-EB20-20BA334ABA78}"/>
                        </a:ext>
                      </a:extLst>
                    </pic:cNvPr>
                    <pic:cNvPicPr>
                      <a:picLocks noChangeAspect="1"/>
                    </pic:cNvPicPr>
                  </pic:nvPicPr>
                  <pic:blipFill rotWithShape="1">
                    <a:blip r:embed="rId38"/>
                    <a:srcRect b="72457"/>
                    <a:stretch/>
                  </pic:blipFill>
                  <pic:spPr>
                    <a:xfrm>
                      <a:off x="0" y="0"/>
                      <a:ext cx="5031579" cy="3062643"/>
                    </a:xfrm>
                    <a:prstGeom prst="rect">
                      <a:avLst/>
                    </a:prstGeom>
                  </pic:spPr>
                </pic:pic>
              </a:graphicData>
            </a:graphic>
          </wp:inline>
        </w:drawing>
      </w:r>
    </w:p>
    <w:p w14:paraId="20C6FC58" w14:textId="531A044D" w:rsidR="00CA6A58" w:rsidRDefault="00CA6A58" w:rsidP="00CA6A58">
      <w:pPr>
        <w:pStyle w:val="Caption"/>
      </w:pPr>
      <w:bookmarkStart w:id="198" w:name="_Toc180011610"/>
      <w:r>
        <w:t xml:space="preserve">Figure </w:t>
      </w:r>
      <w:fldSimple w:instr=" STYLEREF 1 \s ">
        <w:r w:rsidR="00BC36D0">
          <w:rPr>
            <w:noProof/>
          </w:rPr>
          <w:t>3</w:t>
        </w:r>
      </w:fldSimple>
      <w:r w:rsidR="00FA237D">
        <w:noBreakHyphen/>
      </w:r>
      <w:fldSimple w:instr=" SEQ Figure \* ARABIC \s 1 ">
        <w:r w:rsidR="00BC36D0">
          <w:rPr>
            <w:noProof/>
          </w:rPr>
          <w:t>1</w:t>
        </w:r>
      </w:fldSimple>
      <w:r>
        <w:t xml:space="preserve"> Front, side and top view of ASW 28 glider</w:t>
      </w:r>
      <w:sdt>
        <w:sdtPr>
          <w:id w:val="80721233"/>
          <w:citation/>
        </w:sdtPr>
        <w:sdtContent>
          <w:r>
            <w:fldChar w:fldCharType="begin"/>
          </w:r>
          <w:r>
            <w:rPr>
              <w:lang w:val="en-US"/>
            </w:rPr>
            <w:instrText xml:space="preserve"> CITATION Ale \l 1033 </w:instrText>
          </w:r>
          <w:r>
            <w:fldChar w:fldCharType="separate"/>
          </w:r>
          <w:r w:rsidR="00BC36D0">
            <w:rPr>
              <w:noProof/>
              <w:lang w:val="en-US"/>
            </w:rPr>
            <w:t xml:space="preserve"> </w:t>
          </w:r>
          <w:r w:rsidR="00BC36D0" w:rsidRPr="00BC36D0">
            <w:rPr>
              <w:noProof/>
              <w:lang w:val="en-US"/>
            </w:rPr>
            <w:t>[10]</w:t>
          </w:r>
          <w:r>
            <w:fldChar w:fldCharType="end"/>
          </w:r>
        </w:sdtContent>
      </w:sdt>
      <w:bookmarkEnd w:id="198"/>
    </w:p>
    <w:p w14:paraId="3B7CDC9F" w14:textId="77777777" w:rsidR="00860220" w:rsidRPr="00860220" w:rsidRDefault="00860220" w:rsidP="00860220"/>
    <w:p w14:paraId="3359B91C" w14:textId="77777777" w:rsidR="008F477B" w:rsidRPr="008F477B" w:rsidRDefault="008F477B" w:rsidP="008F477B"/>
    <w:p w14:paraId="5D84C756" w14:textId="150A19C2" w:rsidR="006F4E9D" w:rsidRDefault="0046379D" w:rsidP="001B0FFD">
      <w:pPr>
        <w:rPr>
          <w:lang w:val="en-US"/>
        </w:rPr>
      </w:pPr>
      <w:r>
        <w:rPr>
          <w:lang w:val="en-US"/>
        </w:rPr>
        <w:lastRenderedPageBreak/>
        <w:t>The analysis of th</w:t>
      </w:r>
      <w:r w:rsidR="004627A1">
        <w:rPr>
          <w:lang w:val="en-US"/>
        </w:rPr>
        <w:t xml:space="preserve">e main Wing of the ASW 28 </w:t>
      </w:r>
      <w:r w:rsidR="00746E08">
        <w:rPr>
          <w:lang w:val="en-US"/>
        </w:rPr>
        <w:t>will include the following steps:</w:t>
      </w:r>
    </w:p>
    <w:p w14:paraId="2633FAE6" w14:textId="4B9CE3F3" w:rsidR="00940690" w:rsidRDefault="00746E08" w:rsidP="00746E08">
      <w:pPr>
        <w:pStyle w:val="ListParagraph"/>
        <w:numPr>
          <w:ilvl w:val="0"/>
          <w:numId w:val="25"/>
        </w:numPr>
        <w:rPr>
          <w:lang w:val="en-US"/>
        </w:rPr>
      </w:pPr>
      <w:r>
        <w:rPr>
          <w:lang w:val="en-US"/>
        </w:rPr>
        <w:t xml:space="preserve">Model set up in </w:t>
      </w:r>
      <w:r w:rsidR="00074FD1">
        <w:rPr>
          <w:lang w:val="en-US"/>
        </w:rPr>
        <w:t xml:space="preserve">Altair </w:t>
      </w:r>
      <w:r>
        <w:rPr>
          <w:lang w:val="en-US"/>
        </w:rPr>
        <w:t>Hyper</w:t>
      </w:r>
      <w:r w:rsidR="00DF78AB">
        <w:rPr>
          <w:lang w:val="en-US"/>
        </w:rPr>
        <w:t>M</w:t>
      </w:r>
      <w:r w:rsidR="00074FD1">
        <w:rPr>
          <w:lang w:val="en-US"/>
        </w:rPr>
        <w:t>esh</w:t>
      </w:r>
      <w:r w:rsidR="00924226">
        <w:rPr>
          <w:lang w:val="en-US"/>
        </w:rPr>
        <w:t xml:space="preserve"> </w:t>
      </w:r>
      <w:r w:rsidR="00940690">
        <w:rPr>
          <w:lang w:val="en-US"/>
        </w:rPr>
        <w:t>for modal analysis and flutter analysis</w:t>
      </w:r>
    </w:p>
    <w:p w14:paraId="6483C647" w14:textId="60B4A4BF" w:rsidR="008827C3" w:rsidRDefault="0067676B" w:rsidP="00746E08">
      <w:pPr>
        <w:pStyle w:val="ListParagraph"/>
        <w:numPr>
          <w:ilvl w:val="0"/>
          <w:numId w:val="25"/>
        </w:numPr>
        <w:rPr>
          <w:lang w:val="en-US"/>
        </w:rPr>
      </w:pPr>
      <w:r>
        <w:rPr>
          <w:lang w:val="en-US"/>
        </w:rPr>
        <w:t xml:space="preserve">Creation of a Python script to read </w:t>
      </w:r>
      <w:r w:rsidR="00264166">
        <w:rPr>
          <w:lang w:val="en-US"/>
        </w:rPr>
        <w:t xml:space="preserve">Flutter results from </w:t>
      </w:r>
      <w:r w:rsidR="00CB23C6">
        <w:rPr>
          <w:lang w:val="en-US"/>
        </w:rPr>
        <w:t>O</w:t>
      </w:r>
      <w:r w:rsidR="00264166">
        <w:rPr>
          <w:lang w:val="en-US"/>
        </w:rPr>
        <w:t>ptistruct</w:t>
      </w:r>
      <w:r w:rsidR="00CB23C6">
        <w:rPr>
          <w:lang w:val="en-US"/>
        </w:rPr>
        <w:t xml:space="preserve"> solver</w:t>
      </w:r>
    </w:p>
    <w:p w14:paraId="46814915" w14:textId="1FA8023B" w:rsidR="00264166" w:rsidRPr="00766A87" w:rsidRDefault="00940690" w:rsidP="00CB23C6">
      <w:pPr>
        <w:pStyle w:val="ListParagraph"/>
        <w:numPr>
          <w:ilvl w:val="0"/>
          <w:numId w:val="25"/>
        </w:numPr>
        <w:rPr>
          <w:lang w:val="en-US"/>
        </w:rPr>
      </w:pPr>
      <w:r>
        <w:rPr>
          <w:lang w:val="en-US"/>
        </w:rPr>
        <w:t xml:space="preserve">Definition of Optimization </w:t>
      </w:r>
      <w:r w:rsidR="008827C3">
        <w:rPr>
          <w:lang w:val="en-US"/>
        </w:rPr>
        <w:t xml:space="preserve">problem parameters using different optimization </w:t>
      </w:r>
      <w:r w:rsidR="00DF78AB">
        <w:rPr>
          <w:lang w:val="en-US"/>
        </w:rPr>
        <w:t>techniques</w:t>
      </w:r>
      <w:r w:rsidR="00074FD1">
        <w:rPr>
          <w:lang w:val="en-US"/>
        </w:rPr>
        <w:t xml:space="preserve"> </w:t>
      </w:r>
      <w:r w:rsidR="00264166">
        <w:rPr>
          <w:lang w:val="en-US"/>
        </w:rPr>
        <w:t>and implementation using Python.</w:t>
      </w:r>
    </w:p>
    <w:p w14:paraId="2AF7C529" w14:textId="77777777" w:rsidR="00766A87" w:rsidRPr="002D0BCE" w:rsidRDefault="00766A87" w:rsidP="00766A87"/>
    <w:p w14:paraId="6B13257D" w14:textId="77777777" w:rsidR="00766A87" w:rsidRPr="002D0BCE" w:rsidRDefault="00766A87" w:rsidP="00766A87"/>
    <w:p w14:paraId="2296D0AF" w14:textId="77777777" w:rsidR="00766A87" w:rsidRPr="002D0BCE" w:rsidRDefault="00766A87" w:rsidP="00766A87"/>
    <w:p w14:paraId="7DA24597" w14:textId="77777777" w:rsidR="00766A87" w:rsidRPr="002D0BCE" w:rsidRDefault="00766A87" w:rsidP="00766A87"/>
    <w:p w14:paraId="7FA521D2" w14:textId="77777777" w:rsidR="00766A87" w:rsidRPr="002D0BCE" w:rsidRDefault="00766A87" w:rsidP="00766A87"/>
    <w:p w14:paraId="40BE40DC" w14:textId="77777777" w:rsidR="00766A87" w:rsidRPr="002D0BCE" w:rsidRDefault="00766A87" w:rsidP="00766A87"/>
    <w:p w14:paraId="36931FFF" w14:textId="77777777" w:rsidR="00766A87" w:rsidRPr="002D0BCE" w:rsidRDefault="00766A87" w:rsidP="00766A87"/>
    <w:p w14:paraId="01445E57" w14:textId="77777777" w:rsidR="00766A87" w:rsidRPr="002D0BCE" w:rsidRDefault="00766A87" w:rsidP="00766A87"/>
    <w:p w14:paraId="1337ABF1" w14:textId="77777777" w:rsidR="00766A87" w:rsidRPr="002D0BCE" w:rsidRDefault="00766A87" w:rsidP="00766A87"/>
    <w:p w14:paraId="45E8AB7A" w14:textId="77777777" w:rsidR="00766A87" w:rsidRPr="002D0BCE" w:rsidRDefault="00766A87" w:rsidP="00766A87"/>
    <w:p w14:paraId="48166163" w14:textId="77777777" w:rsidR="00766A87" w:rsidRPr="002D0BCE" w:rsidRDefault="00766A87" w:rsidP="00766A87"/>
    <w:p w14:paraId="41E4309D" w14:textId="77777777" w:rsidR="00766A87" w:rsidRPr="002D0BCE" w:rsidRDefault="00766A87" w:rsidP="00766A87"/>
    <w:p w14:paraId="4605530D" w14:textId="77777777" w:rsidR="00766A87" w:rsidRPr="002D0BCE" w:rsidRDefault="00766A87" w:rsidP="00766A87"/>
    <w:p w14:paraId="1FFC60DA" w14:textId="77777777" w:rsidR="00766A87" w:rsidRPr="002D0BCE" w:rsidRDefault="00766A87" w:rsidP="00766A87"/>
    <w:p w14:paraId="748CD77A" w14:textId="77777777" w:rsidR="00766A87" w:rsidRPr="002D0BCE" w:rsidRDefault="00766A87" w:rsidP="00766A87"/>
    <w:p w14:paraId="17E8DFFE" w14:textId="77777777" w:rsidR="00766A87" w:rsidRPr="002D0BCE" w:rsidRDefault="00766A87" w:rsidP="00766A87"/>
    <w:p w14:paraId="325DD531" w14:textId="77777777" w:rsidR="00766A87" w:rsidRPr="002D0BCE" w:rsidRDefault="00766A87" w:rsidP="00766A87"/>
    <w:p w14:paraId="592AE171" w14:textId="77777777" w:rsidR="00766A87" w:rsidRPr="002D0BCE" w:rsidRDefault="00766A87" w:rsidP="00766A87"/>
    <w:p w14:paraId="223AFD36" w14:textId="77777777" w:rsidR="00766A87" w:rsidRPr="002D0BCE" w:rsidRDefault="00766A87" w:rsidP="00766A87"/>
    <w:p w14:paraId="3FCDC5B4" w14:textId="77777777" w:rsidR="00766A87" w:rsidRPr="002D0BCE" w:rsidRDefault="00766A87" w:rsidP="00766A87"/>
    <w:p w14:paraId="2D590501" w14:textId="77777777" w:rsidR="00766A87" w:rsidRPr="002D0BCE" w:rsidRDefault="00766A87" w:rsidP="00766A87"/>
    <w:p w14:paraId="59CC51F1" w14:textId="77777777" w:rsidR="00766A87" w:rsidRPr="002D0BCE" w:rsidRDefault="00766A87" w:rsidP="00766A87"/>
    <w:p w14:paraId="6662B22E" w14:textId="77777777" w:rsidR="00766A87" w:rsidRPr="002D0BCE" w:rsidRDefault="00766A87" w:rsidP="00766A87"/>
    <w:p w14:paraId="6D28767A" w14:textId="77777777" w:rsidR="00766A87" w:rsidRPr="002D0BCE" w:rsidRDefault="00766A87" w:rsidP="00766A87"/>
    <w:p w14:paraId="34E1FB50" w14:textId="77777777" w:rsidR="00766A87" w:rsidRPr="002D0BCE" w:rsidRDefault="00766A87" w:rsidP="00766A87"/>
    <w:p w14:paraId="0E2C8411" w14:textId="6A1CD3D4" w:rsidR="0063493F" w:rsidRDefault="00DF78AB" w:rsidP="0063493F">
      <w:pPr>
        <w:pStyle w:val="Heading2"/>
        <w:rPr>
          <w:lang w:val="en-US"/>
        </w:rPr>
      </w:pPr>
      <w:bookmarkStart w:id="199" w:name="_Ref175744290"/>
      <w:bookmarkStart w:id="200" w:name="_Toc180011551"/>
      <w:r>
        <w:rPr>
          <w:lang w:val="en-US"/>
        </w:rPr>
        <w:lastRenderedPageBreak/>
        <w:t xml:space="preserve">ASW 28 </w:t>
      </w:r>
      <w:r w:rsidR="00487923">
        <w:rPr>
          <w:lang w:val="en-US"/>
        </w:rPr>
        <w:t xml:space="preserve">main </w:t>
      </w:r>
      <w:r w:rsidR="001F07D9">
        <w:rPr>
          <w:lang w:val="en-US"/>
        </w:rPr>
        <w:t xml:space="preserve">Composite </w:t>
      </w:r>
      <w:r w:rsidR="00BF183C">
        <w:rPr>
          <w:lang w:val="en-US"/>
        </w:rPr>
        <w:t>Wing Model</w:t>
      </w:r>
      <w:bookmarkEnd w:id="199"/>
      <w:bookmarkEnd w:id="200"/>
    </w:p>
    <w:p w14:paraId="2E61A776" w14:textId="5FD24155" w:rsidR="0069490B" w:rsidRDefault="00734082" w:rsidP="00734082">
      <w:pPr>
        <w:pStyle w:val="Heading3"/>
        <w:rPr>
          <w:lang w:val="en-US"/>
        </w:rPr>
      </w:pPr>
      <w:bookmarkStart w:id="201" w:name="_Toc180011552"/>
      <w:r>
        <w:rPr>
          <w:lang w:val="en-US"/>
        </w:rPr>
        <w:t>Wing Geometry &amp; Discretization</w:t>
      </w:r>
      <w:bookmarkEnd w:id="201"/>
    </w:p>
    <w:p w14:paraId="48841FD3" w14:textId="2D361157" w:rsidR="009B5E67" w:rsidRDefault="009B5E67" w:rsidP="009B5E67">
      <w:pPr>
        <w:rPr>
          <w:lang w:val="en-US"/>
        </w:rPr>
      </w:pPr>
      <w:r>
        <w:rPr>
          <w:lang w:val="en-US"/>
        </w:rPr>
        <w:t xml:space="preserve">The external geometry of the Wing was imported to HyperMesh </w:t>
      </w:r>
      <w:r w:rsidR="00672A26">
        <w:rPr>
          <w:lang w:val="en-US"/>
        </w:rPr>
        <w:t>from a CAD file</w:t>
      </w:r>
      <w:r w:rsidR="0034788F">
        <w:rPr>
          <w:lang w:val="en-US"/>
        </w:rPr>
        <w:t xml:space="preserve">. The geometry was cleaned up so as to contain only the main wing of the aircraft </w:t>
      </w:r>
      <w:r w:rsidR="00332999">
        <w:rPr>
          <w:lang w:val="en-US"/>
        </w:rPr>
        <w:t xml:space="preserve">and because of some inaccuracies and because of the </w:t>
      </w:r>
      <w:r w:rsidR="00F83392">
        <w:rPr>
          <w:lang w:val="en-US"/>
        </w:rPr>
        <w:t>non-metric</w:t>
      </w:r>
      <w:r w:rsidR="00332999">
        <w:rPr>
          <w:lang w:val="en-US"/>
        </w:rPr>
        <w:t xml:space="preserve"> </w:t>
      </w:r>
      <w:r w:rsidR="00A55537">
        <w:rPr>
          <w:lang w:val="en-US"/>
        </w:rPr>
        <w:t>length units used a scale transformation had to be used.</w:t>
      </w:r>
    </w:p>
    <w:p w14:paraId="481A44E7" w14:textId="77777777" w:rsidR="00A76C5D" w:rsidRDefault="00A76C5D" w:rsidP="00A76C5D">
      <w:pPr>
        <w:keepNext/>
      </w:pPr>
      <w:r>
        <w:rPr>
          <w:noProof/>
          <w:lang w:val="el-GR"/>
        </w:rPr>
        <w:drawing>
          <wp:inline distT="0" distB="0" distL="0" distR="0" wp14:anchorId="062707AA" wp14:editId="636237D2">
            <wp:extent cx="5731510" cy="3319780"/>
            <wp:effectExtent l="0" t="0" r="2540" b="0"/>
            <wp:docPr id="2136322478" name="ASW 28 External Geometry.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22478" name="ASW 28 External Geometry.png" descr="A screenshot of a computer&#10;&#10;Description automatically generated"/>
                    <pic:cNvPicPr/>
                  </pic:nvPicPr>
                  <pic:blipFill>
                    <a:blip r:link="rId39"/>
                    <a:stretch>
                      <a:fillRect/>
                    </a:stretch>
                  </pic:blipFill>
                  <pic:spPr>
                    <a:xfrm>
                      <a:off x="0" y="0"/>
                      <a:ext cx="5731510" cy="3319780"/>
                    </a:xfrm>
                    <a:prstGeom prst="rect">
                      <a:avLst/>
                    </a:prstGeom>
                  </pic:spPr>
                </pic:pic>
              </a:graphicData>
            </a:graphic>
          </wp:inline>
        </w:drawing>
      </w:r>
    </w:p>
    <w:p w14:paraId="31E75B3B" w14:textId="730AAD2D" w:rsidR="006E0D3E" w:rsidRPr="00A76C5D" w:rsidRDefault="00A76C5D" w:rsidP="00A76C5D">
      <w:pPr>
        <w:pStyle w:val="Caption"/>
      </w:pPr>
      <w:bookmarkStart w:id="202" w:name="_Toc180011611"/>
      <w:r>
        <w:t xml:space="preserve">Figure </w:t>
      </w:r>
      <w:fldSimple w:instr=" STYLEREF 1 \s ">
        <w:r w:rsidR="00BC36D0">
          <w:rPr>
            <w:noProof/>
          </w:rPr>
          <w:t>3</w:t>
        </w:r>
      </w:fldSimple>
      <w:r w:rsidR="00FA237D">
        <w:noBreakHyphen/>
      </w:r>
      <w:fldSimple w:instr=" SEQ Figure \* ARABIC \s 1 ">
        <w:r w:rsidR="00BC36D0">
          <w:rPr>
            <w:noProof/>
          </w:rPr>
          <w:t>2</w:t>
        </w:r>
      </w:fldSimple>
      <w:r>
        <w:t xml:space="preserve"> ASW 28 Wing external geometry</w:t>
      </w:r>
      <w:r w:rsidR="002D4C1F">
        <w:t xml:space="preserve"> (length in meters)</w:t>
      </w:r>
      <w:bookmarkEnd w:id="202"/>
    </w:p>
    <w:p w14:paraId="0BCCDB28" w14:textId="77777777" w:rsidR="00E93C56" w:rsidRPr="006E0D3E" w:rsidRDefault="00E93C56" w:rsidP="009B5E67">
      <w:pPr>
        <w:rPr>
          <w:lang w:val="en-US"/>
        </w:rPr>
      </w:pPr>
    </w:p>
    <w:p w14:paraId="66E54267" w14:textId="73E03286" w:rsidR="00E93C56" w:rsidRDefault="00A76C5D" w:rsidP="009B5E67">
      <w:pPr>
        <w:rPr>
          <w:lang w:val="en-US"/>
        </w:rPr>
      </w:pPr>
      <w:r>
        <w:rPr>
          <w:lang w:val="en-US"/>
        </w:rPr>
        <w:t xml:space="preserve">After the </w:t>
      </w:r>
      <w:r w:rsidR="00D01E3A">
        <w:rPr>
          <w:lang w:val="en-US"/>
        </w:rPr>
        <w:t>creation</w:t>
      </w:r>
      <w:r>
        <w:rPr>
          <w:lang w:val="en-US"/>
        </w:rPr>
        <w:t xml:space="preserve"> of the external geometry the internal structure</w:t>
      </w:r>
      <w:r w:rsidR="00604D29">
        <w:rPr>
          <w:lang w:val="en-US"/>
        </w:rPr>
        <w:t xml:space="preserve"> </w:t>
      </w:r>
      <w:r w:rsidR="00863779">
        <w:rPr>
          <w:lang w:val="en-US"/>
        </w:rPr>
        <w:t xml:space="preserve">of the </w:t>
      </w:r>
      <w:r w:rsidR="000A58D4">
        <w:rPr>
          <w:lang w:val="en-US"/>
        </w:rPr>
        <w:t xml:space="preserve">Wing had to be created from scratch. Since the detailed </w:t>
      </w:r>
      <w:r w:rsidR="00320062">
        <w:rPr>
          <w:lang w:val="en-US"/>
        </w:rPr>
        <w:t>drawings</w:t>
      </w:r>
      <w:r w:rsidR="000A58D4">
        <w:rPr>
          <w:lang w:val="en-US"/>
        </w:rPr>
        <w:t xml:space="preserve"> of </w:t>
      </w:r>
      <w:r w:rsidR="00851B26">
        <w:rPr>
          <w:lang w:val="en-US"/>
        </w:rPr>
        <w:t xml:space="preserve">the internal structure are not available, the internal structure geometry was improvised </w:t>
      </w:r>
      <w:r w:rsidR="00703607">
        <w:rPr>
          <w:lang w:val="en-US"/>
        </w:rPr>
        <w:t xml:space="preserve">based on some pictures of the disassembled wing. The main features of most </w:t>
      </w:r>
      <w:r w:rsidR="005C00AE">
        <w:rPr>
          <w:lang w:val="en-US"/>
        </w:rPr>
        <w:t>modern wings’ internal geometry are the spars and ribs.</w:t>
      </w:r>
      <w:r w:rsidR="00D538D8">
        <w:rPr>
          <w:lang w:val="en-US"/>
        </w:rPr>
        <w:t xml:space="preserve"> Spars are </w:t>
      </w:r>
      <w:r w:rsidR="00E52F64">
        <w:rPr>
          <w:lang w:val="en-US"/>
        </w:rPr>
        <w:t>the main structural member of the wing</w:t>
      </w:r>
      <w:r w:rsidR="00AF2F26">
        <w:rPr>
          <w:lang w:val="en-US"/>
        </w:rPr>
        <w:t xml:space="preserve"> which </w:t>
      </w:r>
      <w:r w:rsidR="00224657">
        <w:rPr>
          <w:lang w:val="en-US"/>
        </w:rPr>
        <w:t xml:space="preserve">run spanwise along the length of the wing and </w:t>
      </w:r>
      <w:r w:rsidR="00AF2F26">
        <w:rPr>
          <w:lang w:val="en-US"/>
        </w:rPr>
        <w:t xml:space="preserve">are responsible </w:t>
      </w:r>
      <w:r w:rsidR="00D30399">
        <w:rPr>
          <w:lang w:val="en-US"/>
        </w:rPr>
        <w:t>for</w:t>
      </w:r>
      <w:r w:rsidR="00AF2F26">
        <w:rPr>
          <w:lang w:val="en-US"/>
        </w:rPr>
        <w:t xml:space="preserve"> carrying aerodynamic loads to the main </w:t>
      </w:r>
      <w:r w:rsidR="00224657">
        <w:rPr>
          <w:lang w:val="en-US"/>
        </w:rPr>
        <w:t>fuselage.</w:t>
      </w:r>
      <w:r w:rsidR="007F65B9">
        <w:rPr>
          <w:lang w:val="en-US"/>
        </w:rPr>
        <w:t xml:space="preserve"> Ribs are </w:t>
      </w:r>
      <w:r w:rsidR="00D66336">
        <w:rPr>
          <w:lang w:val="en-US"/>
        </w:rPr>
        <w:t>structural members of the wing that run chordwise (perpendicular to the spars)</w:t>
      </w:r>
      <w:r w:rsidR="00102C77">
        <w:rPr>
          <w:lang w:val="en-US"/>
        </w:rPr>
        <w:t xml:space="preserve"> and their purpose is to support the wing’s skin </w:t>
      </w:r>
      <w:r w:rsidR="00EC08D5">
        <w:rPr>
          <w:lang w:val="en-US"/>
        </w:rPr>
        <w:t>so that it maintains the proper airfoil profile.</w:t>
      </w:r>
    </w:p>
    <w:p w14:paraId="6CA4F489" w14:textId="158F3DA9" w:rsidR="00EC08D5" w:rsidRDefault="00441F2D" w:rsidP="009B5E67">
      <w:pPr>
        <w:rPr>
          <w:lang w:val="en-US"/>
        </w:rPr>
      </w:pPr>
      <w:r>
        <w:rPr>
          <w:lang w:val="en-US"/>
        </w:rPr>
        <w:t xml:space="preserve">Modern glider wings usually have only one main spar and several ribs. For this application </w:t>
      </w:r>
      <w:r w:rsidR="00BA073B">
        <w:rPr>
          <w:lang w:val="en-US"/>
        </w:rPr>
        <w:t>a single</w:t>
      </w:r>
      <w:r w:rsidR="00433C73">
        <w:rPr>
          <w:lang w:val="en-US"/>
        </w:rPr>
        <w:t xml:space="preserve"> main spar of rectangular cross section which tapers towards the wing</w:t>
      </w:r>
      <w:r w:rsidR="00BA073B">
        <w:rPr>
          <w:lang w:val="en-US"/>
        </w:rPr>
        <w:t>’s</w:t>
      </w:r>
      <w:r w:rsidR="00433C73">
        <w:rPr>
          <w:lang w:val="en-US"/>
        </w:rPr>
        <w:t xml:space="preserve"> </w:t>
      </w:r>
      <w:r w:rsidR="00BA073B">
        <w:rPr>
          <w:lang w:val="en-US"/>
        </w:rPr>
        <w:t>tip and 6 ribs are used.</w:t>
      </w:r>
    </w:p>
    <w:p w14:paraId="3D4BCA81" w14:textId="77777777" w:rsidR="00441F2D" w:rsidRDefault="00441F2D" w:rsidP="009B5E67">
      <w:pPr>
        <w:rPr>
          <w:lang w:val="en-US"/>
        </w:rPr>
      </w:pPr>
    </w:p>
    <w:p w14:paraId="794E5DB3" w14:textId="77777777" w:rsidR="00441F2D" w:rsidRDefault="00441F2D" w:rsidP="00441F2D">
      <w:pPr>
        <w:keepNext/>
      </w:pPr>
      <w:r>
        <w:rPr>
          <w:noProof/>
          <w:lang w:val="en-US"/>
        </w:rPr>
        <w:lastRenderedPageBreak/>
        <w:drawing>
          <wp:inline distT="0" distB="0" distL="0" distR="0" wp14:anchorId="2B19979E" wp14:editId="4A046F4C">
            <wp:extent cx="5731510" cy="3297555"/>
            <wp:effectExtent l="0" t="0" r="2540" b="0"/>
            <wp:docPr id="1351118072" name="ASW 28 Internal Geometry.png" descr="A long line of metal ro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18072" name="ASW 28 Internal Geometry.png" descr="A long line of metal rods&#10;&#10;Description automatically generated with medium confidence"/>
                    <pic:cNvPicPr/>
                  </pic:nvPicPr>
                  <pic:blipFill>
                    <a:blip r:link="rId40"/>
                    <a:stretch>
                      <a:fillRect/>
                    </a:stretch>
                  </pic:blipFill>
                  <pic:spPr>
                    <a:xfrm>
                      <a:off x="0" y="0"/>
                      <a:ext cx="5731510" cy="3297555"/>
                    </a:xfrm>
                    <a:prstGeom prst="rect">
                      <a:avLst/>
                    </a:prstGeom>
                  </pic:spPr>
                </pic:pic>
              </a:graphicData>
            </a:graphic>
          </wp:inline>
        </w:drawing>
      </w:r>
    </w:p>
    <w:p w14:paraId="0492BA9F" w14:textId="42BF0A75" w:rsidR="00441F2D" w:rsidRPr="00A76C5D" w:rsidRDefault="00441F2D" w:rsidP="00441F2D">
      <w:pPr>
        <w:pStyle w:val="Caption"/>
        <w:rPr>
          <w:lang w:val="en-US"/>
        </w:rPr>
      </w:pPr>
      <w:bookmarkStart w:id="203" w:name="_Toc180011612"/>
      <w:r>
        <w:t xml:space="preserve">Figure </w:t>
      </w:r>
      <w:fldSimple w:instr=" STYLEREF 1 \s ">
        <w:r w:rsidR="00BC36D0">
          <w:rPr>
            <w:noProof/>
          </w:rPr>
          <w:t>3</w:t>
        </w:r>
      </w:fldSimple>
      <w:r w:rsidR="00FA237D">
        <w:noBreakHyphen/>
      </w:r>
      <w:fldSimple w:instr=" SEQ Figure \* ARABIC \s 1 ">
        <w:r w:rsidR="00BC36D0">
          <w:rPr>
            <w:noProof/>
          </w:rPr>
          <w:t>3</w:t>
        </w:r>
      </w:fldSimple>
      <w:r>
        <w:t xml:space="preserve"> ASW 28 Wing Internal geometry</w:t>
      </w:r>
      <w:bookmarkEnd w:id="203"/>
    </w:p>
    <w:p w14:paraId="4F8939EA" w14:textId="77777777" w:rsidR="00963E7C" w:rsidRPr="00963E7C" w:rsidRDefault="00963E7C" w:rsidP="00963E7C">
      <w:pPr>
        <w:rPr>
          <w:lang w:val="en-US"/>
        </w:rPr>
      </w:pPr>
    </w:p>
    <w:p w14:paraId="38049CDE" w14:textId="35BC45A2" w:rsidR="00A53A7C" w:rsidRDefault="0090756A" w:rsidP="00B134F3">
      <w:pPr>
        <w:rPr>
          <w:rFonts w:eastAsiaTheme="minorEastAsia"/>
          <w:lang w:val="en-US"/>
        </w:rPr>
      </w:pPr>
      <w:r>
        <w:rPr>
          <w:lang w:val="en-US"/>
        </w:rPr>
        <w:t>The discretization of the geometry</w:t>
      </w:r>
      <w:r w:rsidR="003A052D">
        <w:rPr>
          <w:lang w:val="en-US"/>
        </w:rPr>
        <w:t xml:space="preserve"> was </w:t>
      </w:r>
      <w:r w:rsidR="006E4D32">
        <w:rPr>
          <w:lang w:val="en-US"/>
        </w:rPr>
        <w:t xml:space="preserve">achieved using shell elements arranged in a mesh which was created with the help of </w:t>
      </w:r>
      <w:r>
        <w:rPr>
          <w:lang w:val="en-US"/>
        </w:rPr>
        <w:t xml:space="preserve"> </w:t>
      </w:r>
      <w:r w:rsidR="006F04DD">
        <w:rPr>
          <w:lang w:val="en-US"/>
        </w:rPr>
        <w:t xml:space="preserve">the “Panel Mesh” utility of </w:t>
      </w:r>
      <w:r w:rsidR="00071B64">
        <w:rPr>
          <w:lang w:val="en-US"/>
        </w:rPr>
        <w:t>HyperMesh for the skin of the wing since this function is especially well suited for this type of panel-like geometry</w:t>
      </w:r>
      <w:r w:rsidR="00570BE5">
        <w:rPr>
          <w:lang w:val="en-US"/>
        </w:rPr>
        <w:t>, and the “General 2D Mesh” utility for the internal geometry.</w:t>
      </w:r>
      <w:r w:rsidR="00A11B59">
        <w:rPr>
          <w:lang w:val="en-US"/>
        </w:rPr>
        <w:t xml:space="preserve"> The average element size has a side length of </w:t>
      </w:r>
      <m:oMath>
        <m:r>
          <w:rPr>
            <w:rFonts w:ascii="Cambria Math" w:hAnsi="Cambria Math"/>
            <w:lang w:val="en-US"/>
          </w:rPr>
          <m:t xml:space="preserve">0.02 </m:t>
        </m:r>
        <m:d>
          <m:dPr>
            <m:begChr m:val="["/>
            <m:endChr m:val="]"/>
            <m:ctrlPr>
              <w:rPr>
                <w:rFonts w:ascii="Cambria Math" w:hAnsi="Cambria Math"/>
                <w:i/>
                <w:lang w:val="en-US"/>
              </w:rPr>
            </m:ctrlPr>
          </m:dPr>
          <m:e>
            <m:r>
              <w:rPr>
                <w:rFonts w:ascii="Cambria Math" w:eastAsiaTheme="minorEastAsia" w:hAnsi="Cambria Math"/>
                <w:lang w:val="en-US"/>
              </w:rPr>
              <m:t>m</m:t>
            </m:r>
            <m:ctrlPr>
              <w:rPr>
                <w:rFonts w:ascii="Cambria Math" w:eastAsiaTheme="minorEastAsia" w:hAnsi="Cambria Math"/>
                <w:i/>
                <w:lang w:val="en-US"/>
              </w:rPr>
            </m:ctrlPr>
          </m:e>
        </m:d>
      </m:oMath>
      <w:r w:rsidR="009C14D6">
        <w:rPr>
          <w:rFonts w:eastAsiaTheme="minorEastAsia"/>
          <w:lang w:val="en-US"/>
        </w:rPr>
        <w:t>.</w:t>
      </w:r>
    </w:p>
    <w:p w14:paraId="2FE599EF" w14:textId="7A7D135E" w:rsidR="00B134F3" w:rsidRDefault="009C14D6" w:rsidP="00B134F3">
      <w:pPr>
        <w:rPr>
          <w:rFonts w:eastAsiaTheme="minorEastAsia"/>
          <w:lang w:val="en-US"/>
        </w:rPr>
      </w:pPr>
      <w:r>
        <w:rPr>
          <w:rFonts w:eastAsiaTheme="minorEastAsia"/>
          <w:lang w:val="en-US"/>
        </w:rPr>
        <w:t xml:space="preserve">The </w:t>
      </w:r>
      <w:r w:rsidR="00A53A7C">
        <w:rPr>
          <w:rFonts w:eastAsiaTheme="minorEastAsia"/>
          <w:lang w:val="en-US"/>
        </w:rPr>
        <w:t>discretization</w:t>
      </w:r>
      <w:r>
        <w:rPr>
          <w:rFonts w:eastAsiaTheme="minorEastAsia"/>
          <w:lang w:val="en-US"/>
        </w:rPr>
        <w:t xml:space="preserve"> does not need to be very accurate since </w:t>
      </w:r>
      <w:r w:rsidR="00A1508F">
        <w:rPr>
          <w:rFonts w:eastAsiaTheme="minorEastAsia"/>
          <w:lang w:val="en-US"/>
        </w:rPr>
        <w:t xml:space="preserve">for the flutter analysis we only need to capture </w:t>
      </w:r>
      <w:r w:rsidR="00A53A7C">
        <w:rPr>
          <w:rFonts w:eastAsiaTheme="minorEastAsia"/>
          <w:lang w:val="en-US"/>
        </w:rPr>
        <w:t>enough</w:t>
      </w:r>
      <w:r w:rsidR="00A1508F">
        <w:rPr>
          <w:rFonts w:eastAsiaTheme="minorEastAsia"/>
          <w:lang w:val="en-US"/>
        </w:rPr>
        <w:t xml:space="preserve"> detail to describe the first few </w:t>
      </w:r>
      <w:r w:rsidR="002F3EAC">
        <w:rPr>
          <w:rFonts w:eastAsiaTheme="minorEastAsia"/>
          <w:lang w:val="en-US"/>
        </w:rPr>
        <w:t>eigen</w:t>
      </w:r>
      <w:r w:rsidR="00A1508F">
        <w:rPr>
          <w:rFonts w:eastAsiaTheme="minorEastAsia"/>
          <w:lang w:val="en-US"/>
        </w:rPr>
        <w:t xml:space="preserve">modes accurately and we do not care about the exact stresses </w:t>
      </w:r>
      <w:r w:rsidR="00A53A7C">
        <w:rPr>
          <w:rFonts w:eastAsiaTheme="minorEastAsia"/>
          <w:lang w:val="en-US"/>
        </w:rPr>
        <w:t>at specific points within the structure.</w:t>
      </w:r>
      <w:r>
        <w:rPr>
          <w:rFonts w:eastAsiaTheme="minorEastAsia"/>
          <w:lang w:val="en-US"/>
        </w:rPr>
        <w:t xml:space="preserve"> </w:t>
      </w:r>
    </w:p>
    <w:p w14:paraId="3BECA097" w14:textId="77777777" w:rsidR="00FE5DEC" w:rsidRDefault="0080009E" w:rsidP="00FE5DEC">
      <w:pPr>
        <w:keepNext/>
      </w:pPr>
      <w:r>
        <w:rPr>
          <w:noProof/>
          <w:lang w:val="en-US"/>
        </w:rPr>
        <w:lastRenderedPageBreak/>
        <w:drawing>
          <wp:inline distT="0" distB="0" distL="0" distR="0" wp14:anchorId="66EA9792" wp14:editId="272E98B1">
            <wp:extent cx="5731510" cy="3229610"/>
            <wp:effectExtent l="0" t="0" r="2540" b="8890"/>
            <wp:docPr id="1511925217" name="ASW 28 Wing Mesh.png" descr="A red rectangular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25217" name="ASW 28 Wing Mesh.png" descr="A red rectangular object with holes&#10;&#10;Description automatically generated"/>
                    <pic:cNvPicPr/>
                  </pic:nvPicPr>
                  <pic:blipFill>
                    <a:blip r:embed="rId41" r:link="rId43">
                      <a:extLst>
                        <a:ext uri="{BEBA8EAE-BF5A-486C-A8C5-ECC9F3942E4B}">
                          <a14:imgProps xmlns:a14="http://schemas.microsoft.com/office/drawing/2010/main">
                            <a14:imgLayer r:embed="rId4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6F86A035" w14:textId="5F4548DC" w:rsidR="0080009E" w:rsidRPr="00B134F3" w:rsidRDefault="00FE5DEC" w:rsidP="00FE5DEC">
      <w:pPr>
        <w:pStyle w:val="Caption"/>
        <w:rPr>
          <w:lang w:val="en-US"/>
        </w:rPr>
      </w:pPr>
      <w:bookmarkStart w:id="204" w:name="_Toc180011613"/>
      <w:r>
        <w:t xml:space="preserve">Figure </w:t>
      </w:r>
      <w:fldSimple w:instr=" STYLEREF 1 \s ">
        <w:r w:rsidR="00BC36D0">
          <w:rPr>
            <w:noProof/>
          </w:rPr>
          <w:t>3</w:t>
        </w:r>
      </w:fldSimple>
      <w:r w:rsidR="00FA237D">
        <w:noBreakHyphen/>
      </w:r>
      <w:fldSimple w:instr=" SEQ Figure \* ARABIC \s 1 ">
        <w:r w:rsidR="00BC36D0">
          <w:rPr>
            <w:noProof/>
          </w:rPr>
          <w:t>4</w:t>
        </w:r>
      </w:fldSimple>
      <w:r>
        <w:t>ASW 28 Wing</w:t>
      </w:r>
      <w:r w:rsidR="0067460E">
        <w:t xml:space="preserve"> Internal</w:t>
      </w:r>
      <w:r>
        <w:t xml:space="preserve"> mesh</w:t>
      </w:r>
      <w:bookmarkEnd w:id="204"/>
    </w:p>
    <w:p w14:paraId="62235E63" w14:textId="77777777" w:rsidR="00D776C9" w:rsidRDefault="00D776C9" w:rsidP="00D776C9">
      <w:pPr>
        <w:keepNext/>
      </w:pPr>
      <w:r>
        <w:rPr>
          <w:noProof/>
          <w:lang w:val="en-US"/>
        </w:rPr>
        <w:drawing>
          <wp:inline distT="0" distB="0" distL="0" distR="0" wp14:anchorId="7AD9614D" wp14:editId="41A48F39">
            <wp:extent cx="5731510" cy="3678555"/>
            <wp:effectExtent l="0" t="0" r="2540" b="0"/>
            <wp:docPr id="1743761577" name="ASW 28 Wing Skin Mesh.png" descr="A red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61577" name="ASW 28 Wing Skin Mesh.png" descr="A red object with a white background&#10;&#10;Description automatically generated"/>
                    <pic:cNvPicPr/>
                  </pic:nvPicPr>
                  <pic:blipFill>
                    <a:blip r:embed="rId44" r:link="rId46">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31510" cy="3678555"/>
                    </a:xfrm>
                    <a:prstGeom prst="rect">
                      <a:avLst/>
                    </a:prstGeom>
                  </pic:spPr>
                </pic:pic>
              </a:graphicData>
            </a:graphic>
          </wp:inline>
        </w:drawing>
      </w:r>
    </w:p>
    <w:p w14:paraId="23A24B13" w14:textId="7E213D18" w:rsidR="00734082" w:rsidRPr="00734082" w:rsidRDefault="00D776C9" w:rsidP="00D776C9">
      <w:pPr>
        <w:pStyle w:val="Caption"/>
        <w:rPr>
          <w:lang w:val="en-US"/>
        </w:rPr>
      </w:pPr>
      <w:bookmarkStart w:id="205" w:name="_Toc180011614"/>
      <w:r>
        <w:t xml:space="preserve">Figure </w:t>
      </w:r>
      <w:fldSimple w:instr=" STYLEREF 1 \s ">
        <w:r w:rsidR="00BC36D0">
          <w:rPr>
            <w:noProof/>
          </w:rPr>
          <w:t>3</w:t>
        </w:r>
      </w:fldSimple>
      <w:r w:rsidR="00FA237D">
        <w:noBreakHyphen/>
      </w:r>
      <w:fldSimple w:instr=" SEQ Figure \* ARABIC \s 1 ">
        <w:r w:rsidR="00BC36D0">
          <w:rPr>
            <w:noProof/>
          </w:rPr>
          <w:t>5</w:t>
        </w:r>
      </w:fldSimple>
      <w:r>
        <w:t xml:space="preserve"> ASW 28 Wing skin mesh</w:t>
      </w:r>
      <w:bookmarkEnd w:id="205"/>
    </w:p>
    <w:p w14:paraId="64128BCF" w14:textId="622C7B02" w:rsidR="00487923" w:rsidRDefault="008F7067" w:rsidP="008241E5">
      <w:pPr>
        <w:pStyle w:val="Heading3"/>
        <w:rPr>
          <w:lang w:val="en-US"/>
        </w:rPr>
      </w:pPr>
      <w:bookmarkStart w:id="206" w:name="_Toc180011553"/>
      <w:r>
        <w:rPr>
          <w:lang w:val="en-US"/>
        </w:rPr>
        <w:t>Material properties Definition.</w:t>
      </w:r>
      <w:bookmarkEnd w:id="206"/>
    </w:p>
    <w:p w14:paraId="164E2A90" w14:textId="2B8E365A" w:rsidR="008F7067" w:rsidRDefault="00CF48E4" w:rsidP="008F7067">
      <w:pPr>
        <w:rPr>
          <w:lang w:val="en-US"/>
        </w:rPr>
      </w:pPr>
      <w:r>
        <w:rPr>
          <w:lang w:val="en-US"/>
        </w:rPr>
        <w:t xml:space="preserve">The material properties assigned to different components of the wing structure are somewhat arbitrary as </w:t>
      </w:r>
      <w:r w:rsidR="00CC7108">
        <w:rPr>
          <w:lang w:val="en-US"/>
        </w:rPr>
        <w:t xml:space="preserve">this information is not publicly available. This should not pose any problems to the </w:t>
      </w:r>
      <w:r w:rsidR="009D0C62">
        <w:rPr>
          <w:lang w:val="en-US"/>
        </w:rPr>
        <w:t>goal</w:t>
      </w:r>
      <w:r w:rsidR="007F62B3">
        <w:rPr>
          <w:lang w:val="en-US"/>
        </w:rPr>
        <w:t xml:space="preserve"> of this thesis since </w:t>
      </w:r>
      <w:r w:rsidR="00113D57">
        <w:rPr>
          <w:lang w:val="en-US"/>
        </w:rPr>
        <w:t>during the optimization</w:t>
      </w:r>
      <w:r w:rsidR="00310A54">
        <w:rPr>
          <w:lang w:val="en-US"/>
        </w:rPr>
        <w:t>,</w:t>
      </w:r>
      <w:r w:rsidR="00113D57">
        <w:rPr>
          <w:lang w:val="en-US"/>
        </w:rPr>
        <w:t xml:space="preserve"> material properties are subject to change </w:t>
      </w:r>
      <w:r w:rsidR="009D0C62">
        <w:rPr>
          <w:lang w:val="en-US"/>
        </w:rPr>
        <w:t>anyway</w:t>
      </w:r>
      <w:r w:rsidR="00310A54">
        <w:rPr>
          <w:lang w:val="en-US"/>
        </w:rPr>
        <w:t>.</w:t>
      </w:r>
    </w:p>
    <w:p w14:paraId="08652BC4" w14:textId="779B94A9" w:rsidR="00CC5A43" w:rsidRDefault="00CC5A43" w:rsidP="008F7067">
      <w:pPr>
        <w:rPr>
          <w:lang w:val="en-US"/>
        </w:rPr>
      </w:pPr>
      <w:r>
        <w:rPr>
          <w:lang w:val="en-US"/>
        </w:rPr>
        <w:lastRenderedPageBreak/>
        <w:t>A common composite material for the skin of</w:t>
      </w:r>
      <w:r w:rsidR="00F01F37">
        <w:rPr>
          <w:lang w:val="en-US"/>
        </w:rPr>
        <w:t xml:space="preserve"> </w:t>
      </w:r>
      <w:r w:rsidR="00A74D24">
        <w:rPr>
          <w:lang w:val="en-US"/>
        </w:rPr>
        <w:t>high-performance</w:t>
      </w:r>
      <w:r w:rsidR="00F01F37">
        <w:rPr>
          <w:lang w:val="en-US"/>
        </w:rPr>
        <w:t xml:space="preserve"> gliders is </w:t>
      </w:r>
      <w:r w:rsidR="00CC1907">
        <w:rPr>
          <w:lang w:val="en-US"/>
        </w:rPr>
        <w:t xml:space="preserve">fiberglass or carbon fiber, </w:t>
      </w:r>
      <w:r w:rsidR="00A74D24">
        <w:rPr>
          <w:lang w:val="en-US"/>
        </w:rPr>
        <w:t>because</w:t>
      </w:r>
      <w:r w:rsidR="00CC1907">
        <w:rPr>
          <w:lang w:val="en-US"/>
        </w:rPr>
        <w:t xml:space="preserve"> these materials offer high strength, low weight </w:t>
      </w:r>
      <w:r w:rsidR="00BC47D7">
        <w:rPr>
          <w:lang w:val="en-US"/>
        </w:rPr>
        <w:t xml:space="preserve">and a smooth aerodynamic surface. For this application a carbon fiber / </w:t>
      </w:r>
      <w:r w:rsidR="00C37756">
        <w:rPr>
          <w:lang w:val="en-US"/>
        </w:rPr>
        <w:t>E</w:t>
      </w:r>
      <w:r w:rsidR="00BC47D7">
        <w:rPr>
          <w:lang w:val="en-US"/>
        </w:rPr>
        <w:t xml:space="preserve">poxy </w:t>
      </w:r>
      <w:r w:rsidR="00C37756">
        <w:rPr>
          <w:lang w:val="en-US"/>
        </w:rPr>
        <w:t>composite was chosen</w:t>
      </w:r>
      <w:r w:rsidR="00C53883">
        <w:rPr>
          <w:lang w:val="en-US"/>
        </w:rPr>
        <w:t xml:space="preserve">. For the Optistruct solver </w:t>
      </w:r>
      <w:r w:rsidR="00876D96">
        <w:rPr>
          <w:lang w:val="en-US"/>
        </w:rPr>
        <w:t>this</w:t>
      </w:r>
      <w:r w:rsidR="00C53883">
        <w:rPr>
          <w:lang w:val="en-US"/>
        </w:rPr>
        <w:t xml:space="preserve"> kind of composite material</w:t>
      </w:r>
      <w:r w:rsidR="003B64DB">
        <w:rPr>
          <w:lang w:val="en-US"/>
        </w:rPr>
        <w:t xml:space="preserve"> </w:t>
      </w:r>
      <w:r w:rsidR="00C53883">
        <w:rPr>
          <w:lang w:val="en-US"/>
        </w:rPr>
        <w:t xml:space="preserve">can be </w:t>
      </w:r>
      <w:r w:rsidR="00B5156E">
        <w:rPr>
          <w:lang w:val="en-US"/>
        </w:rPr>
        <w:t>defined</w:t>
      </w:r>
      <w:r w:rsidR="008867B6">
        <w:rPr>
          <w:lang w:val="en-US"/>
        </w:rPr>
        <w:t xml:space="preserve"> using the MAT8 material card</w:t>
      </w:r>
      <w:r w:rsidR="00C37756">
        <w:rPr>
          <w:lang w:val="en-US"/>
        </w:rPr>
        <w:t xml:space="preserve"> with the following properties</w:t>
      </w:r>
      <w:r w:rsidR="003B64DB">
        <w:rPr>
          <w:lang w:val="en-US"/>
        </w:rPr>
        <w:t xml:space="preserve"> </w:t>
      </w:r>
      <w:sdt>
        <w:sdtPr>
          <w:rPr>
            <w:lang w:val="en-US"/>
          </w:rPr>
          <w:id w:val="728265197"/>
          <w:citation/>
        </w:sdtPr>
        <w:sdtContent>
          <w:r w:rsidR="003B64DB">
            <w:rPr>
              <w:lang w:val="en-US"/>
            </w:rPr>
            <w:fldChar w:fldCharType="begin"/>
          </w:r>
          <w:r w:rsidR="003B64DB">
            <w:rPr>
              <w:lang w:val="en-US"/>
            </w:rPr>
            <w:instrText xml:space="preserve"> CITATION Mat \l 1033 </w:instrText>
          </w:r>
          <w:r w:rsidR="003B64DB">
            <w:rPr>
              <w:lang w:val="en-US"/>
            </w:rPr>
            <w:fldChar w:fldCharType="separate"/>
          </w:r>
          <w:r w:rsidR="00BC36D0" w:rsidRPr="00BC36D0">
            <w:rPr>
              <w:noProof/>
              <w:lang w:val="en-US"/>
            </w:rPr>
            <w:t>[11]</w:t>
          </w:r>
          <w:r w:rsidR="003B64DB">
            <w:rPr>
              <w:lang w:val="en-US"/>
            </w:rPr>
            <w:fldChar w:fldCharType="end"/>
          </w:r>
        </w:sdtContent>
      </w:sdt>
      <w:r w:rsidR="00C37756">
        <w:rPr>
          <w:lang w:val="en-US"/>
        </w:rPr>
        <w:t>:</w:t>
      </w:r>
    </w:p>
    <w:p w14:paraId="7BB2FF5F" w14:textId="33202CB5" w:rsidR="00C37756" w:rsidRPr="008867B6" w:rsidRDefault="00000000" w:rsidP="008867B6">
      <w:pPr>
        <w:pStyle w:val="ListParagraph"/>
        <w:numPr>
          <w:ilvl w:val="0"/>
          <w:numId w:val="26"/>
        </w:numPr>
        <w:rPr>
          <w:lang w:val="en-US"/>
        </w:rPr>
      </w:p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1</m:t>
            </m:r>
          </m:sub>
        </m:sSub>
        <m:r>
          <w:rPr>
            <w:rFonts w:ascii="Cambria Math" w:hAnsi="Cambria Math"/>
            <w:lang w:val="en-US"/>
          </w:rPr>
          <m:t>=125 GPa</m:t>
        </m:r>
      </m:oMath>
    </w:p>
    <w:p w14:paraId="3DA732B9" w14:textId="58DD36E2" w:rsidR="008867B6" w:rsidRPr="00ED0A6F" w:rsidRDefault="00000000" w:rsidP="008867B6">
      <w:pPr>
        <w:pStyle w:val="ListParagraph"/>
        <w:numPr>
          <w:ilvl w:val="0"/>
          <w:numId w:val="26"/>
        </w:numPr>
        <w:rPr>
          <w:lang w:val="en-US"/>
        </w:rPr>
      </w:pP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2</m:t>
            </m:r>
          </m:sub>
        </m:sSub>
        <m:r>
          <w:rPr>
            <w:rFonts w:ascii="Cambria Math" w:hAnsi="Cambria Math"/>
            <w:lang w:val="en-US"/>
          </w:rPr>
          <m:t>=8.41GPa</m:t>
        </m:r>
      </m:oMath>
    </w:p>
    <w:p w14:paraId="687D3C0E" w14:textId="0A030DFA" w:rsidR="00ED0A6F" w:rsidRPr="00ED0A6F" w:rsidRDefault="00000000" w:rsidP="008867B6">
      <w:pPr>
        <w:pStyle w:val="ListParagraph"/>
        <w:numPr>
          <w:ilvl w:val="0"/>
          <w:numId w:val="26"/>
        </w:numPr>
        <w:rPr>
          <w:lang w:val="en-US"/>
        </w:rPr>
      </w:pPr>
      <m:oMath>
        <m:sSub>
          <m:sSubPr>
            <m:ctrlPr>
              <w:rPr>
                <w:rFonts w:ascii="Cambria Math" w:hAnsi="Cambria Math"/>
                <w:i/>
                <w:lang w:val="en-US"/>
              </w:rPr>
            </m:ctrlPr>
          </m:sSubPr>
          <m:e>
            <m:r>
              <w:rPr>
                <w:rFonts w:ascii="Cambria Math" w:hAnsi="Cambria Math"/>
                <w:lang w:val="en-US"/>
              </w:rPr>
              <m:t>ν</m:t>
            </m:r>
          </m:e>
          <m:sub>
            <m:r>
              <w:rPr>
                <w:rFonts w:ascii="Cambria Math" w:hAnsi="Cambria Math"/>
                <w:lang w:val="en-US"/>
              </w:rPr>
              <m:t>12</m:t>
            </m:r>
          </m:sub>
        </m:sSub>
        <m:r>
          <w:rPr>
            <w:rFonts w:ascii="Cambria Math" w:hAnsi="Cambria Math"/>
            <w:lang w:val="en-US"/>
          </w:rPr>
          <m:t>=0.35</m:t>
        </m:r>
      </m:oMath>
    </w:p>
    <w:p w14:paraId="6A772E5E" w14:textId="62FDE308" w:rsidR="00ED0A6F" w:rsidRPr="00876D96" w:rsidRDefault="00000000" w:rsidP="008867B6">
      <w:pPr>
        <w:pStyle w:val="ListParagraph"/>
        <w:numPr>
          <w:ilvl w:val="0"/>
          <w:numId w:val="26"/>
        </w:numPr>
        <w:rPr>
          <w:rFonts w:eastAsiaTheme="minorEastAsia"/>
          <w:lang w:val="en-US"/>
        </w:rPr>
      </w:pP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12</m:t>
            </m:r>
          </m:sub>
        </m:sSub>
        <m:r>
          <w:rPr>
            <w:rFonts w:ascii="Cambria Math" w:hAnsi="Cambria Math"/>
            <w:lang w:val="en-US"/>
          </w:rPr>
          <m:t>=4.23 GPa</m:t>
        </m:r>
      </m:oMath>
    </w:p>
    <w:p w14:paraId="3067C308" w14:textId="596EAA83" w:rsidR="00876D96" w:rsidRPr="00876D96" w:rsidRDefault="00876D96" w:rsidP="008867B6">
      <w:pPr>
        <w:pStyle w:val="ListParagraph"/>
        <w:numPr>
          <w:ilvl w:val="0"/>
          <w:numId w:val="26"/>
        </w:numPr>
        <w:rPr>
          <w:rFonts w:eastAsiaTheme="minorEastAsia"/>
          <w:lang w:val="en-US"/>
        </w:rPr>
      </w:pPr>
      <m:oMath>
        <m:r>
          <w:rPr>
            <w:rFonts w:ascii="Cambria Math" w:eastAsiaTheme="minorEastAsia" w:hAnsi="Cambria Math"/>
            <w:lang w:val="en-US"/>
          </w:rPr>
          <m:t>ρ=1517 kg</m:t>
        </m:r>
        <m:r>
          <m:rPr>
            <m:lit/>
          </m:rP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3</m:t>
            </m:r>
          </m:sup>
        </m:sSup>
      </m:oMath>
    </w:p>
    <w:p w14:paraId="361968AA" w14:textId="239C3954" w:rsidR="00A74D24" w:rsidRDefault="008B6430" w:rsidP="008F7067">
      <w:pPr>
        <w:rPr>
          <w:lang w:val="en-US"/>
        </w:rPr>
      </w:pPr>
      <w:r>
        <w:rPr>
          <w:lang w:val="en-US"/>
        </w:rPr>
        <w:t>This material is a laminated composite and althou</w:t>
      </w:r>
      <w:r w:rsidR="00B5156E">
        <w:rPr>
          <w:lang w:val="en-US"/>
        </w:rPr>
        <w:t xml:space="preserve">gh the material properties have been sufficiently defined the laminate structure hasn’t. To define </w:t>
      </w:r>
      <w:r w:rsidR="00227B16">
        <w:rPr>
          <w:lang w:val="en-US"/>
        </w:rPr>
        <w:t>the</w:t>
      </w:r>
      <w:r w:rsidR="00B5156E">
        <w:rPr>
          <w:lang w:val="en-US"/>
        </w:rPr>
        <w:t xml:space="preserve"> </w:t>
      </w:r>
      <w:r w:rsidR="00227B16">
        <w:rPr>
          <w:lang w:val="en-US"/>
        </w:rPr>
        <w:t xml:space="preserve">laminate configuration a PCOMP property card is needed. </w:t>
      </w:r>
      <w:r w:rsidR="00F71FB0">
        <w:rPr>
          <w:lang w:val="en-US"/>
        </w:rPr>
        <w:t xml:space="preserve">This card is essentially a list containing the </w:t>
      </w:r>
      <w:r w:rsidR="00D11782">
        <w:rPr>
          <w:lang w:val="en-US"/>
        </w:rPr>
        <w:t>properties</w:t>
      </w:r>
      <w:r w:rsidR="00F71FB0">
        <w:rPr>
          <w:lang w:val="en-US"/>
        </w:rPr>
        <w:t xml:space="preserve"> of each laminate layer</w:t>
      </w:r>
      <w:r w:rsidR="00D11782">
        <w:rPr>
          <w:lang w:val="en-US"/>
        </w:rPr>
        <w:t>. These properties are:</w:t>
      </w:r>
    </w:p>
    <w:p w14:paraId="0ADE7AF2" w14:textId="51CFEB3D" w:rsidR="00D11782" w:rsidRDefault="00D11782" w:rsidP="00D11782">
      <w:pPr>
        <w:pStyle w:val="ListParagraph"/>
        <w:numPr>
          <w:ilvl w:val="0"/>
          <w:numId w:val="27"/>
        </w:numPr>
        <w:rPr>
          <w:lang w:val="en-US"/>
        </w:rPr>
      </w:pPr>
      <w:r>
        <w:rPr>
          <w:lang w:val="en-US"/>
        </w:rPr>
        <w:t xml:space="preserve">The material of the laminate layer </w:t>
      </w:r>
      <w:r w:rsidR="002F1C73">
        <w:rPr>
          <w:lang w:val="en-US"/>
        </w:rPr>
        <w:t>defined as a composite material card, in this case a MAT8 card</w:t>
      </w:r>
    </w:p>
    <w:p w14:paraId="47E694C4" w14:textId="3A3C7AC2" w:rsidR="002F1C73" w:rsidRDefault="002F1C73" w:rsidP="00D11782">
      <w:pPr>
        <w:pStyle w:val="ListParagraph"/>
        <w:numPr>
          <w:ilvl w:val="0"/>
          <w:numId w:val="27"/>
        </w:numPr>
        <w:rPr>
          <w:lang w:val="en-US"/>
        </w:rPr>
      </w:pPr>
      <w:r>
        <w:rPr>
          <w:lang w:val="en-US"/>
        </w:rPr>
        <w:t>The thic</w:t>
      </w:r>
      <w:r w:rsidR="00A74E9B">
        <w:rPr>
          <w:lang w:val="en-US"/>
        </w:rPr>
        <w:t xml:space="preserve">kness of </w:t>
      </w:r>
      <w:r w:rsidR="00A407E6">
        <w:rPr>
          <w:lang w:val="en-US"/>
        </w:rPr>
        <w:t>each</w:t>
      </w:r>
      <w:r w:rsidR="00A74E9B">
        <w:rPr>
          <w:lang w:val="en-US"/>
        </w:rPr>
        <w:t xml:space="preserve"> laminate layer defined as a float</w:t>
      </w:r>
    </w:p>
    <w:p w14:paraId="49E4C3DD" w14:textId="072F6C69" w:rsidR="00A74E9B" w:rsidRDefault="00A74E9B" w:rsidP="00D11782">
      <w:pPr>
        <w:pStyle w:val="ListParagraph"/>
        <w:numPr>
          <w:ilvl w:val="0"/>
          <w:numId w:val="27"/>
        </w:numPr>
        <w:rPr>
          <w:lang w:val="en-US"/>
        </w:rPr>
      </w:pPr>
      <w:r>
        <w:rPr>
          <w:lang w:val="en-US"/>
        </w:rPr>
        <w:t xml:space="preserve">The </w:t>
      </w:r>
      <w:r w:rsidR="005A11F7">
        <w:rPr>
          <w:lang w:val="en-US"/>
        </w:rPr>
        <w:t>angle in degrees</w:t>
      </w:r>
      <w:r>
        <w:rPr>
          <w:lang w:val="en-US"/>
        </w:rPr>
        <w:t xml:space="preserve"> at which the primary axis (axis 1) of the laminate layer is oriented</w:t>
      </w:r>
    </w:p>
    <w:p w14:paraId="0449BB79" w14:textId="045EEF6E" w:rsidR="007E55A9" w:rsidRDefault="00E70B4D" w:rsidP="007E55A9">
      <w:pPr>
        <w:rPr>
          <w:lang w:val="en-US"/>
        </w:rPr>
      </w:pPr>
      <w:r>
        <w:rPr>
          <w:lang w:val="en-US"/>
        </w:rPr>
        <w:t xml:space="preserve">For this application a </w:t>
      </w:r>
      <w:r w:rsidR="00E53406">
        <w:rPr>
          <w:lang w:val="en-US"/>
        </w:rPr>
        <w:t>six-layer</w:t>
      </w:r>
      <w:r>
        <w:rPr>
          <w:lang w:val="en-US"/>
        </w:rPr>
        <w:t xml:space="preserve"> laminate composite will be created</w:t>
      </w:r>
      <w:r w:rsidR="00D61383">
        <w:rPr>
          <w:lang w:val="en-US"/>
        </w:rPr>
        <w:t xml:space="preserve"> using the </w:t>
      </w:r>
      <w:r w:rsidR="005279CE">
        <w:rPr>
          <w:lang w:val="en-US"/>
        </w:rPr>
        <w:t>carbon fiber epoxy orthotropic material</w:t>
      </w:r>
      <w:r>
        <w:rPr>
          <w:lang w:val="en-US"/>
        </w:rPr>
        <w:t xml:space="preserve"> with angles </w:t>
      </w:r>
      <w:r w:rsidR="00E84969">
        <w:rPr>
          <w:lang w:val="en-US"/>
        </w:rPr>
        <w:t>alternating between +45 and -45 degrees</w:t>
      </w:r>
      <w:r w:rsidR="00A407E6">
        <w:rPr>
          <w:lang w:val="en-US"/>
        </w:rPr>
        <w:t xml:space="preserve"> and a thickness of </w:t>
      </w:r>
      <m:oMath>
        <m:r>
          <w:rPr>
            <w:rFonts w:ascii="Cambria Math" w:hAnsi="Cambria Math"/>
            <w:lang w:val="en-US"/>
          </w:rPr>
          <m:t>0.5 mm</m:t>
        </m:r>
      </m:oMath>
      <w:r w:rsidR="00A407E6">
        <w:rPr>
          <w:lang w:val="en-US"/>
        </w:rPr>
        <w:t xml:space="preserve"> </w:t>
      </w:r>
      <w:r w:rsidR="0091330A">
        <w:rPr>
          <w:lang w:val="en-US"/>
        </w:rPr>
        <w:t xml:space="preserve">for </w:t>
      </w:r>
      <w:r w:rsidR="00873F62">
        <w:rPr>
          <w:lang w:val="en-US"/>
        </w:rPr>
        <w:t>each</w:t>
      </w:r>
      <w:r w:rsidR="0091330A">
        <w:rPr>
          <w:lang w:val="en-US"/>
        </w:rPr>
        <w:t xml:space="preserve"> layer</w:t>
      </w:r>
      <w:r w:rsidR="00E84969">
        <w:rPr>
          <w:lang w:val="en-US"/>
        </w:rPr>
        <w:t>.</w:t>
      </w:r>
    </w:p>
    <w:p w14:paraId="1BC589DF" w14:textId="28AE032E" w:rsidR="00680F3D" w:rsidRDefault="00D10EEC" w:rsidP="007E55A9">
      <w:pPr>
        <w:rPr>
          <w:lang w:val="en-US"/>
        </w:rPr>
      </w:pPr>
      <w:r>
        <w:rPr>
          <w:lang w:val="en-US"/>
        </w:rPr>
        <w:t xml:space="preserve">For the </w:t>
      </w:r>
      <w:r w:rsidR="00961561">
        <w:rPr>
          <w:lang w:val="en-US"/>
        </w:rPr>
        <w:t>internal</w:t>
      </w:r>
      <w:r>
        <w:rPr>
          <w:lang w:val="en-US"/>
        </w:rPr>
        <w:t xml:space="preserve"> structure of the wing an aviation </w:t>
      </w:r>
      <w:r w:rsidR="00680F3D">
        <w:rPr>
          <w:lang w:val="en-US"/>
        </w:rPr>
        <w:t xml:space="preserve">grade aluminum is used. More specifically </w:t>
      </w:r>
      <w:r w:rsidR="0091330A">
        <w:rPr>
          <w:lang w:val="en-US"/>
        </w:rPr>
        <w:t>aluminum</w:t>
      </w:r>
      <w:r w:rsidR="00680F3D">
        <w:rPr>
          <w:lang w:val="en-US"/>
        </w:rPr>
        <w:t xml:space="preserve"> 6061</w:t>
      </w:r>
      <w:r w:rsidR="0091330A">
        <w:rPr>
          <w:lang w:val="en-US"/>
        </w:rPr>
        <w:t xml:space="preserve"> is used,</w:t>
      </w:r>
      <w:r w:rsidR="00680F3D">
        <w:rPr>
          <w:lang w:val="en-US"/>
        </w:rPr>
        <w:t xml:space="preserve"> which has the following </w:t>
      </w:r>
      <w:r w:rsidR="0091330A">
        <w:rPr>
          <w:lang w:val="en-US"/>
        </w:rPr>
        <w:t>properties</w:t>
      </w:r>
      <w:r w:rsidR="00680F3D">
        <w:rPr>
          <w:lang w:val="en-US"/>
        </w:rPr>
        <w:t>:</w:t>
      </w:r>
    </w:p>
    <w:p w14:paraId="4B8AA934" w14:textId="439288BB" w:rsidR="00680F3D" w:rsidRPr="007A5C36" w:rsidRDefault="00680F3D" w:rsidP="00680F3D">
      <w:pPr>
        <w:pStyle w:val="ListParagraph"/>
        <w:numPr>
          <w:ilvl w:val="0"/>
          <w:numId w:val="71"/>
        </w:numPr>
        <w:rPr>
          <w:lang w:val="en-US"/>
        </w:rPr>
      </w:pPr>
      <m:oMath>
        <m:r>
          <w:rPr>
            <w:rFonts w:ascii="Cambria Math" w:hAnsi="Cambria Math"/>
            <w:lang w:val="en-US"/>
          </w:rPr>
          <m:t>E=69 GPa</m:t>
        </m:r>
      </m:oMath>
    </w:p>
    <w:p w14:paraId="27A67BF9" w14:textId="48479C94" w:rsidR="007A5C36" w:rsidRPr="007A5C36" w:rsidRDefault="007A5C36" w:rsidP="00680F3D">
      <w:pPr>
        <w:pStyle w:val="ListParagraph"/>
        <w:numPr>
          <w:ilvl w:val="0"/>
          <w:numId w:val="71"/>
        </w:numPr>
        <w:rPr>
          <w:lang w:val="en-US"/>
        </w:rPr>
      </w:pPr>
      <m:oMath>
        <m:r>
          <w:rPr>
            <w:rFonts w:ascii="Cambria Math" w:hAnsi="Cambria Math"/>
            <w:lang w:val="en-US"/>
          </w:rPr>
          <m:t>ν=0.33</m:t>
        </m:r>
      </m:oMath>
    </w:p>
    <w:p w14:paraId="4CF31915" w14:textId="65AFA2A2" w:rsidR="007A5C36" w:rsidRPr="00301D71" w:rsidRDefault="007A5C36" w:rsidP="00680F3D">
      <w:pPr>
        <w:pStyle w:val="ListParagraph"/>
        <w:numPr>
          <w:ilvl w:val="0"/>
          <w:numId w:val="71"/>
        </w:numPr>
        <w:rPr>
          <w:lang w:val="en-US"/>
        </w:rPr>
      </w:pPr>
      <m:oMath>
        <m:r>
          <w:rPr>
            <w:rFonts w:ascii="Cambria Math" w:hAnsi="Cambria Math"/>
            <w:lang w:val="en-US"/>
          </w:rPr>
          <m:t>ρ=2700 kg</m:t>
        </m:r>
        <m:r>
          <m:rPr>
            <m:lit/>
          </m:rPr>
          <w:rPr>
            <w:rFonts w:ascii="Cambria Math" w:hAnsi="Cambria Math"/>
            <w:lang w:val="en-US"/>
          </w:rPr>
          <m:t>/</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p>
    <w:p w14:paraId="1D50BF03" w14:textId="5D05E318" w:rsidR="00301D71" w:rsidRDefault="00301D71" w:rsidP="00301D71">
      <w:pPr>
        <w:rPr>
          <w:lang w:val="en-US"/>
        </w:rPr>
      </w:pPr>
      <w:r>
        <w:rPr>
          <w:lang w:val="en-US"/>
        </w:rPr>
        <w:t xml:space="preserve">This is an isotropic material and is defined within Optistruct </w:t>
      </w:r>
      <w:r w:rsidR="00D708C0">
        <w:rPr>
          <w:lang w:val="en-US"/>
        </w:rPr>
        <w:t xml:space="preserve">with a MAT1 card which </w:t>
      </w:r>
      <w:r w:rsidR="0091330A">
        <w:rPr>
          <w:lang w:val="en-US"/>
        </w:rPr>
        <w:t>essentially</w:t>
      </w:r>
      <w:r w:rsidR="00D708C0">
        <w:rPr>
          <w:lang w:val="en-US"/>
        </w:rPr>
        <w:t xml:space="preserve"> lists these material parameters in a specific manner. </w:t>
      </w:r>
    </w:p>
    <w:p w14:paraId="24DF73E3" w14:textId="4151346A" w:rsidR="003B549B" w:rsidRPr="00301D71" w:rsidRDefault="00C52157" w:rsidP="00301D71">
      <w:pPr>
        <w:rPr>
          <w:lang w:val="en-US"/>
        </w:rPr>
      </w:pPr>
      <w:r>
        <w:rPr>
          <w:lang w:val="en-US"/>
        </w:rPr>
        <w:t>Similarly,</w:t>
      </w:r>
      <w:r w:rsidR="003B549B">
        <w:rPr>
          <w:lang w:val="en-US"/>
        </w:rPr>
        <w:t xml:space="preserve"> the material definition alone is not enough as we are working with shell </w:t>
      </w:r>
      <w:r w:rsidR="0091330A">
        <w:rPr>
          <w:lang w:val="en-US"/>
        </w:rPr>
        <w:t>elements,</w:t>
      </w:r>
      <w:r w:rsidR="003B549B">
        <w:rPr>
          <w:lang w:val="en-US"/>
        </w:rPr>
        <w:t xml:space="preserve"> a property which defines the thickness of the material need to be present. In Optistruct this property is defined using a PSHELL property card which only </w:t>
      </w:r>
      <w:r w:rsidR="0091330A">
        <w:rPr>
          <w:lang w:val="en-US"/>
        </w:rPr>
        <w:t>needs</w:t>
      </w:r>
      <w:r w:rsidR="003B549B">
        <w:rPr>
          <w:lang w:val="en-US"/>
        </w:rPr>
        <w:t xml:space="preserve"> to hold a </w:t>
      </w:r>
      <w:r w:rsidR="00612FC1">
        <w:rPr>
          <w:lang w:val="en-US"/>
        </w:rPr>
        <w:t xml:space="preserve">material reference and a thickness value. </w:t>
      </w:r>
      <w:r w:rsidR="00BD27A8">
        <w:rPr>
          <w:lang w:val="en-US"/>
        </w:rPr>
        <w:t xml:space="preserve">In this </w:t>
      </w:r>
      <w:r w:rsidR="00612FC1">
        <w:rPr>
          <w:lang w:val="en-US"/>
        </w:rPr>
        <w:t>chase the thick</w:t>
      </w:r>
      <w:r w:rsidR="00BD27A8">
        <w:rPr>
          <w:lang w:val="en-US"/>
        </w:rPr>
        <w:t xml:space="preserve">ness is uniform everywhere and equal to </w:t>
      </w:r>
      <m:oMath>
        <m:r>
          <w:rPr>
            <w:rFonts w:ascii="Cambria Math" w:hAnsi="Cambria Math"/>
            <w:lang w:val="en-US"/>
          </w:rPr>
          <m:t>t=2mm</m:t>
        </m:r>
      </m:oMath>
    </w:p>
    <w:p w14:paraId="40094809" w14:textId="0E7A56D1" w:rsidR="00AE66CA" w:rsidRDefault="00D31DD9" w:rsidP="00057849">
      <w:pPr>
        <w:pStyle w:val="Heading3"/>
        <w:rPr>
          <w:lang w:val="en-US"/>
        </w:rPr>
      </w:pPr>
      <w:bookmarkStart w:id="207" w:name="_Toc180011554"/>
      <w:r>
        <w:rPr>
          <w:lang w:val="en-US"/>
        </w:rPr>
        <w:t>Boundary Conditions</w:t>
      </w:r>
      <w:bookmarkEnd w:id="207"/>
    </w:p>
    <w:p w14:paraId="24ABD0E7" w14:textId="1D8E3F97" w:rsidR="00784622" w:rsidRDefault="00D31DD9" w:rsidP="00D31DD9">
      <w:pPr>
        <w:rPr>
          <w:lang w:val="en-US"/>
        </w:rPr>
      </w:pPr>
      <w:r>
        <w:rPr>
          <w:lang w:val="en-US"/>
        </w:rPr>
        <w:t xml:space="preserve">The boundary conditions defined for this problem are </w:t>
      </w:r>
      <w:r w:rsidR="00A95CDC">
        <w:rPr>
          <w:lang w:val="en-US"/>
        </w:rPr>
        <w:t>similar to that of a fixed free cantilever beam</w:t>
      </w:r>
      <w:r w:rsidR="004C7CC3">
        <w:rPr>
          <w:lang w:val="en-US"/>
        </w:rPr>
        <w:t xml:space="preserve">. The nodes at the root of the wing are fixed </w:t>
      </w:r>
      <w:r w:rsidR="003A6853">
        <w:rPr>
          <w:lang w:val="en-US"/>
        </w:rPr>
        <w:t>along every degree of freedom with an SPC (Single Point Constraint) entry</w:t>
      </w:r>
      <w:r w:rsidR="0012751F">
        <w:rPr>
          <w:lang w:val="en-US"/>
        </w:rPr>
        <w:t>.</w:t>
      </w:r>
      <w:r w:rsidR="00211868">
        <w:rPr>
          <w:lang w:val="en-US"/>
        </w:rPr>
        <w:t xml:space="preserve"> These boundary conditions assume that the wing’s root is </w:t>
      </w:r>
      <w:r w:rsidR="00784622">
        <w:rPr>
          <w:lang w:val="en-US"/>
        </w:rPr>
        <w:t>completely</w:t>
      </w:r>
      <w:r w:rsidR="00211868">
        <w:rPr>
          <w:lang w:val="en-US"/>
        </w:rPr>
        <w:t xml:space="preserve"> fixed on </w:t>
      </w:r>
      <w:r w:rsidR="00784622">
        <w:rPr>
          <w:lang w:val="en-US"/>
        </w:rPr>
        <w:t>its</w:t>
      </w:r>
      <w:r w:rsidR="00211868">
        <w:rPr>
          <w:lang w:val="en-US"/>
        </w:rPr>
        <w:t xml:space="preserve"> support which works well for a</w:t>
      </w:r>
      <w:r w:rsidR="002C1F25">
        <w:rPr>
          <w:lang w:val="en-US"/>
        </w:rPr>
        <w:t xml:space="preserve"> detached wing which is placed on a </w:t>
      </w:r>
      <w:r w:rsidR="002C1F25">
        <w:rPr>
          <w:lang w:val="en-US"/>
        </w:rPr>
        <w:lastRenderedPageBreak/>
        <w:t xml:space="preserve">test bench but are only an approximation of the real flight situation where the wing is fixed to the fuselage </w:t>
      </w:r>
      <w:r w:rsidR="00784622">
        <w:rPr>
          <w:lang w:val="en-US"/>
        </w:rPr>
        <w:t>which is not static during flight.</w:t>
      </w:r>
    </w:p>
    <w:p w14:paraId="6D961D53" w14:textId="77777777" w:rsidR="00784622" w:rsidRDefault="00784622" w:rsidP="00784622">
      <w:pPr>
        <w:keepNext/>
      </w:pPr>
      <w:r>
        <w:rPr>
          <w:noProof/>
          <w:lang w:val="en-US"/>
        </w:rPr>
        <w:drawing>
          <wp:inline distT="0" distB="0" distL="0" distR="0" wp14:anchorId="44D17607" wp14:editId="55256748">
            <wp:extent cx="5731510" cy="3824605"/>
            <wp:effectExtent l="0" t="0" r="2540" b="4445"/>
            <wp:docPr id="166659865" name="ASW 28 SPC.png" descr="A grey rectangular object with yellow sub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9865" name="ASW 28 SPC.png" descr="A grey rectangular object with yellow substance&#10;&#10;Description automatically generated"/>
                    <pic:cNvPicPr/>
                  </pic:nvPicPr>
                  <pic:blipFill>
                    <a:blip r:embed="rId47" r:link="rId49" cstate="print">
                      <a:extLst>
                        <a:ext uri="{BEBA8EAE-BF5A-486C-A8C5-ECC9F3942E4B}">
                          <a14:imgProps xmlns:a14="http://schemas.microsoft.com/office/drawing/2010/main">
                            <a14:imgLayer r:embed="rId4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731510" cy="3824605"/>
                    </a:xfrm>
                    <a:prstGeom prst="rect">
                      <a:avLst/>
                    </a:prstGeom>
                  </pic:spPr>
                </pic:pic>
              </a:graphicData>
            </a:graphic>
          </wp:inline>
        </w:drawing>
      </w:r>
    </w:p>
    <w:p w14:paraId="70E13ACE" w14:textId="1E225369" w:rsidR="00784622" w:rsidRDefault="00784622" w:rsidP="00784622">
      <w:pPr>
        <w:pStyle w:val="Caption"/>
      </w:pPr>
      <w:bookmarkStart w:id="208" w:name="_Toc180011615"/>
      <w:r>
        <w:t xml:space="preserve">Figure </w:t>
      </w:r>
      <w:fldSimple w:instr=" STYLEREF 1 \s ">
        <w:r w:rsidR="00BC36D0">
          <w:rPr>
            <w:noProof/>
          </w:rPr>
          <w:t>3</w:t>
        </w:r>
      </w:fldSimple>
      <w:r w:rsidR="00FA237D">
        <w:noBreakHyphen/>
      </w:r>
      <w:fldSimple w:instr=" SEQ Figure \* ARABIC \s 1 ">
        <w:r w:rsidR="00BC36D0">
          <w:rPr>
            <w:noProof/>
          </w:rPr>
          <w:t>6</w:t>
        </w:r>
      </w:fldSimple>
      <w:r>
        <w:t>ASW 28 Wing Boundary conditions</w:t>
      </w:r>
      <w:bookmarkEnd w:id="208"/>
    </w:p>
    <w:p w14:paraId="62AF1755" w14:textId="5C570268" w:rsidR="00784622" w:rsidRDefault="00810CA9" w:rsidP="002D6023">
      <w:pPr>
        <w:pStyle w:val="Heading3"/>
        <w:rPr>
          <w:lang w:val="en-US"/>
        </w:rPr>
      </w:pPr>
      <w:bookmarkStart w:id="209" w:name="_Toc180011555"/>
      <w:r>
        <w:rPr>
          <w:lang w:val="en-US"/>
        </w:rPr>
        <w:t>Aerodynamic Grid</w:t>
      </w:r>
      <w:bookmarkEnd w:id="209"/>
    </w:p>
    <w:p w14:paraId="69A074B4" w14:textId="2C43606F" w:rsidR="00810CA9" w:rsidRDefault="00810CA9" w:rsidP="00810CA9">
      <w:pPr>
        <w:rPr>
          <w:lang w:val="en-US"/>
        </w:rPr>
      </w:pPr>
      <w:r>
        <w:rPr>
          <w:lang w:val="en-US"/>
        </w:rPr>
        <w:t>To create the vortex</w:t>
      </w:r>
      <w:r w:rsidR="00D85B71" w:rsidRPr="00D85B71">
        <w:t>-</w:t>
      </w:r>
      <w:r>
        <w:rPr>
          <w:lang w:val="en-US"/>
        </w:rPr>
        <w:t xml:space="preserve">lattice the lifting surface </w:t>
      </w:r>
      <w:r w:rsidR="000F6339">
        <w:rPr>
          <w:lang w:val="en-US"/>
        </w:rPr>
        <w:t xml:space="preserve">of the wing needs to be discretized. The way this is modeled in </w:t>
      </w:r>
      <w:r w:rsidR="00DB00CA">
        <w:rPr>
          <w:lang w:val="en-US"/>
        </w:rPr>
        <w:t>Optistruct</w:t>
      </w:r>
      <w:r w:rsidR="000F6339">
        <w:rPr>
          <w:lang w:val="en-US"/>
        </w:rPr>
        <w:t xml:space="preserve"> is through the CAERO1 </w:t>
      </w:r>
      <w:r w:rsidR="002556F0">
        <w:rPr>
          <w:lang w:val="en-US"/>
        </w:rPr>
        <w:t xml:space="preserve">card which defines an “aerodynamic macro element” with a simple </w:t>
      </w:r>
      <w:r w:rsidR="00080FD9">
        <w:rPr>
          <w:lang w:val="en-US"/>
        </w:rPr>
        <w:t>two-dimensional</w:t>
      </w:r>
      <w:r w:rsidR="002556F0">
        <w:rPr>
          <w:lang w:val="en-US"/>
        </w:rPr>
        <w:t xml:space="preserve"> </w:t>
      </w:r>
      <w:r w:rsidR="001660CD">
        <w:rPr>
          <w:lang w:val="en-US"/>
        </w:rPr>
        <w:t xml:space="preserve">quadrilateral geometry which is split into a predefined number of </w:t>
      </w:r>
      <w:r w:rsidR="00CA6E08">
        <w:rPr>
          <w:lang w:val="en-US"/>
        </w:rPr>
        <w:t>boxes in the chordwise and spanwise directions.</w:t>
      </w:r>
      <w:r w:rsidR="008A72D3">
        <w:rPr>
          <w:lang w:val="en-US"/>
        </w:rPr>
        <w:t xml:space="preserve"> To de</w:t>
      </w:r>
      <w:r w:rsidR="00065525">
        <w:rPr>
          <w:lang w:val="en-US"/>
        </w:rPr>
        <w:t>fine the CAERO1 card one must first define the four corner points in a specified order:</w:t>
      </w:r>
    </w:p>
    <w:p w14:paraId="5F5488DF" w14:textId="4386F38C" w:rsidR="00065525" w:rsidRDefault="006168A5" w:rsidP="006168A5">
      <w:pPr>
        <w:pStyle w:val="ListParagraph"/>
        <w:numPr>
          <w:ilvl w:val="0"/>
          <w:numId w:val="29"/>
        </w:numPr>
        <w:rPr>
          <w:lang w:val="en-US"/>
        </w:rPr>
      </w:pPr>
      <w:r>
        <w:rPr>
          <w:lang w:val="en-US"/>
        </w:rPr>
        <w:t xml:space="preserve">The first point is on the leading edge and on the root of the wing </w:t>
      </w:r>
    </w:p>
    <w:p w14:paraId="6E53FE8F" w14:textId="1850F66C" w:rsidR="006168A5" w:rsidRDefault="006168A5" w:rsidP="006168A5">
      <w:pPr>
        <w:pStyle w:val="ListParagraph"/>
        <w:numPr>
          <w:ilvl w:val="0"/>
          <w:numId w:val="29"/>
        </w:numPr>
        <w:rPr>
          <w:lang w:val="en-US"/>
        </w:rPr>
      </w:pPr>
      <w:r>
        <w:rPr>
          <w:lang w:val="en-US"/>
        </w:rPr>
        <w:t xml:space="preserve">The second point </w:t>
      </w:r>
      <w:r w:rsidR="00450797">
        <w:rPr>
          <w:lang w:val="en-US"/>
        </w:rPr>
        <w:t>has the same y coordinate as the first but lies on the trailing edge of the wing</w:t>
      </w:r>
    </w:p>
    <w:p w14:paraId="2918CCFC" w14:textId="1D48EF8F" w:rsidR="00450797" w:rsidRDefault="00450797" w:rsidP="006168A5">
      <w:pPr>
        <w:pStyle w:val="ListParagraph"/>
        <w:numPr>
          <w:ilvl w:val="0"/>
          <w:numId w:val="29"/>
        </w:numPr>
        <w:rPr>
          <w:lang w:val="en-US"/>
        </w:rPr>
      </w:pPr>
      <w:r>
        <w:rPr>
          <w:lang w:val="en-US"/>
        </w:rPr>
        <w:t xml:space="preserve">The third point </w:t>
      </w:r>
      <w:r w:rsidR="00DC2198">
        <w:rPr>
          <w:lang w:val="en-US"/>
        </w:rPr>
        <w:t>lies</w:t>
      </w:r>
      <w:r>
        <w:rPr>
          <w:lang w:val="en-US"/>
        </w:rPr>
        <w:t xml:space="preserve"> on the tip of the wing </w:t>
      </w:r>
      <w:r w:rsidR="00DC2198">
        <w:rPr>
          <w:lang w:val="en-US"/>
        </w:rPr>
        <w:t>and at the trailing edge</w:t>
      </w:r>
    </w:p>
    <w:p w14:paraId="3075DBE2" w14:textId="25C64F77" w:rsidR="00DC2198" w:rsidRPr="00CB6E78" w:rsidRDefault="00DC2198" w:rsidP="0067368F">
      <w:pPr>
        <w:pStyle w:val="ListParagraph"/>
        <w:numPr>
          <w:ilvl w:val="0"/>
          <w:numId w:val="29"/>
        </w:numPr>
        <w:rPr>
          <w:lang w:val="en-US"/>
        </w:rPr>
      </w:pPr>
      <w:r w:rsidRPr="00CB6E78">
        <w:rPr>
          <w:lang w:val="en-US"/>
        </w:rPr>
        <w:t xml:space="preserve">The Fourth point </w:t>
      </w:r>
      <w:r w:rsidR="00915306" w:rsidRPr="00CB6E78">
        <w:rPr>
          <w:lang w:val="en-US"/>
        </w:rPr>
        <w:t>has the same Y coordinate as the third but lies on the leading edge of the tip of the wing</w:t>
      </w:r>
    </w:p>
    <w:p w14:paraId="1FB78272" w14:textId="77777777" w:rsidR="004033C3" w:rsidRDefault="005E0EE6" w:rsidP="004033C3">
      <w:pPr>
        <w:keepNext/>
      </w:pPr>
      <w:r>
        <w:rPr>
          <w:noProof/>
          <w:lang w:val="en-US"/>
        </w:rPr>
        <w:lastRenderedPageBreak/>
        <w:drawing>
          <wp:inline distT="0" distB="0" distL="0" distR="0" wp14:anchorId="31DB84AE" wp14:editId="58835C26">
            <wp:extent cx="2841174" cy="2698750"/>
            <wp:effectExtent l="0" t="0" r="0" b="6350"/>
            <wp:docPr id="1868090030" name="CAERO1 Coordinate system.png" descr="A diagram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90030" name="CAERO1 Coordinate system.png" descr="A diagram of a chart&#10;&#10;Description automatically generated"/>
                    <pic:cNvPicPr/>
                  </pic:nvPicPr>
                  <pic:blipFill>
                    <a:blip r:link="rId50"/>
                    <a:stretch>
                      <a:fillRect/>
                    </a:stretch>
                  </pic:blipFill>
                  <pic:spPr>
                    <a:xfrm>
                      <a:off x="0" y="0"/>
                      <a:ext cx="2843991" cy="2701426"/>
                    </a:xfrm>
                    <a:prstGeom prst="rect">
                      <a:avLst/>
                    </a:prstGeom>
                  </pic:spPr>
                </pic:pic>
              </a:graphicData>
            </a:graphic>
          </wp:inline>
        </w:drawing>
      </w:r>
    </w:p>
    <w:p w14:paraId="45214ECD" w14:textId="0E44359A" w:rsidR="005E0EE6" w:rsidRPr="005E0EE6" w:rsidRDefault="004033C3" w:rsidP="004033C3">
      <w:pPr>
        <w:pStyle w:val="Caption"/>
        <w:rPr>
          <w:lang w:val="en-US"/>
        </w:rPr>
      </w:pPr>
      <w:bookmarkStart w:id="210" w:name="_Toc180011616"/>
      <w:r>
        <w:t xml:space="preserve">Figure </w:t>
      </w:r>
      <w:fldSimple w:instr=" STYLEREF 1 \s ">
        <w:r w:rsidR="00BC36D0">
          <w:rPr>
            <w:noProof/>
          </w:rPr>
          <w:t>3</w:t>
        </w:r>
      </w:fldSimple>
      <w:r w:rsidR="00FA237D">
        <w:noBreakHyphen/>
      </w:r>
      <w:fldSimple w:instr=" SEQ Figure \* ARABIC \s 1 ">
        <w:r w:rsidR="00BC36D0">
          <w:rPr>
            <w:noProof/>
          </w:rPr>
          <w:t>7</w:t>
        </w:r>
      </w:fldSimple>
      <w:r>
        <w:t xml:space="preserve"> Coordinate System of CAERO1 Aerodynamic panel</w:t>
      </w:r>
      <w:bookmarkEnd w:id="210"/>
    </w:p>
    <w:p w14:paraId="33FE597B" w14:textId="311047CB" w:rsidR="00CB5D64" w:rsidRDefault="00BF6C44" w:rsidP="00BF6C44">
      <w:pPr>
        <w:rPr>
          <w:lang w:val="en-US"/>
        </w:rPr>
      </w:pPr>
      <w:r>
        <w:rPr>
          <w:lang w:val="en-US"/>
        </w:rPr>
        <w:t xml:space="preserve">This allows for the modelling of only simple </w:t>
      </w:r>
      <w:r w:rsidR="00CB196B">
        <w:rPr>
          <w:lang w:val="en-US"/>
        </w:rPr>
        <w:t>trapezoidal geometries. Since the</w:t>
      </w:r>
      <w:r w:rsidR="00204C30">
        <w:rPr>
          <w:lang w:val="en-US"/>
        </w:rPr>
        <w:t xml:space="preserve"> </w:t>
      </w:r>
      <w:r w:rsidR="00AE738C">
        <w:rPr>
          <w:lang w:val="en-US"/>
        </w:rPr>
        <w:t>projection</w:t>
      </w:r>
      <w:r w:rsidR="00CB196B">
        <w:rPr>
          <w:lang w:val="en-US"/>
        </w:rPr>
        <w:t xml:space="preserve"> of the ASW28 </w:t>
      </w:r>
      <w:r w:rsidR="00204C30">
        <w:rPr>
          <w:lang w:val="en-US"/>
        </w:rPr>
        <w:t>glider</w:t>
      </w:r>
      <w:r w:rsidR="00547897">
        <w:rPr>
          <w:lang w:val="en-US"/>
        </w:rPr>
        <w:t xml:space="preserve"> </w:t>
      </w:r>
      <w:r w:rsidR="000D0328">
        <w:rPr>
          <w:lang w:val="en-US"/>
        </w:rPr>
        <w:t>wing</w:t>
      </w:r>
      <w:r w:rsidR="00547897">
        <w:rPr>
          <w:lang w:val="en-US"/>
        </w:rPr>
        <w:t xml:space="preserve"> on the XY plane</w:t>
      </w:r>
      <w:r w:rsidR="00204C30">
        <w:rPr>
          <w:lang w:val="en-US"/>
        </w:rPr>
        <w:t xml:space="preserve"> does not fit well within a single </w:t>
      </w:r>
      <w:r w:rsidR="000D0328">
        <w:rPr>
          <w:lang w:val="en-US"/>
        </w:rPr>
        <w:t>trapezoidal</w:t>
      </w:r>
      <w:r w:rsidR="00204C30">
        <w:rPr>
          <w:lang w:val="en-US"/>
        </w:rPr>
        <w:t xml:space="preserve"> shape </w:t>
      </w:r>
      <w:r w:rsidR="00547897">
        <w:rPr>
          <w:lang w:val="en-US"/>
        </w:rPr>
        <w:t xml:space="preserve">two of these macro elements </w:t>
      </w:r>
      <w:r w:rsidR="000D0328">
        <w:rPr>
          <w:lang w:val="en-US"/>
        </w:rPr>
        <w:t>were</w:t>
      </w:r>
      <w:r w:rsidR="00547897">
        <w:rPr>
          <w:lang w:val="en-US"/>
        </w:rPr>
        <w:t xml:space="preserve"> used</w:t>
      </w:r>
      <w:r w:rsidR="000D0328">
        <w:rPr>
          <w:lang w:val="en-US"/>
        </w:rPr>
        <w:t xml:space="preserve"> to capture the </w:t>
      </w:r>
      <w:r w:rsidR="00B6605C">
        <w:rPr>
          <w:lang w:val="en-US"/>
        </w:rPr>
        <w:t>variable taper ration of this wing</w:t>
      </w:r>
      <w:r w:rsidR="00547897">
        <w:rPr>
          <w:lang w:val="en-US"/>
        </w:rPr>
        <w:t>. Th</w:t>
      </w:r>
      <w:r w:rsidR="00B6605C">
        <w:rPr>
          <w:lang w:val="en-US"/>
        </w:rPr>
        <w:t xml:space="preserve">ese panels </w:t>
      </w:r>
      <w:r w:rsidR="00547897">
        <w:rPr>
          <w:lang w:val="en-US"/>
        </w:rPr>
        <w:t xml:space="preserve">can be seen </w:t>
      </w:r>
      <w:r w:rsidR="004033C3">
        <w:rPr>
          <w:lang w:val="en-US"/>
        </w:rPr>
        <w:t>in</w:t>
      </w:r>
      <w:r w:rsidR="00547897">
        <w:rPr>
          <w:lang w:val="en-US"/>
        </w:rPr>
        <w:t xml:space="preserve"> the following </w:t>
      </w:r>
      <w:r w:rsidR="008675D5">
        <w:rPr>
          <w:lang w:val="en-US"/>
        </w:rPr>
        <w:t>image of the model.</w:t>
      </w:r>
    </w:p>
    <w:p w14:paraId="06154B30" w14:textId="77777777" w:rsidR="008675D5" w:rsidRDefault="008675D5" w:rsidP="008675D5">
      <w:pPr>
        <w:keepNext/>
      </w:pPr>
      <w:r>
        <w:rPr>
          <w:noProof/>
          <w:lang w:val="en-US"/>
        </w:rPr>
        <w:drawing>
          <wp:inline distT="0" distB="0" distL="0" distR="0" wp14:anchorId="5F25E4BA" wp14:editId="24406312">
            <wp:extent cx="4254500" cy="2759075"/>
            <wp:effectExtent l="0" t="0" r="0" b="3175"/>
            <wp:docPr id="1921127475" name="ASW 28 Aerodynamic grid.png" descr="A long ruler with a yellow t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27475" name="ASW 28 Aerodynamic grid.png" descr="A long ruler with a yellow tip&#10;&#10;Description automatically generated"/>
                    <pic:cNvPicPr/>
                  </pic:nvPicPr>
                  <pic:blipFill rotWithShape="1">
                    <a:blip r:embed="rId51" r:link="rId53" cstate="print">
                      <a:extLst>
                        <a:ext uri="{BEBA8EAE-BF5A-486C-A8C5-ECC9F3942E4B}">
                          <a14:imgProps xmlns:a14="http://schemas.microsoft.com/office/drawing/2010/main">
                            <a14:imgLayer r:embed="rId52">
                              <a14:imgEffect>
                                <a14:brightnessContrast bright="20000" contrast="-20000"/>
                              </a14:imgEffect>
                            </a14:imgLayer>
                          </a14:imgProps>
                        </a:ext>
                        <a:ext uri="{28A0092B-C50C-407E-A947-70E740481C1C}">
                          <a14:useLocalDpi xmlns:a14="http://schemas.microsoft.com/office/drawing/2010/main" val="0"/>
                        </a:ext>
                      </a:extLst>
                    </a:blip>
                    <a:srcRect r="25770"/>
                    <a:stretch>
                      <a:fillRect/>
                    </a:stretch>
                  </pic:blipFill>
                  <pic:spPr bwMode="auto">
                    <a:xfrm>
                      <a:off x="0" y="0"/>
                      <a:ext cx="4254500" cy="2759075"/>
                    </a:xfrm>
                    <a:prstGeom prst="rect">
                      <a:avLst/>
                    </a:prstGeom>
                    <a:ln>
                      <a:noFill/>
                    </a:ln>
                    <a:extLst>
                      <a:ext uri="{53640926-AAD7-44D8-BBD7-CCE9431645EC}">
                        <a14:shadowObscured xmlns:a14="http://schemas.microsoft.com/office/drawing/2010/main"/>
                      </a:ext>
                    </a:extLst>
                  </pic:spPr>
                </pic:pic>
              </a:graphicData>
            </a:graphic>
          </wp:inline>
        </w:drawing>
      </w:r>
    </w:p>
    <w:p w14:paraId="75C4453B" w14:textId="7465CAAA" w:rsidR="008675D5" w:rsidRDefault="008675D5" w:rsidP="008675D5">
      <w:pPr>
        <w:pStyle w:val="Caption"/>
        <w:rPr>
          <w:noProof/>
        </w:rPr>
      </w:pPr>
      <w:bookmarkStart w:id="211" w:name="_Toc180011617"/>
      <w:r>
        <w:t xml:space="preserve">Figure </w:t>
      </w:r>
      <w:fldSimple w:instr=" STYLEREF 1 \s ">
        <w:r w:rsidR="00BC36D0">
          <w:rPr>
            <w:noProof/>
          </w:rPr>
          <w:t>3</w:t>
        </w:r>
      </w:fldSimple>
      <w:r w:rsidR="00FA237D">
        <w:noBreakHyphen/>
      </w:r>
      <w:fldSimple w:instr=" SEQ Figure \* ARABIC \s 1 ">
        <w:r w:rsidR="00BC36D0">
          <w:rPr>
            <w:noProof/>
          </w:rPr>
          <w:t>8</w:t>
        </w:r>
      </w:fldSimple>
      <w:r>
        <w:t xml:space="preserve"> CAERO1 macro elements of the ASW 28 Wing</w:t>
      </w:r>
      <w:r>
        <w:rPr>
          <w:noProof/>
        </w:rPr>
        <w:t xml:space="preserve"> Model</w:t>
      </w:r>
      <w:bookmarkEnd w:id="211"/>
    </w:p>
    <w:p w14:paraId="06DCCA28" w14:textId="45CD6019" w:rsidR="008675D5" w:rsidRDefault="00B6605C" w:rsidP="008675D5">
      <w:pPr>
        <w:rPr>
          <w:lang w:val="en-US"/>
        </w:rPr>
      </w:pPr>
      <w:r>
        <w:rPr>
          <w:lang w:val="en-US"/>
        </w:rPr>
        <w:t xml:space="preserve">The </w:t>
      </w:r>
      <w:r w:rsidR="00CD1BED">
        <w:rPr>
          <w:lang w:val="en-US"/>
        </w:rPr>
        <w:t>n</w:t>
      </w:r>
      <w:r w:rsidR="0038207A">
        <w:rPr>
          <w:lang w:val="en-US"/>
        </w:rPr>
        <w:t xml:space="preserve">ext step of </w:t>
      </w:r>
      <w:r w:rsidR="008A780B">
        <w:rPr>
          <w:lang w:val="en-US"/>
        </w:rPr>
        <w:t>defining</w:t>
      </w:r>
      <w:r w:rsidR="0038207A">
        <w:rPr>
          <w:lang w:val="en-US"/>
        </w:rPr>
        <w:t xml:space="preserve"> the CAERO1 elements is defining the discretization </w:t>
      </w:r>
      <w:r w:rsidR="005661E0">
        <w:rPr>
          <w:lang w:val="en-US"/>
        </w:rPr>
        <w:t xml:space="preserve">into aerodynamic boxes through two integer values NSAPN and NCHORD which </w:t>
      </w:r>
      <w:r w:rsidR="008A780B">
        <w:rPr>
          <w:lang w:val="en-US"/>
        </w:rPr>
        <w:t>define the number of spanwise and chordwise boxes respectively.</w:t>
      </w:r>
      <w:r w:rsidR="00CD1BED">
        <w:rPr>
          <w:lang w:val="en-US"/>
        </w:rPr>
        <w:t xml:space="preserve"> </w:t>
      </w:r>
    </w:p>
    <w:p w14:paraId="75498302" w14:textId="5727447C" w:rsidR="00CD1BED" w:rsidRDefault="00CD1BED" w:rsidP="008675D5">
      <w:pPr>
        <w:rPr>
          <w:lang w:val="en-US"/>
        </w:rPr>
      </w:pPr>
      <w:r>
        <w:rPr>
          <w:lang w:val="en-US"/>
        </w:rPr>
        <w:t>For the Inner CAERO1 macro element:</w:t>
      </w:r>
    </w:p>
    <w:p w14:paraId="46DC514D" w14:textId="289F5056" w:rsidR="00CD1BED" w:rsidRPr="008675D5" w:rsidRDefault="000B29A3" w:rsidP="008675D5">
      <w:pPr>
        <w:rPr>
          <w:lang w:val="en-US"/>
        </w:rPr>
      </w:pPr>
      <m:oMathPara>
        <m:oMath>
          <m:r>
            <w:rPr>
              <w:rFonts w:ascii="Cambria Math" w:hAnsi="Cambria Math"/>
              <w:lang w:val="en-US"/>
            </w:rPr>
            <m:t>NSPAN=24,  NCHORD=6</m:t>
          </m:r>
        </m:oMath>
      </m:oMathPara>
    </w:p>
    <w:p w14:paraId="21C3B8F4" w14:textId="19750DCB" w:rsidR="00B20264" w:rsidRDefault="00B20264" w:rsidP="00B20264">
      <w:pPr>
        <w:rPr>
          <w:lang w:val="en-US"/>
        </w:rPr>
      </w:pPr>
      <w:r>
        <w:rPr>
          <w:lang w:val="en-US"/>
        </w:rPr>
        <w:t>For the Outer CAERO1 macro element:</w:t>
      </w:r>
    </w:p>
    <w:p w14:paraId="6C9B3DFB" w14:textId="1231B63F" w:rsidR="00B20264" w:rsidRPr="00B20264" w:rsidRDefault="00B20264" w:rsidP="00B20264">
      <w:pPr>
        <w:rPr>
          <w:rFonts w:eastAsiaTheme="minorEastAsia"/>
          <w:lang w:val="en-US"/>
        </w:rPr>
      </w:pPr>
      <m:oMathPara>
        <m:oMath>
          <m:r>
            <w:rPr>
              <w:rFonts w:ascii="Cambria Math" w:hAnsi="Cambria Math"/>
              <w:lang w:val="en-US"/>
            </w:rPr>
            <w:lastRenderedPageBreak/>
            <m:t>NSPAN=12,  NCHORD=6</m:t>
          </m:r>
        </m:oMath>
      </m:oMathPara>
    </w:p>
    <w:p w14:paraId="03B84662" w14:textId="62A7EBA0" w:rsidR="00B20264" w:rsidRDefault="001E468E" w:rsidP="00B20264">
      <w:pPr>
        <w:rPr>
          <w:rFonts w:eastAsiaTheme="minorEastAsia"/>
          <w:lang w:val="en-US"/>
        </w:rPr>
      </w:pPr>
      <w:r>
        <w:rPr>
          <w:rFonts w:eastAsiaTheme="minorEastAsia"/>
          <w:lang w:val="en-US"/>
        </w:rPr>
        <w:t xml:space="preserve">This discretization is chosen </w:t>
      </w:r>
      <w:r w:rsidR="00C20222">
        <w:rPr>
          <w:rFonts w:eastAsiaTheme="minorEastAsia"/>
          <w:lang w:val="en-US"/>
        </w:rPr>
        <w:t>so that the aspect ratio</w:t>
      </w:r>
      <w:r w:rsidR="00EC7EE1">
        <w:rPr>
          <w:rFonts w:eastAsiaTheme="minorEastAsia"/>
          <w:lang w:val="en-US"/>
        </w:rPr>
        <w:t xml:space="preserve"> </w:t>
      </w:r>
      <w:r w:rsidR="00C20222">
        <w:rPr>
          <w:rFonts w:eastAsiaTheme="minorEastAsia"/>
          <w:lang w:val="en-US"/>
        </w:rPr>
        <w:t xml:space="preserve">of the boxes is less than </w:t>
      </w:r>
      <w:r w:rsidR="00BF1053">
        <w:rPr>
          <w:rFonts w:eastAsiaTheme="minorEastAsia"/>
          <w:lang w:val="en-US"/>
        </w:rPr>
        <w:t xml:space="preserve">about </w:t>
      </w:r>
      <w:r w:rsidR="00C20222">
        <w:rPr>
          <w:rFonts w:eastAsiaTheme="minorEastAsia"/>
          <w:lang w:val="en-US"/>
        </w:rPr>
        <w:t xml:space="preserve">three </w:t>
      </w:r>
      <w:r w:rsidR="00774336">
        <w:rPr>
          <w:rFonts w:eastAsiaTheme="minorEastAsia"/>
          <w:lang w:val="en-US"/>
        </w:rPr>
        <w:t>and the chordwise length of each box is less than</w:t>
      </w:r>
      <w:r w:rsidR="00BF1053">
        <w:rPr>
          <w:rFonts w:eastAsiaTheme="minorEastAsia"/>
          <w:lang w:val="en-US"/>
        </w:rPr>
        <w:t xml:space="preserve"> </w:t>
      </w:r>
      <m:oMath>
        <m:r>
          <m:rPr>
            <m:sty m:val="p"/>
          </m:rPr>
          <w:rPr>
            <w:rFonts w:ascii="Cambria Math" w:eastAsiaTheme="minorEastAsia" w:hAnsi="Cambria Math"/>
            <w:lang w:val="en-US"/>
          </w:rPr>
          <m:t>Δ</m:t>
        </m:r>
        <m:r>
          <w:rPr>
            <w:rFonts w:ascii="Cambria Math" w:eastAsiaTheme="minorEastAsia" w:hAnsi="Cambria Math"/>
            <w:lang w:val="en-US"/>
          </w:rPr>
          <m:t>x&lt;0.08</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max</m:t>
            </m:r>
          </m:sub>
        </m:sSub>
        <m:r>
          <w:rPr>
            <w:rFonts w:ascii="Cambria Math" w:eastAsiaTheme="minorEastAsia" w:hAnsi="Cambria Math"/>
            <w:lang w:val="en-US"/>
          </w:rPr>
          <m:t xml:space="preserve"> </m:t>
        </m:r>
        <m:r>
          <m:rPr>
            <m:lit/>
          </m:rP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max</m:t>
            </m:r>
          </m:sub>
        </m:sSub>
        <m:r>
          <w:rPr>
            <w:rFonts w:ascii="Cambria Math" w:eastAsiaTheme="minorEastAsia" w:hAnsi="Cambria Math"/>
            <w:lang w:val="en-US"/>
          </w:rPr>
          <m:t>≈0.65m</m:t>
        </m:r>
      </m:oMath>
      <w:r w:rsidR="00562255">
        <w:rPr>
          <w:rFonts w:eastAsiaTheme="minorEastAsia"/>
          <w:lang w:val="en-US"/>
        </w:rPr>
        <w:t xml:space="preserve">. </w:t>
      </w:r>
      <w:r w:rsidR="009E2DD2">
        <w:rPr>
          <w:rFonts w:eastAsiaTheme="minorEastAsia"/>
          <w:lang w:val="en-US"/>
        </w:rPr>
        <w:t>These two suggestions</w:t>
      </w:r>
      <w:r w:rsidR="00562255">
        <w:rPr>
          <w:rFonts w:eastAsiaTheme="minorEastAsia"/>
          <w:lang w:val="en-US"/>
        </w:rPr>
        <w:t xml:space="preserve"> for the discretization of the aerodynamic panels </w:t>
      </w:r>
      <w:r w:rsidR="00E15380">
        <w:rPr>
          <w:rFonts w:eastAsiaTheme="minorEastAsia"/>
          <w:lang w:val="en-US"/>
        </w:rPr>
        <w:t xml:space="preserve">are specified in </w:t>
      </w:r>
      <w:sdt>
        <w:sdtPr>
          <w:rPr>
            <w:rFonts w:eastAsiaTheme="minorEastAsia"/>
            <w:lang w:val="en-US"/>
          </w:rPr>
          <w:id w:val="419686345"/>
          <w:citation/>
        </w:sdtPr>
        <w:sdtContent>
          <w:r w:rsidR="009E2DD2">
            <w:rPr>
              <w:rFonts w:eastAsiaTheme="minorEastAsia"/>
              <w:lang w:val="en-US"/>
            </w:rPr>
            <w:fldChar w:fldCharType="begin"/>
          </w:r>
          <w:r w:rsidR="009E2DD2">
            <w:rPr>
              <w:rFonts w:eastAsiaTheme="minorEastAsia"/>
              <w:lang w:val="en-US"/>
            </w:rPr>
            <w:instrText xml:space="preserve"> CITATION HEX21 \l 1033 </w:instrText>
          </w:r>
          <w:r w:rsidR="009E2DD2">
            <w:rPr>
              <w:rFonts w:eastAsiaTheme="minorEastAsia"/>
              <w:lang w:val="en-US"/>
            </w:rPr>
            <w:fldChar w:fldCharType="separate"/>
          </w:r>
          <w:r w:rsidR="00BC36D0" w:rsidRPr="00BC36D0">
            <w:rPr>
              <w:rFonts w:eastAsiaTheme="minorEastAsia"/>
              <w:noProof/>
              <w:lang w:val="en-US"/>
            </w:rPr>
            <w:t>[5]</w:t>
          </w:r>
          <w:r w:rsidR="009E2DD2">
            <w:rPr>
              <w:rFonts w:eastAsiaTheme="minorEastAsia"/>
              <w:lang w:val="en-US"/>
            </w:rPr>
            <w:fldChar w:fldCharType="end"/>
          </w:r>
        </w:sdtContent>
      </w:sdt>
    </w:p>
    <w:p w14:paraId="4D2DDA35" w14:textId="77777777" w:rsidR="00080FD9" w:rsidRDefault="00080FD9" w:rsidP="00B20264">
      <w:pPr>
        <w:rPr>
          <w:rFonts w:eastAsiaTheme="minorEastAsia"/>
          <w:lang w:val="en-US"/>
        </w:rPr>
      </w:pPr>
    </w:p>
    <w:p w14:paraId="4A507DBF" w14:textId="77777777" w:rsidR="004033C3" w:rsidRDefault="004033C3" w:rsidP="00B20264">
      <w:pPr>
        <w:rPr>
          <w:rFonts w:eastAsiaTheme="minorEastAsia"/>
          <w:lang w:val="en-US"/>
        </w:rPr>
      </w:pPr>
    </w:p>
    <w:p w14:paraId="0FE89099" w14:textId="651A86D4" w:rsidR="00BF1053" w:rsidRDefault="00217F89" w:rsidP="00217F89">
      <w:pPr>
        <w:pStyle w:val="Heading3"/>
        <w:rPr>
          <w:rFonts w:eastAsiaTheme="minorEastAsia"/>
          <w:lang w:val="en-US"/>
        </w:rPr>
      </w:pPr>
      <w:bookmarkStart w:id="212" w:name="_Toc180011556"/>
      <w:r>
        <w:rPr>
          <w:rFonts w:eastAsiaTheme="minorEastAsia"/>
          <w:lang w:val="en-US"/>
        </w:rPr>
        <w:t>The Spline</w:t>
      </w:r>
      <w:bookmarkEnd w:id="212"/>
    </w:p>
    <w:p w14:paraId="53F0F229" w14:textId="6CD791C5" w:rsidR="009E2DD2" w:rsidRDefault="00E134D2" w:rsidP="00B20264">
      <w:pPr>
        <w:rPr>
          <w:lang w:val="en-US"/>
        </w:rPr>
      </w:pPr>
      <w:r>
        <w:rPr>
          <w:lang w:val="en-US"/>
        </w:rPr>
        <w:t>In Flutter analysis the SPLINE entry is used to couple the structural a</w:t>
      </w:r>
      <w:r w:rsidR="000E13FD">
        <w:rPr>
          <w:lang w:val="en-US"/>
        </w:rPr>
        <w:t>n</w:t>
      </w:r>
      <w:r>
        <w:rPr>
          <w:lang w:val="en-US"/>
        </w:rPr>
        <w:t xml:space="preserve">d aeroelastic domains. </w:t>
      </w:r>
      <w:r w:rsidR="00DC36A5">
        <w:rPr>
          <w:lang w:val="en-US"/>
        </w:rPr>
        <w:t>For this application a SPLINE1 entry is used which defines a surface spline (linear splines are also available but do not apply in this case.</w:t>
      </w:r>
      <w:r w:rsidR="00D12B5E">
        <w:rPr>
          <w:lang w:val="en-US"/>
        </w:rPr>
        <w:t xml:space="preserve">) To define the SPLINE1 </w:t>
      </w:r>
      <w:r w:rsidR="00680F61">
        <w:rPr>
          <w:lang w:val="en-US"/>
        </w:rPr>
        <w:t>the following entries are needed:</w:t>
      </w:r>
    </w:p>
    <w:p w14:paraId="202D3EFC" w14:textId="105573A1" w:rsidR="00680F61" w:rsidRDefault="00680F61" w:rsidP="00680F61">
      <w:pPr>
        <w:pStyle w:val="ListParagraph"/>
        <w:numPr>
          <w:ilvl w:val="0"/>
          <w:numId w:val="46"/>
        </w:numPr>
        <w:rPr>
          <w:lang w:val="en-US"/>
        </w:rPr>
      </w:pPr>
      <w:r>
        <w:rPr>
          <w:lang w:val="en-US"/>
        </w:rPr>
        <w:t xml:space="preserve">The CAERO Id </w:t>
      </w:r>
      <w:r w:rsidR="00DD165C">
        <w:rPr>
          <w:lang w:val="en-US"/>
        </w:rPr>
        <w:t>which was defined in the previous step</w:t>
      </w:r>
    </w:p>
    <w:p w14:paraId="24644D18" w14:textId="2D1AF665" w:rsidR="00DD165C" w:rsidRDefault="00DD165C" w:rsidP="00680F61">
      <w:pPr>
        <w:pStyle w:val="ListParagraph"/>
        <w:numPr>
          <w:ilvl w:val="0"/>
          <w:numId w:val="46"/>
        </w:numPr>
        <w:rPr>
          <w:lang w:val="en-US"/>
        </w:rPr>
      </w:pPr>
      <w:r>
        <w:rPr>
          <w:lang w:val="en-US"/>
        </w:rPr>
        <w:t xml:space="preserve">The Id’s of the </w:t>
      </w:r>
      <w:r w:rsidR="006E655B">
        <w:rPr>
          <w:lang w:val="en-US"/>
        </w:rPr>
        <w:t>first</w:t>
      </w:r>
      <w:r>
        <w:rPr>
          <w:lang w:val="en-US"/>
        </w:rPr>
        <w:t xml:space="preserve"> and last aerodynamic boxes to be included (</w:t>
      </w:r>
      <w:r w:rsidR="009A6B41">
        <w:rPr>
          <w:lang w:val="en-US"/>
        </w:rPr>
        <w:t>All the aerodynamic panels are selected for this analysis)</w:t>
      </w:r>
    </w:p>
    <w:p w14:paraId="55E6A0F9" w14:textId="2F044B40" w:rsidR="009A6B41" w:rsidRDefault="009A6B41" w:rsidP="00680F61">
      <w:pPr>
        <w:pStyle w:val="ListParagraph"/>
        <w:numPr>
          <w:ilvl w:val="0"/>
          <w:numId w:val="46"/>
        </w:numPr>
        <w:rPr>
          <w:lang w:val="en-US"/>
        </w:rPr>
      </w:pPr>
      <w:r>
        <w:rPr>
          <w:lang w:val="en-US"/>
        </w:rPr>
        <w:t>A set of nodes from the structural grid</w:t>
      </w:r>
    </w:p>
    <w:p w14:paraId="095E1646" w14:textId="72609784" w:rsidR="00DD165C" w:rsidRDefault="0094354C" w:rsidP="0094354C">
      <w:pPr>
        <w:rPr>
          <w:lang w:val="en-US"/>
        </w:rPr>
      </w:pPr>
      <w:r>
        <w:rPr>
          <w:lang w:val="en-US"/>
        </w:rPr>
        <w:t xml:space="preserve">The selection of the structural nodes is important. </w:t>
      </w:r>
      <w:r w:rsidR="006E655B">
        <w:rPr>
          <w:lang w:val="en-US"/>
        </w:rPr>
        <w:t>Typically,</w:t>
      </w:r>
      <w:r>
        <w:rPr>
          <w:lang w:val="en-US"/>
        </w:rPr>
        <w:t xml:space="preserve"> not all the </w:t>
      </w:r>
      <w:r w:rsidR="00B73C5A">
        <w:rPr>
          <w:lang w:val="en-US"/>
        </w:rPr>
        <w:t>n</w:t>
      </w:r>
      <w:r>
        <w:rPr>
          <w:lang w:val="en-US"/>
        </w:rPr>
        <w:t xml:space="preserve">odes of the structure are </w:t>
      </w:r>
      <w:r w:rsidR="00D14D02">
        <w:rPr>
          <w:lang w:val="en-US"/>
        </w:rPr>
        <w:t>selected</w:t>
      </w:r>
      <w:r>
        <w:rPr>
          <w:lang w:val="en-US"/>
        </w:rPr>
        <w:t>.</w:t>
      </w:r>
      <w:r w:rsidR="005C0945">
        <w:rPr>
          <w:lang w:val="en-US"/>
        </w:rPr>
        <w:t xml:space="preserve"> Only a subset of the nodes on the bottom or upper surface of the wing are selected</w:t>
      </w:r>
      <w:r w:rsidR="0069515B">
        <w:rPr>
          <w:lang w:val="en-US"/>
        </w:rPr>
        <w:t xml:space="preserve">. These nodes need to be under the </w:t>
      </w:r>
      <w:r w:rsidR="006E655B">
        <w:rPr>
          <w:lang w:val="en-US"/>
        </w:rPr>
        <w:t>area</w:t>
      </w:r>
      <w:r w:rsidR="0069515B">
        <w:rPr>
          <w:lang w:val="en-US"/>
        </w:rPr>
        <w:t xml:space="preserve"> covered by the CAERO entry and the aerodynamic boxes that were selected. Ideally each </w:t>
      </w:r>
      <w:r w:rsidR="00F37315">
        <w:rPr>
          <w:lang w:val="en-US"/>
        </w:rPr>
        <w:t xml:space="preserve">aerodynamic grid point has one corresponding structural node directly above or below it, </w:t>
      </w:r>
      <w:r w:rsidR="005429DE">
        <w:rPr>
          <w:lang w:val="en-US"/>
        </w:rPr>
        <w:t>although this is not feasible in most cases</w:t>
      </w:r>
    </w:p>
    <w:p w14:paraId="52663355" w14:textId="77777777" w:rsidR="007613F2" w:rsidRDefault="007613F2" w:rsidP="007613F2">
      <w:pPr>
        <w:keepNext/>
      </w:pPr>
      <w:r>
        <w:rPr>
          <w:noProof/>
          <w:lang w:val="en-US"/>
        </w:rPr>
        <w:drawing>
          <wp:inline distT="0" distB="0" distL="0" distR="0" wp14:anchorId="46420526" wp14:editId="0010EC28">
            <wp:extent cx="5731510" cy="3136900"/>
            <wp:effectExtent l="0" t="0" r="2540" b="6350"/>
            <wp:docPr id="40107726" name="ASW 28 splines.png" descr="A yellow and gree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7726" name="ASW 28 splines.png" descr="A yellow and green arrow"/>
                    <pic:cNvPicPr/>
                  </pic:nvPicPr>
                  <pic:blipFill>
                    <a:blip r:embed="rId54" r:link="rId56" cstate="print">
                      <a:alphaModFix/>
                      <a:extLst>
                        <a:ext uri="{BEBA8EAE-BF5A-486C-A8C5-ECC9F3942E4B}">
                          <a14:imgProps xmlns:a14="http://schemas.microsoft.com/office/drawing/2010/main">
                            <a14:imgLayer r:embed="rId55">
                              <a14:imgEffect>
                                <a14:sharpenSoften amount="20000"/>
                              </a14:imgEffect>
                            </a14:imgLayer>
                          </a14:imgProps>
                        </a:ext>
                        <a:ext uri="{28A0092B-C50C-407E-A947-70E740481C1C}">
                          <a14:useLocalDpi xmlns:a14="http://schemas.microsoft.com/office/drawing/2010/main" val="0"/>
                        </a:ext>
                      </a:extLst>
                    </a:blip>
                    <a:stretch>
                      <a:fillRect/>
                    </a:stretch>
                  </pic:blipFill>
                  <pic:spPr>
                    <a:xfrm>
                      <a:off x="0" y="0"/>
                      <a:ext cx="5731510" cy="3136900"/>
                    </a:xfrm>
                    <a:prstGeom prst="rect">
                      <a:avLst/>
                    </a:prstGeom>
                  </pic:spPr>
                </pic:pic>
              </a:graphicData>
            </a:graphic>
          </wp:inline>
        </w:drawing>
      </w:r>
    </w:p>
    <w:p w14:paraId="0CB87349" w14:textId="2BA2D5BD" w:rsidR="00A10E39" w:rsidRDefault="007613F2" w:rsidP="007613F2">
      <w:pPr>
        <w:pStyle w:val="Caption"/>
      </w:pPr>
      <w:bookmarkStart w:id="213" w:name="_Ref179632762"/>
      <w:bookmarkStart w:id="214" w:name="_Toc180011618"/>
      <w:r>
        <w:t xml:space="preserve">Figure </w:t>
      </w:r>
      <w:fldSimple w:instr=" STYLEREF 1 \s ">
        <w:r w:rsidR="00BC36D0">
          <w:rPr>
            <w:noProof/>
          </w:rPr>
          <w:t>3</w:t>
        </w:r>
      </w:fldSimple>
      <w:r w:rsidR="00FA237D">
        <w:noBreakHyphen/>
      </w:r>
      <w:fldSimple w:instr=" SEQ Figure \* ARABIC \s 1 ">
        <w:r w:rsidR="00BC36D0">
          <w:rPr>
            <w:noProof/>
          </w:rPr>
          <w:t>9</w:t>
        </w:r>
      </w:fldSimple>
      <w:bookmarkEnd w:id="213"/>
      <w:r>
        <w:t xml:space="preserve"> SPLINE1 entries of the ASW 28 Wing model</w:t>
      </w:r>
      <w:bookmarkEnd w:id="214"/>
    </w:p>
    <w:p w14:paraId="31BA57EF" w14:textId="77777777" w:rsidR="007613F2" w:rsidRDefault="007613F2" w:rsidP="007613F2">
      <w:pPr>
        <w:rPr>
          <w:lang w:val="en-US"/>
        </w:rPr>
      </w:pPr>
    </w:p>
    <w:p w14:paraId="0CDB399E" w14:textId="037B1B73" w:rsidR="00CA6E08" w:rsidRPr="002D0BCE" w:rsidRDefault="007613F2" w:rsidP="00810CA9">
      <w:r>
        <w:rPr>
          <w:lang w:val="en-US"/>
        </w:rPr>
        <w:lastRenderedPageBreak/>
        <w:t>As can be seen</w:t>
      </w:r>
      <w:r w:rsidR="006E4F64">
        <w:rPr>
          <w:lang w:val="en-US"/>
        </w:rPr>
        <w:t xml:space="preserve"> in </w:t>
      </w:r>
      <w:r w:rsidR="006E4F64">
        <w:rPr>
          <w:lang w:val="en-US"/>
        </w:rPr>
        <w:fldChar w:fldCharType="begin"/>
      </w:r>
      <w:r w:rsidR="006E4F64">
        <w:rPr>
          <w:lang w:val="en-US"/>
        </w:rPr>
        <w:instrText xml:space="preserve"> REF _Ref179632762 \h </w:instrText>
      </w:r>
      <w:r w:rsidR="006E4F64">
        <w:rPr>
          <w:lang w:val="en-US"/>
        </w:rPr>
      </w:r>
      <w:r w:rsidR="006E4F64">
        <w:rPr>
          <w:lang w:val="en-US"/>
        </w:rPr>
        <w:fldChar w:fldCharType="separate"/>
      </w:r>
      <w:r w:rsidR="00BC36D0">
        <w:t xml:space="preserve">Figure </w:t>
      </w:r>
      <w:r w:rsidR="00BC36D0">
        <w:rPr>
          <w:noProof/>
        </w:rPr>
        <w:t>3</w:t>
      </w:r>
      <w:r w:rsidR="00BC36D0">
        <w:noBreakHyphen/>
      </w:r>
      <w:r w:rsidR="00BC36D0">
        <w:rPr>
          <w:noProof/>
        </w:rPr>
        <w:t>9</w:t>
      </w:r>
      <w:r w:rsidR="006E4F64">
        <w:rPr>
          <w:lang w:val="en-US"/>
        </w:rPr>
        <w:fldChar w:fldCharType="end"/>
      </w:r>
      <w:r>
        <w:rPr>
          <w:lang w:val="en-US"/>
        </w:rPr>
        <w:t xml:space="preserve"> two separate </w:t>
      </w:r>
      <w:r w:rsidR="00C84C86">
        <w:rPr>
          <w:lang w:val="en-US"/>
        </w:rPr>
        <w:t xml:space="preserve">SPLINE1 entries were made in this model one for each CAERO entry defined previously. In this case </w:t>
      </w:r>
      <w:r w:rsidR="009172A7">
        <w:rPr>
          <w:lang w:val="en-US"/>
        </w:rPr>
        <w:t xml:space="preserve">nodes from the top surface of the wing </w:t>
      </w:r>
      <w:r w:rsidR="003367BE">
        <w:rPr>
          <w:lang w:val="en-US"/>
        </w:rPr>
        <w:t xml:space="preserve">are selected. The nodes are in </w:t>
      </w:r>
      <w:r w:rsidR="00C84C86">
        <w:rPr>
          <w:lang w:val="en-US"/>
        </w:rPr>
        <w:t>series of along the span of the wing at various chord percentages, so as to closely match the aerodynamic grid points</w:t>
      </w:r>
      <w:r w:rsidR="009172A7">
        <w:rPr>
          <w:lang w:val="en-US"/>
        </w:rPr>
        <w:t>.</w:t>
      </w:r>
    </w:p>
    <w:p w14:paraId="6AFE4257" w14:textId="05EBC56F" w:rsidR="00C27A13" w:rsidRDefault="00131D97" w:rsidP="00131D97">
      <w:pPr>
        <w:pStyle w:val="Heading3"/>
        <w:rPr>
          <w:lang w:val="en-US"/>
        </w:rPr>
      </w:pPr>
      <w:bookmarkStart w:id="215" w:name="_Toc180011557"/>
      <w:r>
        <w:rPr>
          <w:lang w:val="en-US"/>
        </w:rPr>
        <w:t>Aeroelastic Problem Setup</w:t>
      </w:r>
      <w:bookmarkEnd w:id="215"/>
    </w:p>
    <w:p w14:paraId="46382135" w14:textId="731902DC" w:rsidR="005D0C8C" w:rsidRDefault="00C75549" w:rsidP="005D0C8C">
      <w:pPr>
        <w:rPr>
          <w:lang w:val="en-US"/>
        </w:rPr>
      </w:pPr>
      <w:r>
        <w:rPr>
          <w:lang w:val="en-US"/>
        </w:rPr>
        <w:t xml:space="preserve">To </w:t>
      </w:r>
      <w:r w:rsidR="008101F2">
        <w:rPr>
          <w:lang w:val="en-US"/>
        </w:rPr>
        <w:t>set up</w:t>
      </w:r>
      <w:r>
        <w:rPr>
          <w:lang w:val="en-US"/>
        </w:rPr>
        <w:t xml:space="preserve"> the Aeroelastic Flutter </w:t>
      </w:r>
      <w:r w:rsidR="008101F2">
        <w:rPr>
          <w:lang w:val="en-US"/>
        </w:rPr>
        <w:t>analysis</w:t>
      </w:r>
      <w:r>
        <w:rPr>
          <w:lang w:val="en-US"/>
        </w:rPr>
        <w:t xml:space="preserve"> several parameters need to be defined.</w:t>
      </w:r>
    </w:p>
    <w:p w14:paraId="6ECD0CB3" w14:textId="3920D494" w:rsidR="004E2EE2" w:rsidRPr="00657AA8" w:rsidRDefault="006C72BE" w:rsidP="006C72BE">
      <w:pPr>
        <w:rPr>
          <w:b/>
          <w:bCs/>
          <w:u w:val="single"/>
          <w:lang w:val="en-US"/>
        </w:rPr>
      </w:pPr>
      <w:r w:rsidRPr="00657AA8">
        <w:rPr>
          <w:b/>
          <w:bCs/>
          <w:u w:val="single"/>
          <w:lang w:val="en-US"/>
        </w:rPr>
        <w:t>The AERO card:</w:t>
      </w:r>
    </w:p>
    <w:p w14:paraId="659A9F13" w14:textId="3D56785D" w:rsidR="00FF5729" w:rsidRDefault="001057D0" w:rsidP="00B13C7E">
      <w:pPr>
        <w:rPr>
          <w:lang w:val="en-US"/>
        </w:rPr>
      </w:pPr>
      <w:r>
        <w:rPr>
          <w:lang w:val="en-US"/>
        </w:rPr>
        <w:t xml:space="preserve">The AERO </w:t>
      </w:r>
      <w:r w:rsidR="000C43EA">
        <w:rPr>
          <w:lang w:val="en-US"/>
        </w:rPr>
        <w:t xml:space="preserve">bulk data entry </w:t>
      </w:r>
      <w:r>
        <w:rPr>
          <w:lang w:val="en-US"/>
        </w:rPr>
        <w:t xml:space="preserve">card </w:t>
      </w:r>
      <w:r w:rsidR="000C43EA">
        <w:rPr>
          <w:lang w:val="en-US"/>
        </w:rPr>
        <w:t xml:space="preserve">defines </w:t>
      </w:r>
      <w:r w:rsidR="00D906BE">
        <w:rPr>
          <w:lang w:val="en-US"/>
        </w:rPr>
        <w:t>basic</w:t>
      </w:r>
      <w:r w:rsidR="000C43EA">
        <w:rPr>
          <w:lang w:val="en-US"/>
        </w:rPr>
        <w:t xml:space="preserve"> parameters for dynamic aeroelasticity regarding mainly the conditions of flight. The entries of this card are summarized as follows:</w:t>
      </w:r>
    </w:p>
    <w:p w14:paraId="458B1444" w14:textId="27AEA900" w:rsidR="000C43EA" w:rsidRDefault="00EF0711" w:rsidP="000C43EA">
      <w:pPr>
        <w:pStyle w:val="ListParagraph"/>
        <w:numPr>
          <w:ilvl w:val="0"/>
          <w:numId w:val="31"/>
        </w:numPr>
        <w:rPr>
          <w:lang w:val="en-US"/>
        </w:rPr>
      </w:pPr>
      <w:r w:rsidRPr="00657AA8">
        <w:rPr>
          <w:lang w:val="en-US"/>
        </w:rPr>
        <w:t>VELOCITY</w:t>
      </w:r>
      <w:r w:rsidR="00A521BE">
        <w:rPr>
          <w:lang w:val="en-US"/>
        </w:rPr>
        <w:t>:</w:t>
      </w:r>
      <w:r>
        <w:rPr>
          <w:lang w:val="en-US"/>
        </w:rPr>
        <w:t xml:space="preserve"> has no effect for flutter analysis </w:t>
      </w:r>
      <w:r w:rsidR="00F6422D">
        <w:rPr>
          <w:lang w:val="en-US"/>
        </w:rPr>
        <w:t>since the velocity is varies during the analysis and defined elsewhere but cannot be left blank so unity is entered</w:t>
      </w:r>
    </w:p>
    <w:p w14:paraId="0BB151E8" w14:textId="5722005D" w:rsidR="00A521BE" w:rsidRDefault="00A521BE" w:rsidP="000C43EA">
      <w:pPr>
        <w:pStyle w:val="ListParagraph"/>
        <w:numPr>
          <w:ilvl w:val="0"/>
          <w:numId w:val="31"/>
        </w:numPr>
        <w:rPr>
          <w:b/>
          <w:bCs/>
          <w:lang w:val="en-US"/>
        </w:rPr>
      </w:pPr>
      <w:r w:rsidRPr="00657AA8">
        <w:rPr>
          <w:lang w:val="en-US"/>
        </w:rPr>
        <w:t>REFC</w:t>
      </w:r>
      <w:r>
        <w:rPr>
          <w:b/>
          <w:bCs/>
          <w:lang w:val="en-US"/>
        </w:rPr>
        <w:t xml:space="preserve">: </w:t>
      </w:r>
      <w:r>
        <w:rPr>
          <w:lang w:val="en-US"/>
        </w:rPr>
        <w:t xml:space="preserve">Reference chord length used for the </w:t>
      </w:r>
      <w:r w:rsidR="005447B6">
        <w:rPr>
          <w:lang w:val="en-US"/>
        </w:rPr>
        <w:t xml:space="preserve">calculation of reduced frequency and lift and drag coefficients if requested </w:t>
      </w:r>
      <m:oMath>
        <m:r>
          <w:rPr>
            <w:rFonts w:ascii="Cambria Math" w:hAnsi="Cambria Math"/>
            <w:lang w:val="en-US"/>
          </w:rPr>
          <m:t>REFC=0.92m</m:t>
        </m:r>
      </m:oMath>
      <w:r w:rsidRPr="00A521BE">
        <w:rPr>
          <w:b/>
          <w:bCs/>
          <w:lang w:val="en-US"/>
        </w:rPr>
        <w:t xml:space="preserve"> </w:t>
      </w:r>
    </w:p>
    <w:p w14:paraId="7DF5681D" w14:textId="3DB0FE75" w:rsidR="008D7648" w:rsidRPr="00590C06" w:rsidRDefault="008D7648" w:rsidP="000C43EA">
      <w:pPr>
        <w:pStyle w:val="ListParagraph"/>
        <w:numPr>
          <w:ilvl w:val="0"/>
          <w:numId w:val="31"/>
        </w:numPr>
        <w:rPr>
          <w:b/>
          <w:bCs/>
          <w:lang w:val="en-US"/>
        </w:rPr>
      </w:pPr>
      <w:r w:rsidRPr="00657AA8">
        <w:rPr>
          <w:lang w:val="en-US"/>
        </w:rPr>
        <w:t>RHOREF</w:t>
      </w:r>
      <w:r>
        <w:rPr>
          <w:b/>
          <w:bCs/>
          <w:lang w:val="en-US"/>
        </w:rPr>
        <w:t xml:space="preserve">: </w:t>
      </w:r>
      <w:r w:rsidR="008B4AB3">
        <w:rPr>
          <w:lang w:val="en-US"/>
        </w:rPr>
        <w:t xml:space="preserve">Reference density </w:t>
      </w:r>
      <m:oMath>
        <m:r>
          <w:rPr>
            <w:rFonts w:ascii="Cambria Math" w:hAnsi="Cambria Math"/>
            <w:lang w:val="en-US"/>
          </w:rPr>
          <m:t>RHOREF=1.225 kg</m:t>
        </m:r>
        <m:r>
          <m:rPr>
            <m:lit/>
          </m:rPr>
          <w:rPr>
            <w:rFonts w:ascii="Cambria Math" w:hAnsi="Cambria Math"/>
            <w:lang w:val="en-US"/>
          </w:rPr>
          <m:t>/</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w:r w:rsidR="00590C06">
        <w:rPr>
          <w:rFonts w:eastAsiaTheme="minorEastAsia"/>
          <w:lang w:val="en-US"/>
        </w:rPr>
        <w:t xml:space="preserve"> which is the density of air at sea level</w:t>
      </w:r>
    </w:p>
    <w:p w14:paraId="140AB6B5" w14:textId="460E498E" w:rsidR="00590C06" w:rsidRPr="00972F38" w:rsidRDefault="00D0223F" w:rsidP="000C43EA">
      <w:pPr>
        <w:pStyle w:val="ListParagraph"/>
        <w:numPr>
          <w:ilvl w:val="0"/>
          <w:numId w:val="31"/>
        </w:numPr>
        <w:rPr>
          <w:b/>
          <w:bCs/>
          <w:lang w:val="en-US"/>
        </w:rPr>
      </w:pPr>
      <w:r w:rsidRPr="00657AA8">
        <w:rPr>
          <w:lang w:val="en-US"/>
        </w:rPr>
        <w:t>SYMXZ</w:t>
      </w:r>
      <w:r>
        <w:rPr>
          <w:b/>
          <w:bCs/>
          <w:lang w:val="en-US"/>
        </w:rPr>
        <w:t xml:space="preserve">: </w:t>
      </w:r>
      <w:r>
        <w:t xml:space="preserve">which defines symmetry </w:t>
      </w:r>
      <w:r w:rsidR="00EC664E">
        <w:t>for the XZ plane and can have three values</w:t>
      </w:r>
    </w:p>
    <w:p w14:paraId="51C2A626" w14:textId="304555EE" w:rsidR="00972F38" w:rsidRPr="00972F38" w:rsidRDefault="00972F38" w:rsidP="00972F38">
      <w:pPr>
        <w:pStyle w:val="ListParagraph"/>
        <w:numPr>
          <w:ilvl w:val="1"/>
          <w:numId w:val="31"/>
        </w:numPr>
        <w:rPr>
          <w:b/>
          <w:bCs/>
          <w:lang w:val="en-US"/>
        </w:rPr>
      </w:pPr>
      <w:r>
        <w:rPr>
          <w:b/>
          <w:bCs/>
          <w:lang w:val="en-US"/>
        </w:rPr>
        <w:t>-</w:t>
      </w:r>
      <w:r>
        <w:rPr>
          <w:lang w:val="en-US"/>
        </w:rPr>
        <w:t>1</w:t>
      </w:r>
      <w:r>
        <w:rPr>
          <w:b/>
          <w:bCs/>
          <w:lang w:val="en-US"/>
        </w:rPr>
        <w:t xml:space="preserve">: </w:t>
      </w:r>
      <w:r>
        <w:rPr>
          <w:lang w:val="en-US"/>
        </w:rPr>
        <w:t>for antisymmetry</w:t>
      </w:r>
    </w:p>
    <w:p w14:paraId="376FEBE7" w14:textId="77777777" w:rsidR="00972F38" w:rsidRPr="00972F38" w:rsidRDefault="00972F38" w:rsidP="00972F38">
      <w:pPr>
        <w:pStyle w:val="ListParagraph"/>
        <w:numPr>
          <w:ilvl w:val="1"/>
          <w:numId w:val="31"/>
        </w:numPr>
        <w:rPr>
          <w:b/>
          <w:bCs/>
          <w:lang w:val="en-US"/>
        </w:rPr>
      </w:pPr>
      <w:r>
        <w:rPr>
          <w:lang w:val="en-US"/>
        </w:rPr>
        <w:t>0: for no symmetry</w:t>
      </w:r>
    </w:p>
    <w:p w14:paraId="70477998" w14:textId="77777777" w:rsidR="00972F38" w:rsidRPr="00972F38" w:rsidRDefault="00972F38" w:rsidP="00972F38">
      <w:pPr>
        <w:pStyle w:val="ListParagraph"/>
        <w:numPr>
          <w:ilvl w:val="1"/>
          <w:numId w:val="31"/>
        </w:numPr>
        <w:rPr>
          <w:b/>
          <w:bCs/>
          <w:lang w:val="en-US"/>
        </w:rPr>
      </w:pPr>
      <w:r>
        <w:rPr>
          <w:lang w:val="en-US"/>
        </w:rPr>
        <w:t>1: for symmetry</w:t>
      </w:r>
    </w:p>
    <w:p w14:paraId="19662FC6" w14:textId="77777777" w:rsidR="003414CF" w:rsidRDefault="00972F38" w:rsidP="00972F38">
      <w:pPr>
        <w:ind w:left="576"/>
        <w:rPr>
          <w:b/>
          <w:bCs/>
          <w:lang w:val="en-US"/>
        </w:rPr>
      </w:pPr>
      <w:r>
        <w:rPr>
          <w:b/>
          <w:bCs/>
          <w:lang w:val="en-US"/>
        </w:rPr>
        <w:t xml:space="preserve"> </w:t>
      </w:r>
      <w:r>
        <w:rPr>
          <w:lang w:val="en-US"/>
        </w:rPr>
        <w:t xml:space="preserve">for this application </w:t>
      </w:r>
      <m:oMath>
        <m:r>
          <w:rPr>
            <w:rFonts w:ascii="Cambria Math" w:hAnsi="Cambria Math"/>
            <w:lang w:val="en-US"/>
          </w:rPr>
          <m:t>SYMZX =1</m:t>
        </m:r>
      </m:oMath>
    </w:p>
    <w:p w14:paraId="310266D3" w14:textId="59C4E92C" w:rsidR="00972F38" w:rsidRPr="009D60C0" w:rsidRDefault="003414CF" w:rsidP="003414CF">
      <w:pPr>
        <w:pStyle w:val="ListParagraph"/>
        <w:numPr>
          <w:ilvl w:val="0"/>
          <w:numId w:val="33"/>
        </w:numPr>
        <w:rPr>
          <w:b/>
          <w:bCs/>
          <w:lang w:val="en-US"/>
        </w:rPr>
      </w:pPr>
      <w:r>
        <w:rPr>
          <w:b/>
          <w:bCs/>
          <w:lang w:val="en-US"/>
        </w:rPr>
        <w:t xml:space="preserve">SYMXY: </w:t>
      </w:r>
      <w:r w:rsidRPr="003414CF">
        <w:rPr>
          <w:lang w:val="en-US"/>
        </w:rPr>
        <w:t>defines symmetry for the</w:t>
      </w:r>
      <w:r>
        <w:rPr>
          <w:lang w:val="en-US"/>
        </w:rPr>
        <w:t xml:space="preserve"> XY plane </w:t>
      </w:r>
      <w:r w:rsidR="009D60C0">
        <w:rPr>
          <w:lang w:val="en-US"/>
        </w:rPr>
        <w:t xml:space="preserve">in a similar way. In this analysis </w:t>
      </w:r>
      <m:oMath>
        <m:r>
          <w:rPr>
            <w:rFonts w:ascii="Cambria Math" w:hAnsi="Cambria Math"/>
            <w:lang w:val="en-US"/>
          </w:rPr>
          <m:t>SYMXY=0</m:t>
        </m:r>
      </m:oMath>
    </w:p>
    <w:p w14:paraId="5FBB25E1" w14:textId="77777777" w:rsidR="009D60C0" w:rsidRDefault="009D60C0" w:rsidP="009D60C0">
      <w:pPr>
        <w:rPr>
          <w:b/>
          <w:bCs/>
          <w:lang w:val="en-US"/>
        </w:rPr>
      </w:pPr>
    </w:p>
    <w:p w14:paraId="5D16AB1C" w14:textId="3C0A9DD8" w:rsidR="009D60C0" w:rsidRPr="00657AA8" w:rsidRDefault="00977BF1" w:rsidP="009D60C0">
      <w:pPr>
        <w:rPr>
          <w:b/>
          <w:bCs/>
          <w:u w:val="single"/>
          <w:lang w:val="en-US"/>
        </w:rPr>
      </w:pPr>
      <w:r w:rsidRPr="00657AA8">
        <w:rPr>
          <w:b/>
          <w:bCs/>
          <w:u w:val="single"/>
          <w:lang w:val="en-US"/>
        </w:rPr>
        <w:t xml:space="preserve">The MKAERO1 </w:t>
      </w:r>
      <w:r w:rsidR="0026292B" w:rsidRPr="00657AA8">
        <w:rPr>
          <w:b/>
          <w:bCs/>
          <w:u w:val="single"/>
          <w:lang w:val="en-US"/>
        </w:rPr>
        <w:t>card:</w:t>
      </w:r>
    </w:p>
    <w:p w14:paraId="33E9FACE" w14:textId="77777777" w:rsidR="008138AF" w:rsidRDefault="00C06D40" w:rsidP="009D60C0">
      <w:pPr>
        <w:rPr>
          <w:lang w:val="en-US"/>
        </w:rPr>
      </w:pPr>
      <w:r>
        <w:rPr>
          <w:lang w:val="en-US"/>
        </w:rPr>
        <w:t>The MKAERO1 card is a</w:t>
      </w:r>
      <w:r w:rsidR="00DB5D15">
        <w:rPr>
          <w:lang w:val="en-US"/>
        </w:rPr>
        <w:t xml:space="preserve"> </w:t>
      </w:r>
      <w:r>
        <w:rPr>
          <w:lang w:val="en-US"/>
        </w:rPr>
        <w:t>bul</w:t>
      </w:r>
      <w:r w:rsidR="00DB5D15">
        <w:rPr>
          <w:lang w:val="en-US"/>
        </w:rPr>
        <w:t>k</w:t>
      </w:r>
      <w:r>
        <w:rPr>
          <w:lang w:val="en-US"/>
        </w:rPr>
        <w:t xml:space="preserve"> data entry </w:t>
      </w:r>
      <w:r w:rsidR="00F11C87">
        <w:rPr>
          <w:lang w:val="en-US"/>
        </w:rPr>
        <w:t xml:space="preserve">card which is used to input a table of Mach Numbers and </w:t>
      </w:r>
      <w:r w:rsidR="00DB5D15">
        <w:rPr>
          <w:lang w:val="en-US"/>
        </w:rPr>
        <w:t>R</w:t>
      </w:r>
      <w:r w:rsidR="00F11C87">
        <w:rPr>
          <w:lang w:val="en-US"/>
        </w:rPr>
        <w:t xml:space="preserve">educed </w:t>
      </w:r>
      <w:r w:rsidR="00DB5D15">
        <w:rPr>
          <w:lang w:val="en-US"/>
        </w:rPr>
        <w:t>F</w:t>
      </w:r>
      <w:r w:rsidR="00F11C87">
        <w:rPr>
          <w:lang w:val="en-US"/>
        </w:rPr>
        <w:t xml:space="preserve">requencies for which the </w:t>
      </w:r>
      <w:r w:rsidR="0074420D">
        <w:rPr>
          <w:lang w:val="en-US"/>
        </w:rPr>
        <w:t>aerodynamic matrices are calculated.</w:t>
      </w:r>
    </w:p>
    <w:p w14:paraId="7C91ACAC" w14:textId="77777777" w:rsidR="008138AF" w:rsidRDefault="0074420D" w:rsidP="009D60C0">
      <w:pPr>
        <w:rPr>
          <w:lang w:val="en-US"/>
        </w:rPr>
      </w:pPr>
      <w:r>
        <w:rPr>
          <w:lang w:val="en-US"/>
        </w:rPr>
        <w:t xml:space="preserve">The format of the MKAERO1 card has two </w:t>
      </w:r>
      <w:r w:rsidR="00BF0331">
        <w:rPr>
          <w:lang w:val="en-US"/>
        </w:rPr>
        <w:t>column entries with a maximum of eight elements each</w:t>
      </w:r>
      <w:r w:rsidR="00793E3C">
        <w:rPr>
          <w:lang w:val="en-US"/>
        </w:rPr>
        <w:t>. One column is for the Mach number entry while the other for the Reduced Frequencies.</w:t>
      </w:r>
      <w:r w:rsidR="00104154">
        <w:rPr>
          <w:lang w:val="en-US"/>
        </w:rPr>
        <w:t xml:space="preserve"> The aerodynamic matrices are computed at every pair of values of reduced frequency and </w:t>
      </w:r>
      <w:r w:rsidR="008138AF">
        <w:rPr>
          <w:lang w:val="en-US"/>
        </w:rPr>
        <w:t>Mach</w:t>
      </w:r>
      <w:r w:rsidR="00104154">
        <w:rPr>
          <w:lang w:val="en-US"/>
        </w:rPr>
        <w:t xml:space="preserve"> number.</w:t>
      </w:r>
    </w:p>
    <w:p w14:paraId="58DC4AB9" w14:textId="77777777" w:rsidR="00FE7F43" w:rsidRDefault="00104154" w:rsidP="009D60C0">
      <w:pPr>
        <w:rPr>
          <w:lang w:val="en-US"/>
        </w:rPr>
      </w:pPr>
      <w:r>
        <w:rPr>
          <w:lang w:val="en-US"/>
        </w:rPr>
        <w:t xml:space="preserve"> The</w:t>
      </w:r>
      <w:r w:rsidR="005A4048">
        <w:rPr>
          <w:lang w:val="en-US"/>
        </w:rPr>
        <w:t xml:space="preserve">re are no concrete recommendations for the range of reduced frequencies that </w:t>
      </w:r>
      <w:r w:rsidR="00CD4E92">
        <w:rPr>
          <w:lang w:val="en-US"/>
        </w:rPr>
        <w:t xml:space="preserve">must be covered by this entry, but since the </w:t>
      </w:r>
      <w:r w:rsidR="008138AF">
        <w:rPr>
          <w:lang w:val="en-US"/>
        </w:rPr>
        <w:t>aerodynamic</w:t>
      </w:r>
      <w:r w:rsidR="00CD4E92">
        <w:rPr>
          <w:lang w:val="en-US"/>
        </w:rPr>
        <w:t xml:space="preserve"> matrices are interpolated for the actual resultant reduced frequency logic dictates that </w:t>
      </w:r>
      <w:r w:rsidR="008138AF">
        <w:rPr>
          <w:lang w:val="en-US"/>
        </w:rPr>
        <w:t>the</w:t>
      </w:r>
      <w:r w:rsidR="00CD4E92">
        <w:rPr>
          <w:lang w:val="en-US"/>
        </w:rPr>
        <w:t xml:space="preserve"> </w:t>
      </w:r>
      <w:r w:rsidR="0008724A">
        <w:rPr>
          <w:lang w:val="en-US"/>
        </w:rPr>
        <w:t xml:space="preserve">range of reduced frequencies must be at least greater than the resultant range of reduced frequencies. </w:t>
      </w:r>
      <w:r w:rsidR="00294A4F">
        <w:rPr>
          <w:lang w:val="en-US"/>
        </w:rPr>
        <w:t>Of course,</w:t>
      </w:r>
      <w:r w:rsidR="0008724A">
        <w:rPr>
          <w:lang w:val="en-US"/>
        </w:rPr>
        <w:t xml:space="preserve"> this cannot be known a</w:t>
      </w:r>
      <w:r w:rsidR="00294A4F">
        <w:rPr>
          <w:lang w:val="en-US"/>
        </w:rPr>
        <w:t xml:space="preserve"> </w:t>
      </w:r>
      <w:r w:rsidR="0008724A">
        <w:rPr>
          <w:lang w:val="en-US"/>
        </w:rPr>
        <w:t xml:space="preserve">priori </w:t>
      </w:r>
      <w:r w:rsidR="00294A4F">
        <w:rPr>
          <w:lang w:val="en-US"/>
        </w:rPr>
        <w:t xml:space="preserve">since the </w:t>
      </w:r>
      <w:r w:rsidR="00FD25C6">
        <w:rPr>
          <w:lang w:val="en-US"/>
        </w:rPr>
        <w:t xml:space="preserve">resultant reduced frequencies are only made known after the analysis is run. </w:t>
      </w:r>
      <w:r w:rsidR="0027544D">
        <w:rPr>
          <w:lang w:val="en-US"/>
        </w:rPr>
        <w:t xml:space="preserve">For this analysis quite a wide range of reduced frequencies was used after </w:t>
      </w:r>
      <w:r w:rsidR="008138AF">
        <w:rPr>
          <w:lang w:val="en-US"/>
        </w:rPr>
        <w:t>consulting many examples of this type of analysis.</w:t>
      </w:r>
    </w:p>
    <w:p w14:paraId="6435B9B9" w14:textId="77777777" w:rsidR="001A0C9E" w:rsidRDefault="00FE7F43" w:rsidP="009D60C0">
      <w:pPr>
        <w:rPr>
          <w:lang w:val="en-US"/>
        </w:rPr>
      </w:pPr>
      <w:r>
        <w:rPr>
          <w:lang w:val="en-US"/>
        </w:rPr>
        <w:lastRenderedPageBreak/>
        <w:t xml:space="preserve">In case more than eight </w:t>
      </w:r>
      <w:r w:rsidR="001A0C9E">
        <w:rPr>
          <w:lang w:val="en-US"/>
        </w:rPr>
        <w:t>values are required for reduced frequency or Mach number a second MKAERO1 entry can be made.</w:t>
      </w:r>
    </w:p>
    <w:p w14:paraId="4B0C284A" w14:textId="7C22CEA3" w:rsidR="0026292B" w:rsidRDefault="00FE7F43" w:rsidP="009D60C0">
      <w:pPr>
        <w:rPr>
          <w:lang w:val="en-US"/>
        </w:rPr>
      </w:pPr>
      <w:r>
        <w:rPr>
          <w:lang w:val="en-US"/>
        </w:rPr>
        <w:t>The values used are as follows:</w:t>
      </w:r>
    </w:p>
    <w:p w14:paraId="5FFCE0D3" w14:textId="554247E0" w:rsidR="001A0C9E" w:rsidRPr="007953D9" w:rsidRDefault="00000000" w:rsidP="009D60C0">
      <w:pPr>
        <w:rPr>
          <w:rFonts w:eastAsiaTheme="minorEastAsia"/>
          <w:lang w:val="en-US"/>
        </w:rPr>
      </w:pPr>
      <m:oMathPara>
        <m:oMath>
          <m:acc>
            <m:accPr>
              <m:chr m:val="⃗"/>
              <m:ctrlPr>
                <w:rPr>
                  <w:rFonts w:ascii="Cambria Math" w:hAnsi="Cambria Math"/>
                  <w:i/>
                  <w:lang w:val="en-US"/>
                </w:rPr>
              </m:ctrlPr>
            </m:accPr>
            <m:e>
              <m:r>
                <w:rPr>
                  <w:rFonts w:ascii="Cambria Math" w:hAnsi="Cambria Math"/>
                  <w:lang w:val="en-US"/>
                </w:rPr>
                <m:t>M</m:t>
              </m:r>
            </m:e>
          </m:acc>
          <m:r>
            <w:rPr>
              <w:rFonts w:ascii="Cambria Math" w:hAnsi="Cambria Math"/>
              <w:lang w:val="en-US"/>
            </w:rPr>
            <m:t>=</m:t>
          </m:r>
          <m:m>
            <m:mPr>
              <m:mcs>
                <m:mc>
                  <m:mcPr>
                    <m:count m:val="1"/>
                    <m:mcJc m:val="center"/>
                  </m:mcPr>
                </m:mc>
              </m:mcs>
              <m:ctrlPr>
                <w:rPr>
                  <w:rFonts w:ascii="Cambria Math" w:hAnsi="Cambria Math"/>
                  <w:i/>
                  <w:lang w:val="en-US"/>
                </w:rPr>
              </m:ctrlPr>
            </m:mPr>
            <m:mr>
              <m:e>
                <m:r>
                  <w:rPr>
                    <w:rFonts w:ascii="Cambria Math" w:hAnsi="Cambria Math"/>
                    <w:lang w:val="en-US"/>
                  </w:rPr>
                  <m:t>0.0</m:t>
                </m:r>
              </m:e>
            </m:mr>
          </m:m>
          <m:r>
            <w:rPr>
              <w:rFonts w:ascii="Cambria Math" w:hAnsi="Cambria Math"/>
              <w:lang w:val="en-US"/>
            </w:rPr>
            <m:t xml:space="preserve">,  </m:t>
          </m:r>
          <m:acc>
            <m:accPr>
              <m:chr m:val="⃗"/>
              <m:ctrlPr>
                <w:rPr>
                  <w:rFonts w:ascii="Cambria Math" w:hAnsi="Cambria Math"/>
                  <w:i/>
                  <w:lang w:val="en-US"/>
                </w:rPr>
              </m:ctrlPr>
            </m:accPr>
            <m:e>
              <m:r>
                <w:rPr>
                  <w:rFonts w:ascii="Cambria Math" w:hAnsi="Cambria Math"/>
                  <w:lang w:val="en-US"/>
                </w:rPr>
                <m:t>K</m:t>
              </m:r>
            </m:e>
          </m:acc>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0.2</m:t>
                    </m:r>
                  </m:e>
                </m:mr>
                <m:mr>
                  <m:e>
                    <m:r>
                      <w:rPr>
                        <w:rFonts w:ascii="Cambria Math" w:hAnsi="Cambria Math"/>
                        <w:lang w:val="en-US"/>
                      </w:rPr>
                      <m:t>0.4</m:t>
                    </m:r>
                  </m:e>
                </m:mr>
                <m:mr>
                  <m:e>
                    <m:r>
                      <w:rPr>
                        <w:rFonts w:ascii="Cambria Math" w:hAnsi="Cambria Math"/>
                        <w:lang w:val="en-US"/>
                      </w:rPr>
                      <m:t>0.8</m:t>
                    </m:r>
                  </m:e>
                </m:mr>
                <m:mr>
                  <m:e>
                    <m:r>
                      <w:rPr>
                        <w:rFonts w:ascii="Cambria Math" w:hAnsi="Cambria Math"/>
                        <w:lang w:val="en-US"/>
                      </w:rPr>
                      <m:t>1.6</m:t>
                    </m:r>
                  </m:e>
                </m:mr>
                <m:mr>
                  <m:e>
                    <m:r>
                      <w:rPr>
                        <w:rFonts w:ascii="Cambria Math" w:hAnsi="Cambria Math"/>
                        <w:lang w:val="en-US"/>
                      </w:rPr>
                      <m:t>3.2</m:t>
                    </m:r>
                  </m:e>
                </m:mr>
                <m:mr>
                  <m:e>
                    <m:r>
                      <w:rPr>
                        <w:rFonts w:ascii="Cambria Math" w:hAnsi="Cambria Math"/>
                        <w:lang w:val="en-US"/>
                      </w:rPr>
                      <m:t>6.4</m:t>
                    </m:r>
                  </m:e>
                </m:mr>
                <m:mr>
                  <m:e>
                    <m:r>
                      <w:rPr>
                        <w:rFonts w:ascii="Cambria Math" w:hAnsi="Cambria Math"/>
                        <w:lang w:val="en-US"/>
                      </w:rPr>
                      <m:t>10</m:t>
                    </m:r>
                  </m:e>
                </m:mr>
                <m:mr>
                  <m:e>
                    <m:r>
                      <w:rPr>
                        <w:rFonts w:ascii="Cambria Math" w:hAnsi="Cambria Math"/>
                        <w:lang w:val="en-US"/>
                      </w:rPr>
                      <m:t>14</m:t>
                    </m:r>
                  </m:e>
                </m:mr>
              </m:m>
            </m:e>
          </m:d>
        </m:oMath>
      </m:oMathPara>
    </w:p>
    <w:p w14:paraId="3A2B6C6B" w14:textId="7325A126" w:rsidR="007953D9" w:rsidRDefault="003C0651" w:rsidP="009D60C0">
      <w:pPr>
        <w:rPr>
          <w:rFonts w:eastAsiaTheme="minorEastAsia"/>
          <w:lang w:val="en-US"/>
        </w:rPr>
      </w:pPr>
      <w:r>
        <w:rPr>
          <w:rFonts w:eastAsiaTheme="minorEastAsia"/>
          <w:lang w:val="en-US"/>
        </w:rPr>
        <w:t xml:space="preserve">As can be seen there is only one Mach number </w:t>
      </w:r>
      <m:oMath>
        <m:r>
          <w:rPr>
            <w:rFonts w:ascii="Cambria Math" w:eastAsiaTheme="minorEastAsia" w:hAnsi="Cambria Math"/>
            <w:lang w:val="en-US"/>
          </w:rPr>
          <m:t>M=0</m:t>
        </m:r>
      </m:oMath>
      <w:r>
        <w:rPr>
          <w:rFonts w:eastAsiaTheme="minorEastAsia"/>
          <w:lang w:val="en-US"/>
        </w:rPr>
        <w:t xml:space="preserve"> which means that incompressible flow is assumed.</w:t>
      </w:r>
      <w:r w:rsidR="004D664A">
        <w:rPr>
          <w:rFonts w:eastAsiaTheme="minorEastAsia"/>
          <w:lang w:val="en-US"/>
        </w:rPr>
        <w:t xml:space="preserve"> The aerodynamic matrices are calculated at every point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lang w:val="en-US"/>
              </w:rPr>
              <m:t>j</m:t>
            </m:r>
          </m:sub>
        </m:sSub>
        <m:r>
          <w:rPr>
            <w:rFonts w:ascii="Cambria Math" w:eastAsiaTheme="minorEastAsia" w:hAnsi="Cambria Math"/>
            <w:lang w:val="en-US"/>
          </w:rPr>
          <m:t>)</m:t>
        </m:r>
      </m:oMath>
    </w:p>
    <w:p w14:paraId="21F56A7D" w14:textId="4CD44FD8" w:rsidR="009958A9" w:rsidRPr="00657AA8" w:rsidRDefault="00B91F61" w:rsidP="009D60C0">
      <w:pPr>
        <w:rPr>
          <w:b/>
          <w:bCs/>
          <w:u w:val="single"/>
          <w:lang w:val="en-US"/>
        </w:rPr>
      </w:pPr>
      <w:r w:rsidRPr="00657AA8">
        <w:rPr>
          <w:b/>
          <w:bCs/>
          <w:u w:val="single"/>
          <w:lang w:val="en-US"/>
        </w:rPr>
        <w:t>The FLFACT card</w:t>
      </w:r>
      <w:r w:rsidR="003F5738" w:rsidRPr="00657AA8">
        <w:rPr>
          <w:b/>
          <w:bCs/>
          <w:u w:val="single"/>
          <w:lang w:val="en-US"/>
        </w:rPr>
        <w:t>:</w:t>
      </w:r>
    </w:p>
    <w:p w14:paraId="39F6F279" w14:textId="77777777" w:rsidR="003E72C0" w:rsidRDefault="003F5738" w:rsidP="009D60C0">
      <w:pPr>
        <w:rPr>
          <w:lang w:val="en-US"/>
        </w:rPr>
      </w:pPr>
      <w:r>
        <w:rPr>
          <w:lang w:val="en-US"/>
        </w:rPr>
        <w:t xml:space="preserve">The FLFACT bulk data entry card is a card that </w:t>
      </w:r>
      <w:r w:rsidR="003E72C0">
        <w:rPr>
          <w:lang w:val="en-US"/>
        </w:rPr>
        <w:t>specifies a series of aerodynamic factors. These factors are used to define:</w:t>
      </w:r>
    </w:p>
    <w:p w14:paraId="163FA958" w14:textId="77777777" w:rsidR="003E72C0" w:rsidRDefault="003E72C0" w:rsidP="003E72C0">
      <w:pPr>
        <w:pStyle w:val="ListParagraph"/>
        <w:numPr>
          <w:ilvl w:val="0"/>
          <w:numId w:val="34"/>
        </w:numPr>
        <w:rPr>
          <w:lang w:val="en-US"/>
        </w:rPr>
      </w:pPr>
      <w:r w:rsidRPr="003E72C0">
        <w:rPr>
          <w:lang w:val="en-US"/>
        </w:rPr>
        <w:t>Density ratio</w:t>
      </w:r>
      <w:r>
        <w:rPr>
          <w:lang w:val="en-US"/>
        </w:rPr>
        <w:t>s</w:t>
      </w:r>
    </w:p>
    <w:p w14:paraId="69F1D2DA" w14:textId="15D808A4" w:rsidR="003E72C0" w:rsidRDefault="003E72C0" w:rsidP="003E72C0">
      <w:pPr>
        <w:pStyle w:val="ListParagraph"/>
        <w:numPr>
          <w:ilvl w:val="0"/>
          <w:numId w:val="34"/>
        </w:numPr>
        <w:rPr>
          <w:lang w:val="en-US"/>
        </w:rPr>
      </w:pPr>
      <w:r w:rsidRPr="003E72C0">
        <w:rPr>
          <w:lang w:val="en-US"/>
        </w:rPr>
        <w:t>Mach Numbers</w:t>
      </w:r>
    </w:p>
    <w:p w14:paraId="35EBC411" w14:textId="0DBB2684" w:rsidR="003F5738" w:rsidRDefault="003E72C0" w:rsidP="003E72C0">
      <w:pPr>
        <w:pStyle w:val="ListParagraph"/>
        <w:numPr>
          <w:ilvl w:val="0"/>
          <w:numId w:val="34"/>
        </w:numPr>
        <w:rPr>
          <w:lang w:val="en-US"/>
        </w:rPr>
      </w:pPr>
      <w:r w:rsidRPr="003E72C0">
        <w:rPr>
          <w:lang w:val="en-US"/>
        </w:rPr>
        <w:t>Reduced Frequencies or Velocities</w:t>
      </w:r>
      <w:r w:rsidR="00505A8B">
        <w:rPr>
          <w:lang w:val="en-US"/>
        </w:rPr>
        <w:t xml:space="preserve"> (PK Method only)</w:t>
      </w:r>
      <w:r w:rsidRPr="003E72C0">
        <w:rPr>
          <w:lang w:val="en-US"/>
        </w:rPr>
        <w:t>.</w:t>
      </w:r>
    </w:p>
    <w:p w14:paraId="1797B6B4" w14:textId="03C41EA3" w:rsidR="00505A8B" w:rsidRDefault="0012085A" w:rsidP="00505A8B">
      <w:pPr>
        <w:rPr>
          <w:lang w:val="en-US"/>
        </w:rPr>
      </w:pPr>
      <w:r>
        <w:rPr>
          <w:lang w:val="en-US"/>
        </w:rPr>
        <w:t xml:space="preserve">These factors can be defined using two </w:t>
      </w:r>
      <w:r w:rsidR="00BC6AB0">
        <w:rPr>
          <w:lang w:val="en-US"/>
        </w:rPr>
        <w:t>different</w:t>
      </w:r>
      <w:r>
        <w:rPr>
          <w:lang w:val="en-US"/>
        </w:rPr>
        <w:t xml:space="preserve"> forma</w:t>
      </w:r>
      <w:r w:rsidR="006B1E42">
        <w:rPr>
          <w:lang w:val="en-US"/>
        </w:rPr>
        <w:t>ts.</w:t>
      </w:r>
    </w:p>
    <w:p w14:paraId="65A545B4" w14:textId="7C657CDB" w:rsidR="006B1E42" w:rsidRDefault="006B1E42" w:rsidP="006B1E42">
      <w:pPr>
        <w:pStyle w:val="ListParagraph"/>
        <w:numPr>
          <w:ilvl w:val="0"/>
          <w:numId w:val="35"/>
        </w:numPr>
        <w:rPr>
          <w:lang w:val="en-US"/>
        </w:rPr>
      </w:pPr>
      <w:r>
        <w:rPr>
          <w:lang w:val="en-US"/>
        </w:rPr>
        <w:t xml:space="preserve">In Format 1 </w:t>
      </w:r>
      <w:r w:rsidR="00912622">
        <w:rPr>
          <w:lang w:val="en-US"/>
        </w:rPr>
        <w:t>a</w:t>
      </w:r>
      <w:r>
        <w:rPr>
          <w:lang w:val="en-US"/>
        </w:rPr>
        <w:t xml:space="preserve"> series of values is directly entered into the card</w:t>
      </w:r>
    </w:p>
    <w:p w14:paraId="4D71E56F" w14:textId="1C0028E8" w:rsidR="006B1E42" w:rsidRDefault="006B1E42" w:rsidP="006B1E42">
      <w:pPr>
        <w:pStyle w:val="ListParagraph"/>
        <w:numPr>
          <w:ilvl w:val="0"/>
          <w:numId w:val="35"/>
        </w:numPr>
        <w:rPr>
          <w:lang w:val="en-US"/>
        </w:rPr>
      </w:pPr>
      <w:r>
        <w:rPr>
          <w:lang w:val="en-US"/>
        </w:rPr>
        <w:t xml:space="preserve">In Format 2 the </w:t>
      </w:r>
      <w:r w:rsidR="00912622">
        <w:rPr>
          <w:lang w:val="en-US"/>
        </w:rPr>
        <w:t>so-called</w:t>
      </w:r>
      <w:r>
        <w:rPr>
          <w:lang w:val="en-US"/>
        </w:rPr>
        <w:t xml:space="preserve"> THRU format is used </w:t>
      </w:r>
      <w:r w:rsidR="0037234C">
        <w:rPr>
          <w:lang w:val="en-US"/>
        </w:rPr>
        <w:t>defining a series of values using:</w:t>
      </w:r>
    </w:p>
    <w:p w14:paraId="15905373" w14:textId="53D6CBF7" w:rsidR="0037234C" w:rsidRPr="00B9377B" w:rsidRDefault="00B9377B" w:rsidP="0037234C">
      <w:pPr>
        <w:pStyle w:val="ListParagraph"/>
        <w:numPr>
          <w:ilvl w:val="1"/>
          <w:numId w:val="35"/>
        </w:numPr>
        <w:rPr>
          <w:lang w:val="en-US"/>
        </w:rPr>
      </w:pPr>
      <w:r>
        <w:rPr>
          <w:sz w:val="26"/>
          <w:szCs w:val="24"/>
          <w:lang w:val="en-US"/>
        </w:rPr>
        <w:t>F1: The first factor</w:t>
      </w:r>
    </w:p>
    <w:p w14:paraId="416409C3" w14:textId="0A687793" w:rsidR="00B9377B" w:rsidRPr="00B9377B" w:rsidRDefault="00B9377B" w:rsidP="0037234C">
      <w:pPr>
        <w:pStyle w:val="ListParagraph"/>
        <w:numPr>
          <w:ilvl w:val="1"/>
          <w:numId w:val="35"/>
        </w:numPr>
        <w:rPr>
          <w:lang w:val="en-US"/>
        </w:rPr>
      </w:pPr>
      <w:r>
        <w:rPr>
          <w:sz w:val="26"/>
          <w:szCs w:val="24"/>
          <w:lang w:val="en-US"/>
        </w:rPr>
        <w:t>FNF: the final factor</w:t>
      </w:r>
    </w:p>
    <w:p w14:paraId="30EA05B3" w14:textId="1571BACF" w:rsidR="00B9377B" w:rsidRPr="00491507" w:rsidRDefault="00491507" w:rsidP="0037234C">
      <w:pPr>
        <w:pStyle w:val="ListParagraph"/>
        <w:numPr>
          <w:ilvl w:val="1"/>
          <w:numId w:val="35"/>
        </w:numPr>
        <w:rPr>
          <w:lang w:val="en-US"/>
        </w:rPr>
      </w:pPr>
      <w:r>
        <w:rPr>
          <w:sz w:val="26"/>
          <w:szCs w:val="24"/>
          <w:lang w:val="en-US"/>
        </w:rPr>
        <w:t>NF: The Number of factors (integer)</w:t>
      </w:r>
    </w:p>
    <w:p w14:paraId="0D5455EF" w14:textId="7E04C99D" w:rsidR="00BC6AB0" w:rsidRPr="00674898" w:rsidRDefault="00491507" w:rsidP="00674898">
      <w:pPr>
        <w:pStyle w:val="ListParagraph"/>
        <w:numPr>
          <w:ilvl w:val="1"/>
          <w:numId w:val="35"/>
        </w:numPr>
        <w:rPr>
          <w:lang w:val="en-US"/>
        </w:rPr>
      </w:pPr>
      <w:r>
        <w:rPr>
          <w:sz w:val="26"/>
          <w:szCs w:val="24"/>
          <w:lang w:val="en-US"/>
        </w:rPr>
        <w:t>FMID: The intermediate aerodynamic facto</w:t>
      </w:r>
      <w:r w:rsidR="00674898">
        <w:rPr>
          <w:sz w:val="26"/>
          <w:szCs w:val="24"/>
          <w:lang w:val="en-US"/>
        </w:rPr>
        <w:t>r</w:t>
      </w:r>
    </w:p>
    <w:p w14:paraId="53D6B9FB" w14:textId="643AE936" w:rsidR="00674898" w:rsidRDefault="00674898" w:rsidP="00674898">
      <w:pPr>
        <w:pStyle w:val="ListParagraph"/>
        <w:rPr>
          <w:sz w:val="26"/>
          <w:szCs w:val="24"/>
          <w:lang w:val="en-US"/>
        </w:rPr>
      </w:pPr>
      <w:r>
        <w:rPr>
          <w:sz w:val="26"/>
          <w:szCs w:val="24"/>
          <w:lang w:val="en-US"/>
        </w:rPr>
        <w:t>The actual series of values produced when using the THRU format are calculated using the following formula:</w:t>
      </w:r>
    </w:p>
    <w:p w14:paraId="42355293" w14:textId="0200A768" w:rsidR="00BB257F" w:rsidRPr="004B2CF3"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f>
                <m:fPr>
                  <m:ctrlPr>
                    <w:rPr>
                      <w:rFonts w:ascii="Cambria Math" w:hAnsi="Cambria Math"/>
                      <w:i/>
                      <w:lang w:val="en-US"/>
                    </w:rPr>
                  </m:ctrlPr>
                </m:fPr>
                <m:num>
                  <m:r>
                    <w:rPr>
                      <w:rFonts w:ascii="Cambria Math" w:hAnsi="Cambria Math"/>
                      <w:lang w:val="en-US"/>
                    </w:rPr>
                    <m:t>F1</m:t>
                  </m:r>
                  <m:d>
                    <m:dPr>
                      <m:ctrlPr>
                        <w:rPr>
                          <w:rFonts w:ascii="Cambria Math" w:hAnsi="Cambria Math"/>
                          <w:i/>
                          <w:lang w:val="en-US"/>
                        </w:rPr>
                      </m:ctrlPr>
                    </m:dPr>
                    <m:e>
                      <m:r>
                        <w:rPr>
                          <w:rFonts w:ascii="Cambria Math" w:hAnsi="Cambria Math"/>
                          <w:lang w:val="en-US"/>
                        </w:rPr>
                        <m:t>FNF-FMID</m:t>
                      </m:r>
                    </m:e>
                  </m:d>
                  <m:d>
                    <m:dPr>
                      <m:ctrlPr>
                        <w:rPr>
                          <w:rFonts w:ascii="Cambria Math" w:hAnsi="Cambria Math"/>
                          <w:i/>
                          <w:lang w:val="en-US"/>
                        </w:rPr>
                      </m:ctrlPr>
                    </m:dPr>
                    <m:e>
                      <m:r>
                        <w:rPr>
                          <w:rFonts w:ascii="Cambria Math" w:hAnsi="Cambria Math"/>
                          <w:lang w:val="en-US"/>
                        </w:rPr>
                        <m:t>NF-i</m:t>
                      </m:r>
                    </m:e>
                  </m:d>
                  <m:r>
                    <w:rPr>
                      <w:rFonts w:ascii="Cambria Math" w:hAnsi="Cambria Math"/>
                      <w:lang w:val="en-US"/>
                    </w:rPr>
                    <m:t>+FNF</m:t>
                  </m:r>
                  <m:d>
                    <m:dPr>
                      <m:ctrlPr>
                        <w:rPr>
                          <w:rFonts w:ascii="Cambria Math" w:hAnsi="Cambria Math"/>
                          <w:i/>
                          <w:lang w:val="en-US"/>
                        </w:rPr>
                      </m:ctrlPr>
                    </m:dPr>
                    <m:e>
                      <m:r>
                        <w:rPr>
                          <w:rFonts w:ascii="Cambria Math" w:hAnsi="Cambria Math"/>
                          <w:lang w:val="en-US"/>
                        </w:rPr>
                        <m:t>FMID-F1</m:t>
                      </m:r>
                    </m:e>
                  </m:d>
                  <m:d>
                    <m:dPr>
                      <m:ctrlPr>
                        <w:rPr>
                          <w:rFonts w:ascii="Cambria Math" w:hAnsi="Cambria Math"/>
                          <w:i/>
                          <w:lang w:val="en-US"/>
                        </w:rPr>
                      </m:ctrlPr>
                    </m:dPr>
                    <m:e>
                      <m:r>
                        <w:rPr>
                          <w:rFonts w:ascii="Cambria Math" w:hAnsi="Cambria Math"/>
                          <w:lang w:val="en-US"/>
                        </w:rPr>
                        <m:t>i-1</m:t>
                      </m:r>
                    </m:e>
                  </m:d>
                </m:num>
                <m:den>
                  <m:d>
                    <m:dPr>
                      <m:ctrlPr>
                        <w:rPr>
                          <w:rFonts w:ascii="Cambria Math" w:hAnsi="Cambria Math"/>
                          <w:i/>
                          <w:lang w:val="en-US"/>
                        </w:rPr>
                      </m:ctrlPr>
                    </m:dPr>
                    <m:e>
                      <m:r>
                        <w:rPr>
                          <w:rFonts w:ascii="Cambria Math" w:hAnsi="Cambria Math"/>
                          <w:lang w:val="en-US"/>
                        </w:rPr>
                        <m:t>FNF-FMID</m:t>
                      </m:r>
                    </m:e>
                  </m:d>
                  <m:d>
                    <m:dPr>
                      <m:ctrlPr>
                        <w:rPr>
                          <w:rFonts w:ascii="Cambria Math" w:hAnsi="Cambria Math"/>
                          <w:i/>
                          <w:lang w:val="en-US"/>
                        </w:rPr>
                      </m:ctrlPr>
                    </m:dPr>
                    <m:e>
                      <m:r>
                        <w:rPr>
                          <w:rFonts w:ascii="Cambria Math" w:hAnsi="Cambria Math"/>
                          <w:lang w:val="en-US"/>
                        </w:rPr>
                        <m:t>NF-i</m:t>
                      </m:r>
                    </m:e>
                  </m:d>
                  <m:r>
                    <w:rPr>
                      <w:rFonts w:ascii="Cambria Math" w:hAnsi="Cambria Math"/>
                      <w:lang w:val="en-US"/>
                    </w:rPr>
                    <m:t>+</m:t>
                  </m:r>
                  <m:d>
                    <m:dPr>
                      <m:ctrlPr>
                        <w:rPr>
                          <w:rFonts w:ascii="Cambria Math" w:hAnsi="Cambria Math"/>
                          <w:i/>
                          <w:lang w:val="en-US"/>
                        </w:rPr>
                      </m:ctrlPr>
                    </m:dPr>
                    <m:e>
                      <m:r>
                        <w:rPr>
                          <w:rFonts w:ascii="Cambria Math" w:hAnsi="Cambria Math"/>
                          <w:lang w:val="en-US"/>
                        </w:rPr>
                        <m:t>FMID-F1</m:t>
                      </m:r>
                    </m:e>
                  </m:d>
                  <m:d>
                    <m:dPr>
                      <m:ctrlPr>
                        <w:rPr>
                          <w:rFonts w:ascii="Cambria Math" w:hAnsi="Cambria Math"/>
                          <w:i/>
                          <w:lang w:val="en-US"/>
                        </w:rPr>
                      </m:ctrlPr>
                    </m:dPr>
                    <m:e>
                      <m:r>
                        <w:rPr>
                          <w:rFonts w:ascii="Cambria Math" w:hAnsi="Cambria Math"/>
                          <w:lang w:val="en-US"/>
                        </w:rPr>
                        <m:t>i-1</m:t>
                      </m:r>
                    </m:e>
                  </m:d>
                </m:den>
              </m:f>
              <m:r>
                <w:rPr>
                  <w:rFonts w:ascii="Cambria Math" w:hAnsi="Cambria Math"/>
                  <w:lang w:val="en-US"/>
                </w:rPr>
                <m:t>,  where i=1,2…,NF#</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3</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1</m:t>
                  </m:r>
                  <m:r>
                    <w:rPr>
                      <w:rFonts w:ascii="Cambria Math" w:hAnsi="Cambria Math"/>
                      <w:i/>
                      <w:lang w:val="en-US"/>
                    </w:rPr>
                    <w:fldChar w:fldCharType="end"/>
                  </m:r>
                </m:e>
              </m:d>
            </m:e>
          </m:eqArr>
        </m:oMath>
      </m:oMathPara>
    </w:p>
    <w:p w14:paraId="249F8878" w14:textId="11CC94A8" w:rsidR="004B2CF3" w:rsidRDefault="004B2CF3" w:rsidP="004B2CF3">
      <w:pPr>
        <w:rPr>
          <w:lang w:val="en-US"/>
        </w:rPr>
      </w:pPr>
      <w:r w:rsidRPr="004B2CF3">
        <w:rPr>
          <w:lang w:val="en-US"/>
        </w:rPr>
        <w:t xml:space="preserve">Note that when </w:t>
      </w:r>
      <m:oMath>
        <m:r>
          <w:rPr>
            <w:rFonts w:ascii="Cambria Math" w:hAnsi="Cambria Math"/>
            <w:lang w:val="en-US"/>
          </w:rPr>
          <m:t>FMID=</m:t>
        </m:r>
        <m:f>
          <m:fPr>
            <m:ctrlPr>
              <w:rPr>
                <w:rFonts w:ascii="Cambria Math" w:hAnsi="Cambria Math"/>
                <w:i/>
                <w:lang w:val="en-US"/>
              </w:rPr>
            </m:ctrlPr>
          </m:fPr>
          <m:num>
            <m:r>
              <w:rPr>
                <w:rFonts w:ascii="Cambria Math" w:hAnsi="Cambria Math"/>
                <w:lang w:val="en-US"/>
              </w:rPr>
              <m:t>F1+FNF</m:t>
            </m:r>
          </m:num>
          <m:den>
            <m:r>
              <w:rPr>
                <w:rFonts w:ascii="Cambria Math" w:hAnsi="Cambria Math"/>
                <w:lang w:val="en-US"/>
              </w:rPr>
              <m:t>2</m:t>
            </m:r>
          </m:den>
        </m:f>
      </m:oMath>
      <w:r w:rsidRPr="004B2CF3">
        <w:rPr>
          <w:lang w:val="en-US"/>
        </w:rPr>
        <w:t xml:space="preserve"> the factors are equally distributed between F1 and FNF</w:t>
      </w:r>
    </w:p>
    <w:p w14:paraId="3D478602" w14:textId="0309EF1F" w:rsidR="00B05DD9" w:rsidRDefault="00B05DD9" w:rsidP="004B2CF3">
      <w:pPr>
        <w:rPr>
          <w:lang w:val="en-US"/>
        </w:rPr>
      </w:pPr>
      <w:r>
        <w:rPr>
          <w:lang w:val="en-US"/>
        </w:rPr>
        <w:t>For this Analysis three FLFACT Entries are needed:</w:t>
      </w:r>
    </w:p>
    <w:p w14:paraId="0F4F661C" w14:textId="04AF4781" w:rsidR="00B05DD9" w:rsidRPr="00B90349" w:rsidRDefault="004E0D0C" w:rsidP="004E0D0C">
      <w:pPr>
        <w:pStyle w:val="ListParagraph"/>
        <w:numPr>
          <w:ilvl w:val="0"/>
          <w:numId w:val="33"/>
        </w:numPr>
        <w:rPr>
          <w:lang w:val="en-US"/>
        </w:rPr>
      </w:pPr>
      <w:r>
        <w:rPr>
          <w:lang w:val="en-US"/>
        </w:rPr>
        <w:t xml:space="preserve">FLFACT 1: </w:t>
      </w:r>
      <w:r w:rsidR="00FB090C">
        <w:rPr>
          <w:lang w:val="en-US"/>
        </w:rPr>
        <w:t>Is the density factor</w:t>
      </w:r>
      <w:r w:rsidR="00B90349">
        <w:rPr>
          <w:lang w:val="en-US"/>
        </w:rPr>
        <w:t>(s)</w:t>
      </w:r>
      <w:r w:rsidR="00FB090C">
        <w:rPr>
          <w:lang w:val="en-US"/>
        </w:rPr>
        <w:t xml:space="preserve"> </w:t>
      </w:r>
      <w:r w:rsidR="00E40B17">
        <w:rPr>
          <w:lang w:val="en-US"/>
        </w:rPr>
        <w:t xml:space="preserve">and has a value of </w:t>
      </w:r>
      <m:oMath>
        <m:r>
          <w:rPr>
            <w:rFonts w:ascii="Cambria Math" w:hAnsi="Cambria Math"/>
            <w:lang w:val="en-US"/>
          </w:rPr>
          <m:t>1</m:t>
        </m:r>
      </m:oMath>
      <w:r w:rsidR="00E40B17">
        <w:rPr>
          <w:rFonts w:eastAsiaTheme="minorEastAsia"/>
          <w:lang w:val="en-US"/>
        </w:rPr>
        <w:t xml:space="preserve">. This factor is multiplier of the Reference Density define in the AERO card </w:t>
      </w:r>
      <w:r w:rsidR="00B90349">
        <w:rPr>
          <w:rFonts w:eastAsiaTheme="minorEastAsia"/>
          <w:lang w:val="en-US"/>
        </w:rPr>
        <w:t xml:space="preserve">and indicates that the analysis is to be performed at </w:t>
      </w:r>
      <m:oMath>
        <m:r>
          <w:rPr>
            <w:rFonts w:ascii="Cambria Math" w:eastAsiaTheme="minorEastAsia" w:hAnsi="Cambria Math"/>
            <w:lang w:val="en-US"/>
          </w:rPr>
          <m:t>1×RHOREF</m:t>
        </m:r>
      </m:oMath>
    </w:p>
    <w:p w14:paraId="24AB78BA" w14:textId="7C880F89" w:rsidR="00B90349" w:rsidRPr="00B90349" w:rsidRDefault="00B90349" w:rsidP="004E0D0C">
      <w:pPr>
        <w:pStyle w:val="ListParagraph"/>
        <w:numPr>
          <w:ilvl w:val="0"/>
          <w:numId w:val="33"/>
        </w:numPr>
        <w:rPr>
          <w:lang w:val="en-US"/>
        </w:rPr>
      </w:pPr>
      <w:r>
        <w:rPr>
          <w:lang w:val="en-US"/>
        </w:rPr>
        <w:t xml:space="preserve">FLFACT 2: Is the Mach Number(s) and has a Value of </w:t>
      </w:r>
      <m:oMath>
        <m:r>
          <w:rPr>
            <w:rFonts w:ascii="Cambria Math" w:hAnsi="Cambria Math"/>
            <w:lang w:val="en-US"/>
          </w:rPr>
          <m:t>0</m:t>
        </m:r>
      </m:oMath>
      <w:r>
        <w:rPr>
          <w:rFonts w:eastAsiaTheme="minorEastAsia"/>
          <w:lang w:val="en-US"/>
        </w:rPr>
        <w:t xml:space="preserve">. This factor is the Mach Number at which the analysis is to be </w:t>
      </w:r>
      <w:r w:rsidR="00C41A9F">
        <w:rPr>
          <w:rFonts w:eastAsiaTheme="minorEastAsia"/>
          <w:lang w:val="en-US"/>
        </w:rPr>
        <w:t>performed</w:t>
      </w:r>
      <w:r>
        <w:rPr>
          <w:rFonts w:eastAsiaTheme="minorEastAsia"/>
          <w:lang w:val="en-US"/>
        </w:rPr>
        <w:t>.</w:t>
      </w:r>
    </w:p>
    <w:p w14:paraId="197D7D67" w14:textId="77777777" w:rsidR="0038456B" w:rsidRDefault="00B90349" w:rsidP="004E0D0C">
      <w:pPr>
        <w:pStyle w:val="ListParagraph"/>
        <w:numPr>
          <w:ilvl w:val="0"/>
          <w:numId w:val="33"/>
        </w:numPr>
        <w:rPr>
          <w:lang w:val="en-US"/>
        </w:rPr>
      </w:pPr>
      <w:r>
        <w:rPr>
          <w:lang w:val="en-US"/>
        </w:rPr>
        <w:lastRenderedPageBreak/>
        <w:t>FLFACT 3: Is the Veloci</w:t>
      </w:r>
      <w:r w:rsidR="00C41A9F">
        <w:rPr>
          <w:lang w:val="en-US"/>
        </w:rPr>
        <w:t>ty/ties at which the analysis is to be performed.</w:t>
      </w:r>
      <w:r w:rsidR="0038456B">
        <w:rPr>
          <w:lang w:val="en-US"/>
        </w:rPr>
        <w:t xml:space="preserve"> This FLFACT is defined using the THRU Format with factors:</w:t>
      </w:r>
    </w:p>
    <w:p w14:paraId="4A590CF9" w14:textId="77777777" w:rsidR="00103DE2" w:rsidRDefault="00103DE2" w:rsidP="0038456B">
      <w:pPr>
        <w:pStyle w:val="ListParagraph"/>
        <w:numPr>
          <w:ilvl w:val="1"/>
          <w:numId w:val="33"/>
        </w:numPr>
        <w:rPr>
          <w:lang w:val="en-US"/>
        </w:rPr>
      </w:pPr>
      <m:oMath>
        <m:r>
          <w:rPr>
            <w:rFonts w:ascii="Cambria Math" w:hAnsi="Cambria Math"/>
            <w:lang w:val="en-US"/>
          </w:rPr>
          <m:t>F1 =20m/s</m:t>
        </m:r>
      </m:oMath>
    </w:p>
    <w:p w14:paraId="7FA3B317" w14:textId="77777777" w:rsidR="00103DE2" w:rsidRPr="00103DE2" w:rsidRDefault="00103DE2" w:rsidP="0038456B">
      <w:pPr>
        <w:pStyle w:val="ListParagraph"/>
        <w:numPr>
          <w:ilvl w:val="1"/>
          <w:numId w:val="33"/>
        </w:numPr>
        <w:rPr>
          <w:lang w:val="en-US"/>
        </w:rPr>
      </w:pPr>
      <m:oMath>
        <m:r>
          <w:rPr>
            <w:rFonts w:ascii="Cambria Math" w:hAnsi="Cambria Math"/>
            <w:lang w:val="en-US"/>
          </w:rPr>
          <m:t>FNF=320m/s</m:t>
        </m:r>
      </m:oMath>
    </w:p>
    <w:p w14:paraId="50685AC7" w14:textId="77777777" w:rsidR="00103DE2" w:rsidRPr="00103DE2" w:rsidRDefault="00103DE2" w:rsidP="0038456B">
      <w:pPr>
        <w:pStyle w:val="ListParagraph"/>
        <w:numPr>
          <w:ilvl w:val="1"/>
          <w:numId w:val="33"/>
        </w:numPr>
        <w:rPr>
          <w:lang w:val="en-US"/>
        </w:rPr>
      </w:pPr>
      <m:oMath>
        <m:r>
          <w:rPr>
            <w:rFonts w:ascii="Cambria Math" w:hAnsi="Cambria Math"/>
            <w:lang w:val="en-US"/>
          </w:rPr>
          <m:t>NF=30</m:t>
        </m:r>
      </m:oMath>
    </w:p>
    <w:p w14:paraId="2DED4461" w14:textId="77777777" w:rsidR="00FE016B" w:rsidRPr="00CC404C" w:rsidRDefault="00FE016B" w:rsidP="00FE016B">
      <w:pPr>
        <w:pStyle w:val="ListParagraph"/>
        <w:numPr>
          <w:ilvl w:val="1"/>
          <w:numId w:val="33"/>
        </w:numPr>
        <w:rPr>
          <w:lang w:val="en-US"/>
        </w:rPr>
      </w:pPr>
      <m:oMath>
        <m:r>
          <w:rPr>
            <w:rFonts w:ascii="Cambria Math" w:hAnsi="Cambria Math"/>
            <w:lang w:val="en-US"/>
          </w:rPr>
          <m:t>FMID=160</m:t>
        </m:r>
      </m:oMath>
    </w:p>
    <w:p w14:paraId="66503958" w14:textId="3C0A2BC3" w:rsidR="00CC404C" w:rsidRPr="00CC404C" w:rsidRDefault="00C1729D" w:rsidP="00CC404C">
      <w:pPr>
        <w:rPr>
          <w:lang w:val="en-US"/>
        </w:rPr>
      </w:pPr>
      <w:r>
        <w:rPr>
          <w:lang w:val="en-US"/>
        </w:rPr>
        <w:t>The analysis is performed for every combination of combination of density Mach number and velocity in the FLFACT entries</w:t>
      </w:r>
    </w:p>
    <w:p w14:paraId="5CF5151C" w14:textId="00485637" w:rsidR="004B10E3" w:rsidRPr="00657AA8" w:rsidRDefault="004B10E3" w:rsidP="004B10E3">
      <w:pPr>
        <w:rPr>
          <w:b/>
          <w:bCs/>
          <w:u w:val="single"/>
          <w:lang w:val="en-US"/>
        </w:rPr>
      </w:pPr>
      <w:r w:rsidRPr="00657AA8">
        <w:rPr>
          <w:b/>
          <w:bCs/>
          <w:u w:val="single"/>
          <w:lang w:val="en-US"/>
        </w:rPr>
        <w:t xml:space="preserve">The Flutter </w:t>
      </w:r>
      <w:r w:rsidR="008F207F" w:rsidRPr="00657AA8">
        <w:rPr>
          <w:b/>
          <w:bCs/>
          <w:u w:val="single"/>
          <w:lang w:val="en-US"/>
        </w:rPr>
        <w:t>c</w:t>
      </w:r>
      <w:r w:rsidRPr="00657AA8">
        <w:rPr>
          <w:b/>
          <w:bCs/>
          <w:u w:val="single"/>
          <w:lang w:val="en-US"/>
        </w:rPr>
        <w:t>ard:</w:t>
      </w:r>
    </w:p>
    <w:p w14:paraId="0D90BB3C" w14:textId="58A3521A" w:rsidR="00CC3204" w:rsidRDefault="004B10E3" w:rsidP="004B10E3">
      <w:pPr>
        <w:rPr>
          <w:lang w:val="en-US"/>
        </w:rPr>
      </w:pPr>
      <w:r>
        <w:rPr>
          <w:lang w:val="en-US"/>
        </w:rPr>
        <w:t xml:space="preserve">The flutter bulk data entry </w:t>
      </w:r>
      <w:r w:rsidR="00CC3204">
        <w:rPr>
          <w:lang w:val="en-US"/>
        </w:rPr>
        <w:t>card specifies the method and parameters of aeroelastic flutter analysi</w:t>
      </w:r>
      <w:r w:rsidR="00746A05">
        <w:rPr>
          <w:lang w:val="en-US"/>
        </w:rPr>
        <w:t>s:</w:t>
      </w:r>
    </w:p>
    <w:p w14:paraId="468324BC" w14:textId="60DC6957" w:rsidR="00746A05" w:rsidRDefault="00746A05" w:rsidP="004B10E3">
      <w:pPr>
        <w:rPr>
          <w:lang w:val="en-US"/>
        </w:rPr>
      </w:pPr>
      <w:r>
        <w:rPr>
          <w:lang w:val="en-US"/>
        </w:rPr>
        <w:t>The most important fields of this card are</w:t>
      </w:r>
    </w:p>
    <w:p w14:paraId="6CE12002" w14:textId="2ABB0081" w:rsidR="00746A05" w:rsidRDefault="00746A05" w:rsidP="00746A05">
      <w:pPr>
        <w:pStyle w:val="ListParagraph"/>
        <w:numPr>
          <w:ilvl w:val="0"/>
          <w:numId w:val="37"/>
        </w:numPr>
        <w:rPr>
          <w:lang w:val="en-US"/>
        </w:rPr>
      </w:pPr>
      <w:r>
        <w:rPr>
          <w:lang w:val="en-US"/>
        </w:rPr>
        <w:t xml:space="preserve">METHOD the method can be one of </w:t>
      </w:r>
      <w:r w:rsidR="00227854">
        <w:rPr>
          <w:lang w:val="en-US"/>
        </w:rPr>
        <w:t>K, PK, PKNL, KE for this analysis the PK method is used.</w:t>
      </w:r>
    </w:p>
    <w:p w14:paraId="57A22B05" w14:textId="2A83E9AA" w:rsidR="00227854" w:rsidRDefault="00227854" w:rsidP="00746A05">
      <w:pPr>
        <w:pStyle w:val="ListParagraph"/>
        <w:numPr>
          <w:ilvl w:val="0"/>
          <w:numId w:val="37"/>
        </w:numPr>
        <w:rPr>
          <w:lang w:val="en-US"/>
        </w:rPr>
      </w:pPr>
      <w:r>
        <w:rPr>
          <w:lang w:val="en-US"/>
        </w:rPr>
        <w:t xml:space="preserve">DENS: a </w:t>
      </w:r>
      <w:r w:rsidR="00424189">
        <w:rPr>
          <w:lang w:val="en-US"/>
        </w:rPr>
        <w:t>reference to the FLFACT Bulk Data entry which specifies the density multipliers</w:t>
      </w:r>
    </w:p>
    <w:p w14:paraId="487C5B02" w14:textId="4C68D8AF" w:rsidR="00A372E6" w:rsidRPr="00A372E6" w:rsidRDefault="00A372E6" w:rsidP="00A372E6">
      <w:pPr>
        <w:pStyle w:val="ListParagraph"/>
        <w:numPr>
          <w:ilvl w:val="0"/>
          <w:numId w:val="37"/>
        </w:numPr>
        <w:rPr>
          <w:lang w:val="en-US"/>
        </w:rPr>
      </w:pPr>
      <w:r>
        <w:rPr>
          <w:lang w:val="en-US"/>
        </w:rPr>
        <w:t>MACH: a reference to the FLFACT Bulk Data entry which specifies the Mach number</w:t>
      </w:r>
    </w:p>
    <w:p w14:paraId="4DE85FC0" w14:textId="1055F5C8" w:rsidR="00DB108F" w:rsidRDefault="00DB108F" w:rsidP="00A372E6">
      <w:pPr>
        <w:pStyle w:val="ListParagraph"/>
        <w:numPr>
          <w:ilvl w:val="0"/>
          <w:numId w:val="37"/>
        </w:numPr>
        <w:rPr>
          <w:lang w:val="en-US"/>
        </w:rPr>
      </w:pPr>
      <w:r>
        <w:rPr>
          <w:lang w:val="en-US"/>
        </w:rPr>
        <w:t>VEL: a reference to the FLFACT Bulk Data entry which specifies the velocities</w:t>
      </w:r>
    </w:p>
    <w:p w14:paraId="5146860F" w14:textId="76437E7C" w:rsidR="00A372E6" w:rsidRDefault="0029620F" w:rsidP="00A372E6">
      <w:pPr>
        <w:pStyle w:val="ListParagraph"/>
        <w:numPr>
          <w:ilvl w:val="0"/>
          <w:numId w:val="37"/>
        </w:numPr>
        <w:rPr>
          <w:lang w:val="en-US"/>
        </w:rPr>
      </w:pPr>
      <w:r>
        <w:rPr>
          <w:lang w:val="en-US"/>
        </w:rPr>
        <w:t>IMETH the interpolation method for the aerodynamic matrix which can be either L or S for linear or surface interpolation respectively</w:t>
      </w:r>
      <w:r w:rsidR="001A5F8A">
        <w:rPr>
          <w:lang w:val="en-US"/>
        </w:rPr>
        <w:t>. The default value of L is retained for this analysis</w:t>
      </w:r>
    </w:p>
    <w:p w14:paraId="5594E4B9" w14:textId="4DAD3243" w:rsidR="001A5F8A" w:rsidRPr="00657AA8" w:rsidRDefault="008F207F" w:rsidP="00C65AE6">
      <w:pPr>
        <w:rPr>
          <w:b/>
          <w:bCs/>
          <w:u w:val="single"/>
          <w:lang w:val="en-US"/>
        </w:rPr>
      </w:pPr>
      <w:r w:rsidRPr="00657AA8">
        <w:rPr>
          <w:b/>
          <w:bCs/>
          <w:u w:val="single"/>
          <w:lang w:val="en-US"/>
        </w:rPr>
        <w:t>The EIGRL card:</w:t>
      </w:r>
    </w:p>
    <w:p w14:paraId="23531522" w14:textId="5B7428AE" w:rsidR="00A852DA" w:rsidRDefault="006E22C0" w:rsidP="00C65AE6">
      <w:pPr>
        <w:rPr>
          <w:lang w:val="en-US"/>
        </w:rPr>
      </w:pPr>
      <w:r>
        <w:rPr>
          <w:lang w:val="en-US"/>
        </w:rPr>
        <w:t>The EIGRL bulk data entry card defines the data required to perform real eigenvalue analy</w:t>
      </w:r>
      <w:r w:rsidR="00A852DA">
        <w:rPr>
          <w:lang w:val="en-US"/>
        </w:rPr>
        <w:t>sis with the Lanczos method. The main fields of this card are:</w:t>
      </w:r>
    </w:p>
    <w:p w14:paraId="268F6BBC" w14:textId="199ECB14" w:rsidR="00A852DA" w:rsidRDefault="008235DD" w:rsidP="00A852DA">
      <w:pPr>
        <w:pStyle w:val="ListParagraph"/>
        <w:numPr>
          <w:ilvl w:val="0"/>
          <w:numId w:val="38"/>
        </w:numPr>
        <w:rPr>
          <w:lang w:val="en-US"/>
        </w:rPr>
      </w:pPr>
      <w:r>
        <w:rPr>
          <w:lang w:val="en-US"/>
        </w:rPr>
        <w:t>V1, V2 Frequency range of analysis</w:t>
      </w:r>
    </w:p>
    <w:p w14:paraId="14ACC27D" w14:textId="5178264C" w:rsidR="008235DD" w:rsidRDefault="008235DD" w:rsidP="00A852DA">
      <w:pPr>
        <w:pStyle w:val="ListParagraph"/>
        <w:numPr>
          <w:ilvl w:val="0"/>
          <w:numId w:val="38"/>
        </w:numPr>
        <w:rPr>
          <w:lang w:val="en-US"/>
        </w:rPr>
      </w:pPr>
      <w:r>
        <w:rPr>
          <w:lang w:val="en-US"/>
        </w:rPr>
        <w:t>ND Number of desired eigenfrequencies</w:t>
      </w:r>
    </w:p>
    <w:p w14:paraId="6C9A5433" w14:textId="77900153" w:rsidR="006A5DFD" w:rsidRDefault="006A5DFD" w:rsidP="006A5DFD">
      <w:pPr>
        <w:rPr>
          <w:rFonts w:eastAsiaTheme="minorEastAsia"/>
          <w:lang w:val="en-US"/>
        </w:rPr>
      </w:pPr>
      <w:r>
        <w:rPr>
          <w:lang w:val="en-US"/>
        </w:rPr>
        <w:t xml:space="preserve">For this analysis, </w:t>
      </w:r>
      <w:r w:rsidR="006F63CD">
        <w:rPr>
          <w:lang w:val="en-US"/>
        </w:rPr>
        <w:t xml:space="preserve">the Values </w:t>
      </w:r>
      <m:oMath>
        <m:r>
          <w:rPr>
            <w:rFonts w:ascii="Cambria Math" w:hAnsi="Cambria Math"/>
            <w:lang w:val="en-US"/>
          </w:rPr>
          <m:t>V1=0.0 Hz</m:t>
        </m:r>
      </m:oMath>
      <w:r w:rsidR="006F63CD">
        <w:rPr>
          <w:rFonts w:eastAsiaTheme="minorEastAsia"/>
          <w:lang w:val="en-US"/>
        </w:rPr>
        <w:t xml:space="preserve"> and </w:t>
      </w:r>
      <m:oMath>
        <m:r>
          <w:rPr>
            <w:rFonts w:ascii="Cambria Math" w:eastAsiaTheme="minorEastAsia" w:hAnsi="Cambria Math"/>
            <w:lang w:val="en-US"/>
          </w:rPr>
          <m:t>ND=8</m:t>
        </m:r>
      </m:oMath>
      <w:r w:rsidR="006F63CD">
        <w:rPr>
          <w:rFonts w:eastAsiaTheme="minorEastAsia"/>
          <w:lang w:val="en-US"/>
        </w:rPr>
        <w:t xml:space="preserve"> are used</w:t>
      </w:r>
      <w:r w:rsidR="00627F25">
        <w:rPr>
          <w:rFonts w:eastAsiaTheme="minorEastAsia"/>
          <w:lang w:val="en-US"/>
        </w:rPr>
        <w:t>. These values mean that the first eight eigen</w:t>
      </w:r>
      <w:r w:rsidR="00010C18">
        <w:rPr>
          <w:rFonts w:eastAsiaTheme="minorEastAsia"/>
          <w:lang w:val="en-US"/>
        </w:rPr>
        <w:t>frequencies starting from zero H</w:t>
      </w:r>
      <w:r w:rsidR="00E00305">
        <w:rPr>
          <w:rFonts w:eastAsiaTheme="minorEastAsia"/>
          <w:lang w:val="en-US"/>
        </w:rPr>
        <w:t>ert</w:t>
      </w:r>
      <w:r w:rsidR="00010C18">
        <w:rPr>
          <w:rFonts w:eastAsiaTheme="minorEastAsia"/>
          <w:lang w:val="en-US"/>
        </w:rPr>
        <w:t>z will be calculated.</w:t>
      </w:r>
    </w:p>
    <w:p w14:paraId="008B0D77" w14:textId="597B23D0" w:rsidR="00010C18" w:rsidRPr="00E00305" w:rsidRDefault="00446A05" w:rsidP="006A5DFD">
      <w:pPr>
        <w:rPr>
          <w:rFonts w:eastAsiaTheme="minorEastAsia"/>
          <w:b/>
          <w:bCs/>
          <w:u w:val="single"/>
          <w:lang w:val="en-US"/>
        </w:rPr>
      </w:pPr>
      <w:r w:rsidRPr="00E00305">
        <w:rPr>
          <w:rFonts w:eastAsiaTheme="minorEastAsia"/>
          <w:b/>
          <w:bCs/>
          <w:u w:val="single"/>
          <w:lang w:val="en-US"/>
        </w:rPr>
        <w:t>Subcase Definition:</w:t>
      </w:r>
    </w:p>
    <w:p w14:paraId="7FECF5AA" w14:textId="4D2CF000" w:rsidR="008D49E4" w:rsidRDefault="00ED10D5" w:rsidP="006A5DFD">
      <w:pPr>
        <w:rPr>
          <w:rFonts w:eastAsiaTheme="minorEastAsia"/>
          <w:lang w:val="en-US"/>
        </w:rPr>
      </w:pPr>
      <w:r>
        <w:rPr>
          <w:rFonts w:eastAsiaTheme="minorEastAsia"/>
          <w:lang w:val="en-US"/>
        </w:rPr>
        <w:t>For t</w:t>
      </w:r>
      <w:r w:rsidR="008F3AA7">
        <w:rPr>
          <w:rFonts w:eastAsiaTheme="minorEastAsia"/>
          <w:lang w:val="en-US"/>
        </w:rPr>
        <w:t xml:space="preserve">he subcase definition the “Aerodynamic Flutter” </w:t>
      </w:r>
      <w:r w:rsidR="008D49E4">
        <w:rPr>
          <w:rFonts w:eastAsiaTheme="minorEastAsia"/>
          <w:lang w:val="en-US"/>
        </w:rPr>
        <w:t>analysis type is selected and then</w:t>
      </w:r>
    </w:p>
    <w:p w14:paraId="0357B730" w14:textId="5AD6E4C3" w:rsidR="008D49E4" w:rsidRDefault="00A86D11" w:rsidP="008D49E4">
      <w:pPr>
        <w:pStyle w:val="ListParagraph"/>
        <w:numPr>
          <w:ilvl w:val="0"/>
          <w:numId w:val="39"/>
        </w:numPr>
        <w:rPr>
          <w:rFonts w:eastAsiaTheme="minorEastAsia"/>
          <w:lang w:val="en-US"/>
        </w:rPr>
      </w:pPr>
      <w:r>
        <w:rPr>
          <w:rFonts w:eastAsiaTheme="minorEastAsia"/>
          <w:lang w:val="en-US"/>
        </w:rPr>
        <w:t xml:space="preserve">The </w:t>
      </w:r>
      <w:r w:rsidR="008D49E4">
        <w:rPr>
          <w:rFonts w:eastAsiaTheme="minorEastAsia"/>
          <w:lang w:val="en-US"/>
        </w:rPr>
        <w:t>FMETHOD field</w:t>
      </w:r>
      <w:r w:rsidR="00845A16">
        <w:rPr>
          <w:rFonts w:eastAsiaTheme="minorEastAsia"/>
          <w:lang w:val="en-US"/>
        </w:rPr>
        <w:t xml:space="preserve"> requires a reference to the Flutter card </w:t>
      </w:r>
    </w:p>
    <w:p w14:paraId="66C03BBD" w14:textId="19E02EE2" w:rsidR="008D49E4" w:rsidRDefault="00A86D11" w:rsidP="008D49E4">
      <w:pPr>
        <w:pStyle w:val="ListParagraph"/>
        <w:numPr>
          <w:ilvl w:val="0"/>
          <w:numId w:val="39"/>
        </w:numPr>
        <w:rPr>
          <w:rFonts w:eastAsiaTheme="minorEastAsia"/>
          <w:lang w:val="en-US"/>
        </w:rPr>
      </w:pPr>
      <w:r>
        <w:rPr>
          <w:rFonts w:eastAsiaTheme="minorEastAsia"/>
          <w:lang w:val="en-US"/>
        </w:rPr>
        <w:t xml:space="preserve">The </w:t>
      </w:r>
      <w:r w:rsidR="008D49E4">
        <w:rPr>
          <w:rFonts w:eastAsiaTheme="minorEastAsia"/>
          <w:lang w:val="en-US"/>
        </w:rPr>
        <w:t>SPC Field</w:t>
      </w:r>
      <w:r w:rsidR="00845A16">
        <w:rPr>
          <w:rFonts w:eastAsiaTheme="minorEastAsia"/>
          <w:lang w:val="en-US"/>
        </w:rPr>
        <w:t xml:space="preserve"> requires a reference to the SPC load collector </w:t>
      </w:r>
    </w:p>
    <w:p w14:paraId="21EAD94E" w14:textId="092C0ED7" w:rsidR="008D49E4" w:rsidRDefault="00A86D11" w:rsidP="008D49E4">
      <w:pPr>
        <w:pStyle w:val="ListParagraph"/>
        <w:numPr>
          <w:ilvl w:val="0"/>
          <w:numId w:val="39"/>
        </w:numPr>
        <w:rPr>
          <w:rFonts w:eastAsiaTheme="minorEastAsia"/>
          <w:lang w:val="en-US"/>
        </w:rPr>
      </w:pPr>
      <w:r>
        <w:rPr>
          <w:rFonts w:eastAsiaTheme="minorEastAsia"/>
          <w:lang w:val="en-US"/>
        </w:rPr>
        <w:t>T</w:t>
      </w:r>
      <w:r w:rsidR="00845A16">
        <w:rPr>
          <w:rFonts w:eastAsiaTheme="minorEastAsia"/>
          <w:lang w:val="en-US"/>
        </w:rPr>
        <w:t>he METHOD Field</w:t>
      </w:r>
      <w:r w:rsidR="006C35C4">
        <w:rPr>
          <w:rFonts w:eastAsiaTheme="minorEastAsia"/>
          <w:lang w:val="en-US"/>
        </w:rPr>
        <w:t xml:space="preserve"> requires a reference to the EIGRL </w:t>
      </w:r>
    </w:p>
    <w:p w14:paraId="738CF151" w14:textId="4F329A99" w:rsidR="006C35C4" w:rsidRDefault="00A86D11" w:rsidP="008D49E4">
      <w:pPr>
        <w:pStyle w:val="ListParagraph"/>
        <w:numPr>
          <w:ilvl w:val="0"/>
          <w:numId w:val="39"/>
        </w:numPr>
        <w:rPr>
          <w:rFonts w:eastAsiaTheme="minorEastAsia"/>
          <w:lang w:val="en-US"/>
        </w:rPr>
      </w:pPr>
      <w:r>
        <w:rPr>
          <w:rFonts w:eastAsiaTheme="minorEastAsia"/>
          <w:lang w:val="en-US"/>
        </w:rPr>
        <w:t>T</w:t>
      </w:r>
      <w:r w:rsidR="006C35C4">
        <w:rPr>
          <w:rFonts w:eastAsiaTheme="minorEastAsia"/>
          <w:lang w:val="en-US"/>
        </w:rPr>
        <w:t xml:space="preserve">he CMETHOD </w:t>
      </w:r>
      <w:r w:rsidR="00F56CA5">
        <w:rPr>
          <w:rFonts w:eastAsiaTheme="minorEastAsia"/>
          <w:lang w:val="en-US"/>
        </w:rPr>
        <w:t>Field requires a reference to an EIGC card but can be left blank if no complex eigenvalues need to be computed</w:t>
      </w:r>
      <w:r>
        <w:rPr>
          <w:rFonts w:eastAsiaTheme="minorEastAsia"/>
          <w:lang w:val="en-US"/>
        </w:rPr>
        <w:t xml:space="preserve"> (it is blank in this case since no structural damping is considered)</w:t>
      </w:r>
    </w:p>
    <w:p w14:paraId="0651D642" w14:textId="597EFD8D" w:rsidR="00FE7F43" w:rsidRDefault="00A86D11" w:rsidP="009D60C0">
      <w:pPr>
        <w:pStyle w:val="ListParagraph"/>
        <w:numPr>
          <w:ilvl w:val="0"/>
          <w:numId w:val="39"/>
        </w:numPr>
        <w:rPr>
          <w:rFonts w:eastAsiaTheme="minorEastAsia"/>
          <w:lang w:val="en-US"/>
        </w:rPr>
      </w:pPr>
      <w:r>
        <w:rPr>
          <w:rFonts w:eastAsiaTheme="minorEastAsia"/>
          <w:lang w:val="en-US"/>
        </w:rPr>
        <w:lastRenderedPageBreak/>
        <w:t>T</w:t>
      </w:r>
      <w:r w:rsidR="00F56CA5">
        <w:rPr>
          <w:rFonts w:eastAsiaTheme="minorEastAsia"/>
          <w:lang w:val="en-US"/>
        </w:rPr>
        <w:t>he SMETHOD Field requires a reference to a damping curve TDMP</w:t>
      </w:r>
      <w:r w:rsidR="00DE1D2B">
        <w:rPr>
          <w:rFonts w:eastAsiaTheme="minorEastAsia"/>
          <w:lang w:val="en-US"/>
        </w:rPr>
        <w:t xml:space="preserve"> but can be left blank if structural damping is not considered.</w:t>
      </w:r>
      <w:r>
        <w:rPr>
          <w:rFonts w:eastAsiaTheme="minorEastAsia"/>
          <w:lang w:val="en-US"/>
        </w:rPr>
        <w:t xml:space="preserve"> (it is blank in this case since no structural damping is considered)</w:t>
      </w:r>
    </w:p>
    <w:p w14:paraId="7C74ABF3" w14:textId="5090BC2A" w:rsidR="00A71BDD" w:rsidRDefault="0054370D" w:rsidP="0054370D">
      <w:pPr>
        <w:rPr>
          <w:rFonts w:eastAsiaTheme="minorEastAsia"/>
          <w:lang w:val="en-US"/>
        </w:rPr>
      </w:pPr>
      <w:r>
        <w:rPr>
          <w:rFonts w:eastAsiaTheme="minorEastAsia"/>
          <w:lang w:val="en-US"/>
        </w:rPr>
        <w:t xml:space="preserve">The results of the aeroelastic flutter analysis are presented in chapter </w:t>
      </w:r>
      <w:r>
        <w:rPr>
          <w:rFonts w:eastAsiaTheme="minorEastAsia"/>
          <w:lang w:val="en-US"/>
        </w:rPr>
        <w:fldChar w:fldCharType="begin"/>
      </w:r>
      <w:r>
        <w:rPr>
          <w:rFonts w:eastAsiaTheme="minorEastAsia"/>
          <w:lang w:val="en-US"/>
        </w:rPr>
        <w:instrText xml:space="preserve"> REF _Ref175772570 \r \h </w:instrText>
      </w:r>
      <w:r>
        <w:rPr>
          <w:rFonts w:eastAsiaTheme="minorEastAsia"/>
          <w:lang w:val="en-US"/>
        </w:rPr>
      </w:r>
      <w:r>
        <w:rPr>
          <w:rFonts w:eastAsiaTheme="minorEastAsia"/>
          <w:lang w:val="en-US"/>
        </w:rPr>
        <w:fldChar w:fldCharType="separate"/>
      </w:r>
      <w:r w:rsidR="00BC36D0">
        <w:rPr>
          <w:rFonts w:eastAsiaTheme="minorEastAsia"/>
          <w:lang w:val="en-US"/>
        </w:rPr>
        <w:t>4.2</w:t>
      </w:r>
      <w:r>
        <w:rPr>
          <w:rFonts w:eastAsiaTheme="minorEastAsia"/>
          <w:lang w:val="en-US"/>
        </w:rPr>
        <w:fldChar w:fldCharType="end"/>
      </w:r>
    </w:p>
    <w:p w14:paraId="36702585" w14:textId="77777777" w:rsidR="00A71BDD" w:rsidRDefault="00A71BDD">
      <w:pPr>
        <w:rPr>
          <w:rFonts w:eastAsiaTheme="minorEastAsia"/>
          <w:lang w:val="en-US"/>
        </w:rPr>
      </w:pPr>
      <w:r>
        <w:rPr>
          <w:rFonts w:eastAsiaTheme="minorEastAsia"/>
          <w:lang w:val="en-US"/>
        </w:rPr>
        <w:br w:type="page"/>
      </w:r>
    </w:p>
    <w:p w14:paraId="15DA39CD" w14:textId="77777777" w:rsidR="00F764A8" w:rsidRPr="0054370D" w:rsidRDefault="00F764A8" w:rsidP="0054370D">
      <w:pPr>
        <w:rPr>
          <w:rFonts w:eastAsiaTheme="minorEastAsia"/>
          <w:lang w:val="en-US"/>
        </w:rPr>
      </w:pPr>
    </w:p>
    <w:p w14:paraId="34F9F852" w14:textId="77777777" w:rsidR="001927BE" w:rsidRDefault="001927BE" w:rsidP="001927BE">
      <w:pPr>
        <w:pStyle w:val="Heading2"/>
        <w:rPr>
          <w:lang w:val="en-US"/>
        </w:rPr>
      </w:pPr>
      <w:bookmarkStart w:id="216" w:name="_Toc180011558"/>
      <w:r>
        <w:rPr>
          <w:lang w:val="en-US"/>
        </w:rPr>
        <w:t>Optistruct – Python Interface</w:t>
      </w:r>
      <w:bookmarkEnd w:id="216"/>
    </w:p>
    <w:p w14:paraId="2132D916" w14:textId="6EBC4AA4" w:rsidR="00B156FA" w:rsidRPr="00B156FA" w:rsidRDefault="00B156FA" w:rsidP="00B156FA">
      <w:pPr>
        <w:pStyle w:val="Heading3"/>
        <w:rPr>
          <w:lang w:val="en-US"/>
        </w:rPr>
      </w:pPr>
      <w:bookmarkStart w:id="217" w:name="_Toc180011559"/>
      <w:r>
        <w:rPr>
          <w:lang w:val="en-US"/>
        </w:rPr>
        <w:t xml:space="preserve">Results of Flutter </w:t>
      </w:r>
      <w:r w:rsidR="00EB45BF">
        <w:rPr>
          <w:lang w:val="en-US"/>
        </w:rPr>
        <w:t>A</w:t>
      </w:r>
      <w:r w:rsidR="00914FDE">
        <w:rPr>
          <w:lang w:val="en-US"/>
        </w:rPr>
        <w:t xml:space="preserve">nalysis &amp; </w:t>
      </w:r>
      <w:r w:rsidR="00EB45BF">
        <w:rPr>
          <w:lang w:val="en-US"/>
        </w:rPr>
        <w:t>P</w:t>
      </w:r>
      <w:r w:rsidR="00914FDE">
        <w:rPr>
          <w:lang w:val="en-US"/>
        </w:rPr>
        <w:t>ython</w:t>
      </w:r>
      <w:bookmarkEnd w:id="217"/>
      <w:r w:rsidR="00914FDE">
        <w:rPr>
          <w:lang w:val="en-US"/>
        </w:rPr>
        <w:t xml:space="preserve"> </w:t>
      </w:r>
    </w:p>
    <w:p w14:paraId="2BA4A529" w14:textId="1F919C83" w:rsidR="000A7FCD" w:rsidRDefault="005C532C" w:rsidP="001927BE">
      <w:pPr>
        <w:rPr>
          <w:rFonts w:eastAsiaTheme="minorEastAsia"/>
          <w:lang w:val="en-US"/>
        </w:rPr>
      </w:pPr>
      <w:r>
        <w:rPr>
          <w:rFonts w:eastAsiaTheme="minorEastAsia"/>
          <w:lang w:val="en-US"/>
        </w:rPr>
        <w:t>The output of the analysis defined in the previous section is a</w:t>
      </w:r>
      <w:r w:rsidR="00FE16B3">
        <w:rPr>
          <w:rFonts w:eastAsiaTheme="minorEastAsia"/>
          <w:lang w:val="en-US"/>
        </w:rPr>
        <w:t xml:space="preserve"> .flt</w:t>
      </w:r>
      <w:r>
        <w:rPr>
          <w:rFonts w:eastAsiaTheme="minorEastAsia"/>
          <w:lang w:val="en-US"/>
        </w:rPr>
        <w:t xml:space="preserve"> text file </w:t>
      </w:r>
      <w:r w:rsidR="00A540EB">
        <w:rPr>
          <w:rFonts w:eastAsiaTheme="minorEastAsia"/>
          <w:lang w:val="en-US"/>
        </w:rPr>
        <w:t>in addition to the typical Optistruct .ou</w:t>
      </w:r>
      <w:r w:rsidR="004841E1">
        <w:rPr>
          <w:rFonts w:eastAsiaTheme="minorEastAsia"/>
          <w:lang w:val="en-US"/>
        </w:rPr>
        <w:t>t</w:t>
      </w:r>
      <w:r w:rsidR="00A540EB">
        <w:rPr>
          <w:rFonts w:eastAsiaTheme="minorEastAsia"/>
          <w:lang w:val="en-US"/>
        </w:rPr>
        <w:t xml:space="preserve"> output file</w:t>
      </w:r>
      <w:r w:rsidR="004841E1">
        <w:rPr>
          <w:rFonts w:eastAsiaTheme="minorEastAsia"/>
          <w:lang w:val="en-US"/>
        </w:rPr>
        <w:t>.</w:t>
      </w:r>
      <w:r w:rsidR="00601E38">
        <w:rPr>
          <w:rFonts w:eastAsiaTheme="minorEastAsia"/>
          <w:lang w:val="en-US"/>
        </w:rPr>
        <w:t xml:space="preserve"> It has a very specific </w:t>
      </w:r>
      <w:r w:rsidR="005E6F5C">
        <w:rPr>
          <w:rFonts w:eastAsiaTheme="minorEastAsia"/>
          <w:lang w:val="en-US"/>
        </w:rPr>
        <w:t>format</w:t>
      </w:r>
      <w:r w:rsidR="008219D4">
        <w:rPr>
          <w:rFonts w:eastAsiaTheme="minorEastAsia"/>
          <w:lang w:val="en-US"/>
        </w:rPr>
        <w:t>. It is organized in blocks of information each corresponding to a dif</w:t>
      </w:r>
      <w:r w:rsidR="00484604">
        <w:rPr>
          <w:rFonts w:eastAsiaTheme="minorEastAsia"/>
          <w:lang w:val="en-US"/>
        </w:rPr>
        <w:t xml:space="preserve">ferent </w:t>
      </w:r>
      <w:r w:rsidR="001E5FA8">
        <w:rPr>
          <w:rFonts w:eastAsiaTheme="minorEastAsia"/>
          <w:lang w:val="en-US"/>
        </w:rPr>
        <w:t>combination of Mach number, Density (defined in the FLFACT entries</w:t>
      </w:r>
      <w:r w:rsidR="0000016A">
        <w:rPr>
          <w:rFonts w:eastAsiaTheme="minorEastAsia"/>
          <w:lang w:val="en-US"/>
        </w:rPr>
        <w:t>)</w:t>
      </w:r>
      <w:r w:rsidR="001E5FA8">
        <w:rPr>
          <w:rFonts w:eastAsiaTheme="minorEastAsia"/>
          <w:lang w:val="en-US"/>
        </w:rPr>
        <w:t xml:space="preserve"> and Eigen</w:t>
      </w:r>
      <w:r w:rsidR="00EB169B">
        <w:rPr>
          <w:rFonts w:eastAsiaTheme="minorEastAsia"/>
          <w:lang w:val="en-US"/>
        </w:rPr>
        <w:t xml:space="preserve">mode </w:t>
      </w:r>
      <w:r w:rsidR="001E5FA8">
        <w:rPr>
          <w:rFonts w:eastAsiaTheme="minorEastAsia"/>
          <w:lang w:val="en-US"/>
        </w:rPr>
        <w:t xml:space="preserve">number. </w:t>
      </w:r>
      <w:r w:rsidR="008219D4">
        <w:rPr>
          <w:rFonts w:eastAsiaTheme="minorEastAsia"/>
          <w:lang w:val="en-US"/>
        </w:rPr>
        <w:t xml:space="preserve">The most important aspects of </w:t>
      </w:r>
      <w:r w:rsidR="00EB169B">
        <w:rPr>
          <w:rFonts w:eastAsiaTheme="minorEastAsia"/>
          <w:lang w:val="en-US"/>
        </w:rPr>
        <w:t>the .flt file are outlined below.</w:t>
      </w:r>
    </w:p>
    <w:p w14:paraId="7BECE8F3" w14:textId="4B4831A0" w:rsidR="00EB169B" w:rsidRDefault="000A7FCD" w:rsidP="001927BE">
      <w:pPr>
        <w:rPr>
          <w:rFonts w:eastAsiaTheme="minorEastAsia"/>
          <w:lang w:val="en-US"/>
        </w:rPr>
      </w:pPr>
      <w:r>
        <w:rPr>
          <w:rFonts w:eastAsiaTheme="minorEastAsia"/>
          <w:noProof/>
          <w:lang w:val="en-US"/>
        </w:rPr>
        <w:drawing>
          <wp:inline distT="0" distB="0" distL="0" distR="0" wp14:anchorId="35399CE7" wp14:editId="67662477">
            <wp:extent cx="6000750" cy="3606790"/>
            <wp:effectExtent l="0" t="0" r="0" b="0"/>
            <wp:docPr id="993113694" name="Flt file explana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13694" name="Flt file explanation.svg"/>
                    <pic:cNvPicPr/>
                  </pic:nvPicPr>
                  <pic:blipFill rotWithShape="1">
                    <a:blip r:embed="rId57">
                      <a:extLst>
                        <a:ext uri="{96DAC541-7B7A-43D3-8B79-37D633B846F1}">
                          <asvg:svgBlip xmlns:asvg="http://schemas.microsoft.com/office/drawing/2016/SVG/main" r:link="rId58"/>
                        </a:ext>
                      </a:extLst>
                    </a:blip>
                    <a:srcRect r="6417"/>
                    <a:stretch>
                      <a:fillRect/>
                    </a:stretch>
                  </pic:blipFill>
                  <pic:spPr bwMode="auto">
                    <a:xfrm>
                      <a:off x="0" y="0"/>
                      <a:ext cx="6008937" cy="3611711"/>
                    </a:xfrm>
                    <a:prstGeom prst="rect">
                      <a:avLst/>
                    </a:prstGeom>
                    <a:ln>
                      <a:noFill/>
                    </a:ln>
                    <a:extLst>
                      <a:ext uri="{53640926-AAD7-44D8-BBD7-CCE9431645EC}">
                        <a14:shadowObscured xmlns:a14="http://schemas.microsoft.com/office/drawing/2010/main"/>
                      </a:ext>
                    </a:extLst>
                  </pic:spPr>
                </pic:pic>
              </a:graphicData>
            </a:graphic>
          </wp:inline>
        </w:drawing>
      </w:r>
    </w:p>
    <w:p w14:paraId="12821A94" w14:textId="2FD9D883" w:rsidR="0084311D" w:rsidRDefault="002C1ED0" w:rsidP="001927BE">
      <w:pPr>
        <w:rPr>
          <w:rFonts w:eastAsiaTheme="minorEastAsia"/>
          <w:lang w:val="en-US"/>
        </w:rPr>
      </w:pPr>
      <w:r>
        <w:rPr>
          <w:rFonts w:eastAsiaTheme="minorEastAsia"/>
          <w:lang w:val="en-US"/>
        </w:rPr>
        <w:t>The typical .out file</w:t>
      </w:r>
      <w:r w:rsidR="00094E68" w:rsidRPr="0084311D">
        <w:rPr>
          <w:rFonts w:eastAsiaTheme="minorEastAsia"/>
        </w:rPr>
        <w:t>,</w:t>
      </w:r>
      <w:r>
        <w:rPr>
          <w:rFonts w:eastAsiaTheme="minorEastAsia"/>
          <w:lang w:val="en-US"/>
        </w:rPr>
        <w:t xml:space="preserve"> which is also output </w:t>
      </w:r>
      <w:r w:rsidR="00161BBD">
        <w:rPr>
          <w:rFonts w:eastAsiaTheme="minorEastAsia"/>
          <w:lang w:val="en-US"/>
        </w:rPr>
        <w:t>contains information about whether the solver encountered any exceptions or warning and most importantly information about the mass of the structure.</w:t>
      </w:r>
    </w:p>
    <w:p w14:paraId="553045D5" w14:textId="019D86FD" w:rsidR="002F0992" w:rsidRDefault="002F0992" w:rsidP="001927BE">
      <w:pPr>
        <w:rPr>
          <w:rFonts w:eastAsiaTheme="minorEastAsia"/>
          <w:lang w:val="en-US"/>
        </w:rPr>
      </w:pPr>
      <w:r>
        <w:rPr>
          <w:rFonts w:eastAsiaTheme="minorEastAsia"/>
          <w:lang w:val="en-US"/>
        </w:rPr>
        <w:t xml:space="preserve">From the data </w:t>
      </w:r>
      <w:r w:rsidR="00B21355">
        <w:rPr>
          <w:rFonts w:eastAsiaTheme="minorEastAsia"/>
          <w:lang w:val="en-US"/>
        </w:rPr>
        <w:t xml:space="preserve">contained in the .flt file two very useful plots </w:t>
      </w:r>
      <w:r w:rsidR="007179FE">
        <w:rPr>
          <w:rFonts w:eastAsiaTheme="minorEastAsia"/>
          <w:lang w:val="en-US"/>
        </w:rPr>
        <w:t>can be produced.</w:t>
      </w:r>
    </w:p>
    <w:p w14:paraId="077208C9" w14:textId="01F1CB33" w:rsidR="007179FE" w:rsidRDefault="007179FE" w:rsidP="007179FE">
      <w:pPr>
        <w:pStyle w:val="ListParagraph"/>
        <w:numPr>
          <w:ilvl w:val="0"/>
          <w:numId w:val="44"/>
        </w:numPr>
        <w:rPr>
          <w:rFonts w:eastAsiaTheme="minorEastAsia"/>
          <w:lang w:val="en-US"/>
        </w:rPr>
      </w:pPr>
      <w:r>
        <w:rPr>
          <w:rFonts w:eastAsiaTheme="minorEastAsia"/>
          <w:lang w:val="en-US"/>
        </w:rPr>
        <w:t xml:space="preserve">The V-g plot </w:t>
      </w:r>
      <w:r w:rsidR="00561D96">
        <w:rPr>
          <w:rFonts w:eastAsiaTheme="minorEastAsia"/>
          <w:lang w:val="en-US"/>
        </w:rPr>
        <w:t xml:space="preserve">plots the damping of each eigenmode </w:t>
      </w:r>
      <w:r w:rsidR="00A638AE">
        <w:rPr>
          <w:rFonts w:eastAsiaTheme="minorEastAsia"/>
          <w:lang w:val="en-US"/>
        </w:rPr>
        <w:t>(y-axis) against Velocity (x-axis)</w:t>
      </w:r>
    </w:p>
    <w:p w14:paraId="069E37E1" w14:textId="77777777" w:rsidR="00A460B7" w:rsidRDefault="00A460B7" w:rsidP="00A460B7">
      <w:pPr>
        <w:pStyle w:val="ListParagraph"/>
        <w:numPr>
          <w:ilvl w:val="0"/>
          <w:numId w:val="44"/>
        </w:numPr>
        <w:rPr>
          <w:rFonts w:eastAsiaTheme="minorEastAsia"/>
          <w:lang w:val="en-US"/>
        </w:rPr>
      </w:pPr>
      <w:r>
        <w:rPr>
          <w:rFonts w:eastAsiaTheme="minorEastAsia"/>
          <w:lang w:val="en-US"/>
        </w:rPr>
        <w:t>The V-f plot plots the frequency of each eigenmode (y-axis) against Velocity (x-axis)</w:t>
      </w:r>
    </w:p>
    <w:p w14:paraId="599D67A6" w14:textId="77777777" w:rsidR="00A460B7" w:rsidRDefault="00A460B7" w:rsidP="00A460B7">
      <w:pPr>
        <w:pStyle w:val="ListParagraph"/>
        <w:rPr>
          <w:rFonts w:eastAsiaTheme="minorEastAsia"/>
          <w:lang w:val="en-US"/>
        </w:rPr>
      </w:pPr>
    </w:p>
    <w:p w14:paraId="1E475300" w14:textId="6B9F93BF" w:rsidR="00563DCA" w:rsidRDefault="00563DCA" w:rsidP="00563DCA">
      <w:pPr>
        <w:pStyle w:val="ListParagraph"/>
        <w:keepNext/>
      </w:pPr>
      <w:r>
        <w:rPr>
          <w:rFonts w:eastAsiaTheme="minorEastAsia"/>
          <w:noProof/>
          <w:lang w:val="en-US"/>
        </w:rPr>
        <w:lastRenderedPageBreak/>
        <w:drawing>
          <wp:inline distT="0" distB="0" distL="0" distR="0" wp14:anchorId="1775E627" wp14:editId="5491D161">
            <wp:extent cx="2567304" cy="2514334"/>
            <wp:effectExtent l="0" t="0" r="5080" b="635"/>
            <wp:docPr id="1356615823" name="Example VG plot.png"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15823" name="Example VG plot.png" descr="A graph with lines and numbers&#10;&#10;Description automatically generated"/>
                    <pic:cNvPicPr/>
                  </pic:nvPicPr>
                  <pic:blipFill>
                    <a:blip r:link="rId59"/>
                    <a:stretch>
                      <a:fillRect/>
                    </a:stretch>
                  </pic:blipFill>
                  <pic:spPr>
                    <a:xfrm>
                      <a:off x="0" y="0"/>
                      <a:ext cx="2579685" cy="2526460"/>
                    </a:xfrm>
                    <a:prstGeom prst="rect">
                      <a:avLst/>
                    </a:prstGeom>
                  </pic:spPr>
                </pic:pic>
              </a:graphicData>
            </a:graphic>
          </wp:inline>
        </w:drawing>
      </w:r>
      <w:r w:rsidR="00DA39B4">
        <w:rPr>
          <w:rFonts w:eastAsiaTheme="minorEastAsia"/>
          <w:noProof/>
          <w:lang w:val="en-US"/>
        </w:rPr>
        <w:drawing>
          <wp:inline distT="0" distB="0" distL="0" distR="0" wp14:anchorId="63F40277" wp14:editId="791A6282">
            <wp:extent cx="2544221" cy="2508738"/>
            <wp:effectExtent l="0" t="0" r="8890" b="6350"/>
            <wp:docPr id="1308293916" name="Example VF plot.png"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93916" name="Example VF plot.png" descr="A graph on a white background&#10;&#10;Description automatically generated"/>
                    <pic:cNvPicPr/>
                  </pic:nvPicPr>
                  <pic:blipFill>
                    <a:blip r:link="rId60"/>
                    <a:stretch>
                      <a:fillRect/>
                    </a:stretch>
                  </pic:blipFill>
                  <pic:spPr>
                    <a:xfrm>
                      <a:off x="0" y="0"/>
                      <a:ext cx="2554644" cy="2519016"/>
                    </a:xfrm>
                    <a:prstGeom prst="rect">
                      <a:avLst/>
                    </a:prstGeom>
                  </pic:spPr>
                </pic:pic>
              </a:graphicData>
            </a:graphic>
          </wp:inline>
        </w:drawing>
      </w:r>
    </w:p>
    <w:p w14:paraId="1611E2DD" w14:textId="40B2CB66" w:rsidR="00563DCA" w:rsidRDefault="00563DCA" w:rsidP="00563DCA">
      <w:pPr>
        <w:pStyle w:val="Caption"/>
        <w:rPr>
          <w:rFonts w:eastAsiaTheme="minorEastAsia"/>
          <w:lang w:val="en-US"/>
        </w:rPr>
      </w:pPr>
      <w:bookmarkStart w:id="218" w:name="_Toc180011619"/>
      <w:r>
        <w:t xml:space="preserve">Figure </w:t>
      </w:r>
      <w:fldSimple w:instr=" STYLEREF 1 \s ">
        <w:r w:rsidR="00BC36D0">
          <w:rPr>
            <w:noProof/>
          </w:rPr>
          <w:t>3</w:t>
        </w:r>
      </w:fldSimple>
      <w:r w:rsidR="00FA237D">
        <w:noBreakHyphen/>
      </w:r>
      <w:fldSimple w:instr=" SEQ Figure \* ARABIC \s 1 ">
        <w:r w:rsidR="00BC36D0">
          <w:rPr>
            <w:noProof/>
          </w:rPr>
          <w:t>10</w:t>
        </w:r>
      </w:fldSimple>
      <w:r>
        <w:t xml:space="preserve"> Example of V-g</w:t>
      </w:r>
      <w:r w:rsidR="00DA39B4">
        <w:t xml:space="preserve"> and V-f</w:t>
      </w:r>
      <w:r>
        <w:t xml:space="preserve"> plot containing four eigenmodes </w:t>
      </w:r>
      <w:sdt>
        <w:sdtPr>
          <w:id w:val="-317650037"/>
          <w:citation/>
        </w:sdtPr>
        <w:sdtContent>
          <w:r>
            <w:fldChar w:fldCharType="begin"/>
          </w:r>
          <w:r>
            <w:rPr>
              <w:lang w:val="en-US"/>
            </w:rPr>
            <w:instrText xml:space="preserve"> CITATION Poh22 \l 1033 </w:instrText>
          </w:r>
          <w:r>
            <w:fldChar w:fldCharType="separate"/>
          </w:r>
          <w:r w:rsidR="00BC36D0" w:rsidRPr="00BC36D0">
            <w:rPr>
              <w:noProof/>
              <w:lang w:val="en-US"/>
            </w:rPr>
            <w:t>[12]</w:t>
          </w:r>
          <w:r>
            <w:fldChar w:fldCharType="end"/>
          </w:r>
        </w:sdtContent>
      </w:sdt>
      <w:bookmarkEnd w:id="218"/>
    </w:p>
    <w:p w14:paraId="0E38CF14" w14:textId="2686AB05" w:rsidR="00BC71B4" w:rsidRDefault="00901DCC" w:rsidP="00901DCC">
      <w:pPr>
        <w:rPr>
          <w:rFonts w:eastAsiaTheme="minorEastAsia"/>
          <w:lang w:val="en-US"/>
        </w:rPr>
      </w:pPr>
      <w:r>
        <w:rPr>
          <w:rFonts w:eastAsiaTheme="minorEastAsia"/>
          <w:lang w:val="en-US"/>
        </w:rPr>
        <w:t xml:space="preserve">From these </w:t>
      </w:r>
      <w:r w:rsidR="003D0353">
        <w:rPr>
          <w:rFonts w:eastAsiaTheme="minorEastAsia"/>
          <w:lang w:val="en-US"/>
        </w:rPr>
        <w:t>data</w:t>
      </w:r>
      <w:r>
        <w:rPr>
          <w:rFonts w:eastAsiaTheme="minorEastAsia"/>
          <w:lang w:val="en-US"/>
        </w:rPr>
        <w:t xml:space="preserve"> one can determine the Flutter speed </w:t>
      </w:r>
      <w:r w:rsidR="00520A26">
        <w:rPr>
          <w:rFonts w:eastAsiaTheme="minorEastAsia"/>
          <w:lang w:val="en-US"/>
        </w:rPr>
        <w:t xml:space="preserve">by examining the V-g plot. More specifically a mode diverges when the damping </w:t>
      </w:r>
      <w:r w:rsidR="005733F9">
        <w:rPr>
          <w:rFonts w:eastAsiaTheme="minorEastAsia"/>
          <w:lang w:val="en-US"/>
        </w:rPr>
        <w:t xml:space="preserve">of that particular mode changes from negative to positive. Note that many modes can diverge, but the </w:t>
      </w:r>
      <w:r w:rsidR="003F27E7">
        <w:rPr>
          <w:rFonts w:eastAsiaTheme="minorEastAsia"/>
          <w:lang w:val="en-US"/>
        </w:rPr>
        <w:t>flutter speed of the structure is determined by the mode that diverges at the lowest speed.</w:t>
      </w:r>
    </w:p>
    <w:p w14:paraId="74B3B84A" w14:textId="0ADC60E7" w:rsidR="00195D42" w:rsidRDefault="00195D42" w:rsidP="00901DCC">
      <w:pPr>
        <w:rPr>
          <w:rFonts w:eastAsiaTheme="minorEastAsia"/>
          <w:lang w:val="en-US"/>
        </w:rPr>
      </w:pPr>
      <w:r>
        <w:rPr>
          <w:rFonts w:eastAsiaTheme="minorEastAsia"/>
          <w:lang w:val="en-US"/>
        </w:rPr>
        <w:t xml:space="preserve">The data blocks contained in the .flt </w:t>
      </w:r>
      <w:r w:rsidR="00711FDD">
        <w:rPr>
          <w:rFonts w:eastAsiaTheme="minorEastAsia"/>
          <w:lang w:val="en-US"/>
        </w:rPr>
        <w:t xml:space="preserve">file are read by a python script </w:t>
      </w:r>
      <w:r w:rsidR="00D910FC">
        <w:rPr>
          <w:rFonts w:eastAsiaTheme="minorEastAsia"/>
          <w:lang w:val="en-US"/>
        </w:rPr>
        <w:t>and stored as pandas data frame</w:t>
      </w:r>
      <w:r w:rsidR="005D67D4">
        <w:rPr>
          <w:rFonts w:eastAsiaTheme="minorEastAsia"/>
          <w:lang w:val="en-US"/>
        </w:rPr>
        <w:t>s</w:t>
      </w:r>
      <w:r w:rsidR="00D910FC">
        <w:rPr>
          <w:rFonts w:eastAsiaTheme="minorEastAsia"/>
          <w:lang w:val="en-US"/>
        </w:rPr>
        <w:t xml:space="preserve">. To determine the flutter velocity </w:t>
      </w:r>
      <w:r w:rsidR="00153C58">
        <w:rPr>
          <w:rFonts w:eastAsiaTheme="minorEastAsia"/>
          <w:lang w:val="en-US"/>
        </w:rPr>
        <w:t>the sign changes of each eigenmode are monitored until a negative to positive change is detected. The</w:t>
      </w:r>
      <w:r w:rsidR="009B0757">
        <w:rPr>
          <w:rFonts w:eastAsiaTheme="minorEastAsia"/>
          <w:lang w:val="en-US"/>
        </w:rPr>
        <w:t>n all the points where there is such a sign change are stored and the flutter speed is determined by the minimum speed at which such a sign change occurs.</w:t>
      </w:r>
    </w:p>
    <w:p w14:paraId="756DFDA8" w14:textId="31528CF9" w:rsidR="009B0757" w:rsidRDefault="00EB785F" w:rsidP="00901DCC">
      <w:pPr>
        <w:rPr>
          <w:rFonts w:eastAsiaTheme="minorEastAsia"/>
          <w:lang w:val="en-US"/>
        </w:rPr>
      </w:pPr>
      <w:r>
        <w:rPr>
          <w:rFonts w:eastAsiaTheme="minorEastAsia"/>
          <w:lang w:val="en-US"/>
        </w:rPr>
        <w:t>A separate function is responsible for reading the .out file and determining if the solver completed the analysis successfully as well as recording the mass of the structure.</w:t>
      </w:r>
    </w:p>
    <w:p w14:paraId="027D0422" w14:textId="300C4144" w:rsidR="00C33738" w:rsidRDefault="00C33738" w:rsidP="00C33738">
      <w:pPr>
        <w:pStyle w:val="Heading3"/>
        <w:rPr>
          <w:rFonts w:eastAsiaTheme="minorEastAsia"/>
          <w:lang w:val="en-US"/>
        </w:rPr>
      </w:pPr>
      <w:bookmarkStart w:id="219" w:name="_Toc180011560"/>
      <w:r>
        <w:rPr>
          <w:rFonts w:eastAsiaTheme="minorEastAsia"/>
          <w:lang w:val="en-US"/>
        </w:rPr>
        <w:t>Modifying Optistruct’s input using python</w:t>
      </w:r>
      <w:bookmarkEnd w:id="219"/>
    </w:p>
    <w:p w14:paraId="5D6FB6C9" w14:textId="66162DFA" w:rsidR="00E03028" w:rsidRDefault="0001475B" w:rsidP="0001475B">
      <w:pPr>
        <w:rPr>
          <w:lang w:val="en-US"/>
        </w:rPr>
      </w:pPr>
      <w:r>
        <w:rPr>
          <w:lang w:val="en-US"/>
        </w:rPr>
        <w:t>In order</w:t>
      </w:r>
      <w:r w:rsidR="00E03028">
        <w:rPr>
          <w:lang w:val="en-US"/>
        </w:rPr>
        <w:t xml:space="preserve"> </w:t>
      </w:r>
      <w:r>
        <w:rPr>
          <w:lang w:val="en-US"/>
        </w:rPr>
        <w:t xml:space="preserve">to </w:t>
      </w:r>
      <w:r w:rsidR="00E03028">
        <w:rPr>
          <w:lang w:val="en-US"/>
        </w:rPr>
        <w:t>optimize the composite material of the structure one needs to be able to modify the composite material’s property programmatically so that one can try many different variations and arrive at an optimum.</w:t>
      </w:r>
      <w:r w:rsidR="00487C64">
        <w:rPr>
          <w:lang w:val="en-US"/>
        </w:rPr>
        <w:t xml:space="preserve"> Optistruct makes this quite easy because it uses a text input file that encodes all the information of the model. This file is called a .fem file and c</w:t>
      </w:r>
      <w:r w:rsidR="004251F1">
        <w:rPr>
          <w:lang w:val="en-US"/>
        </w:rPr>
        <w:t>an be output</w:t>
      </w:r>
      <w:r w:rsidR="005D67D4">
        <w:rPr>
          <w:lang w:val="en-US"/>
        </w:rPr>
        <w:t xml:space="preserve"> from HyperMesh</w:t>
      </w:r>
      <w:r w:rsidR="004251F1">
        <w:rPr>
          <w:lang w:val="en-US"/>
        </w:rPr>
        <w:t xml:space="preserve"> as a comma separated text file. To modify the composite material</w:t>
      </w:r>
      <w:r w:rsidR="00D12121">
        <w:rPr>
          <w:lang w:val="en-US"/>
        </w:rPr>
        <w:t>’</w:t>
      </w:r>
      <w:r w:rsidR="004251F1">
        <w:rPr>
          <w:lang w:val="en-US"/>
        </w:rPr>
        <w:t xml:space="preserve">s property </w:t>
      </w:r>
      <w:r w:rsidR="002D7D4A">
        <w:rPr>
          <w:lang w:val="en-US"/>
        </w:rPr>
        <w:t xml:space="preserve">it is necessary to locate the correct part of this file and decode it. According to </w:t>
      </w:r>
      <w:r w:rsidR="001B2450">
        <w:rPr>
          <w:lang w:val="en-US"/>
        </w:rPr>
        <w:t>O</w:t>
      </w:r>
      <w:r w:rsidR="002D7D4A">
        <w:rPr>
          <w:lang w:val="en-US"/>
        </w:rPr>
        <w:t>ptistruct</w:t>
      </w:r>
      <w:r w:rsidR="001B2450">
        <w:rPr>
          <w:lang w:val="en-US"/>
        </w:rPr>
        <w:t>’</w:t>
      </w:r>
      <w:r w:rsidR="002D7D4A">
        <w:rPr>
          <w:lang w:val="en-US"/>
        </w:rPr>
        <w:t xml:space="preserve">s documentation </w:t>
      </w:r>
      <w:r w:rsidR="001B2450">
        <w:rPr>
          <w:lang w:val="en-US"/>
        </w:rPr>
        <w:t>the</w:t>
      </w:r>
      <w:r w:rsidR="00A52096">
        <w:rPr>
          <w:lang w:val="en-US"/>
        </w:rPr>
        <w:t xml:space="preserve"> composite material’s property is encoded in the following way.</w:t>
      </w:r>
    </w:p>
    <w:p w14:paraId="43B47B71" w14:textId="77777777" w:rsidR="006B7D8D" w:rsidRDefault="006B7D8D" w:rsidP="0001475B">
      <w:pPr>
        <w:rPr>
          <w:lang w:val="en-US"/>
        </w:rPr>
      </w:pPr>
    </w:p>
    <w:p w14:paraId="4AF3D7EF" w14:textId="77777777" w:rsidR="006B7D8D" w:rsidRDefault="006B7D8D" w:rsidP="0001475B">
      <w:pPr>
        <w:rPr>
          <w:lang w:val="en-US"/>
        </w:rPr>
      </w:pPr>
    </w:p>
    <w:p w14:paraId="6333DE3C" w14:textId="77777777" w:rsidR="006B7D8D" w:rsidRDefault="006B7D8D" w:rsidP="0001475B">
      <w:pPr>
        <w:rPr>
          <w:lang w:val="en-US"/>
        </w:rPr>
      </w:pPr>
    </w:p>
    <w:p w14:paraId="4720D62E" w14:textId="77777777" w:rsidR="006B7D8D" w:rsidRDefault="006B7D8D" w:rsidP="0001475B">
      <w:pPr>
        <w:rPr>
          <w:lang w:val="en-US"/>
        </w:rPr>
      </w:pPr>
    </w:p>
    <w:p w14:paraId="0484EB61" w14:textId="44C6FE41" w:rsidR="00DD793D" w:rsidRDefault="00DD793D" w:rsidP="00DD793D">
      <w:pPr>
        <w:pStyle w:val="Caption"/>
        <w:keepNext/>
      </w:pPr>
      <w:bookmarkStart w:id="220" w:name="_Toc181542474"/>
      <w:r>
        <w:lastRenderedPageBreak/>
        <w:t xml:space="preserve">Table </w:t>
      </w:r>
      <w:fldSimple w:instr=" SEQ Table \* ARABIC ">
        <w:r w:rsidR="0011627E">
          <w:rPr>
            <w:noProof/>
          </w:rPr>
          <w:t>4</w:t>
        </w:r>
      </w:fldSimple>
      <w:r w:rsidR="00933B20">
        <w:rPr>
          <w:noProof/>
        </w:rPr>
        <w:t xml:space="preserve"> </w:t>
      </w:r>
      <w:r>
        <w:t>PCOMP encoding</w:t>
      </w:r>
      <w:bookmarkEnd w:id="220"/>
    </w:p>
    <w:tbl>
      <w:tblPr>
        <w:tblW w:w="11418" w:type="dxa"/>
        <w:jc w:val="center"/>
        <w:tblLayout w:type="fixed"/>
        <w:tblCellMar>
          <w:left w:w="0" w:type="dxa"/>
          <w:right w:w="0" w:type="dxa"/>
        </w:tblCellMar>
        <w:tblLook w:val="0420" w:firstRow="1" w:lastRow="0" w:firstColumn="0" w:lastColumn="0" w:noHBand="0" w:noVBand="1"/>
      </w:tblPr>
      <w:tblGrid>
        <w:gridCol w:w="1140"/>
        <w:gridCol w:w="1142"/>
        <w:gridCol w:w="1142"/>
        <w:gridCol w:w="1142"/>
        <w:gridCol w:w="1142"/>
        <w:gridCol w:w="1142"/>
        <w:gridCol w:w="1142"/>
        <w:gridCol w:w="1142"/>
        <w:gridCol w:w="1142"/>
        <w:gridCol w:w="1142"/>
      </w:tblGrid>
      <w:tr w:rsidR="00A71BDD" w:rsidRPr="00006A9E" w14:paraId="27D113F7" w14:textId="77777777" w:rsidTr="00A71BDD">
        <w:trPr>
          <w:trHeight w:hRule="exact" w:val="474"/>
          <w:jc w:val="center"/>
        </w:trPr>
        <w:tc>
          <w:tcPr>
            <w:tcW w:w="11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69AA3C56" w14:textId="77777777" w:rsidR="00006A9E" w:rsidRPr="00006A9E" w:rsidRDefault="00006A9E" w:rsidP="00006A9E">
            <w:pPr>
              <w:rPr>
                <w:sz w:val="22"/>
              </w:rPr>
            </w:pPr>
            <w:r w:rsidRPr="00006A9E">
              <w:rPr>
                <w:b/>
                <w:bCs/>
                <w:sz w:val="22"/>
                <w:lang w:val="en-US"/>
              </w:rPr>
              <w:t>1</w:t>
            </w:r>
          </w:p>
        </w:tc>
        <w:tc>
          <w:tcPr>
            <w:tcW w:w="1142"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42D99838" w14:textId="77777777" w:rsidR="00006A9E" w:rsidRPr="00006A9E" w:rsidRDefault="00006A9E" w:rsidP="00006A9E">
            <w:pPr>
              <w:rPr>
                <w:sz w:val="22"/>
              </w:rPr>
            </w:pPr>
            <w:r w:rsidRPr="00006A9E">
              <w:rPr>
                <w:b/>
                <w:bCs/>
                <w:sz w:val="22"/>
                <w:lang w:val="en-US"/>
              </w:rPr>
              <w:t>2</w:t>
            </w:r>
          </w:p>
        </w:tc>
        <w:tc>
          <w:tcPr>
            <w:tcW w:w="1142"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30B1622E" w14:textId="77777777" w:rsidR="00006A9E" w:rsidRPr="00006A9E" w:rsidRDefault="00006A9E" w:rsidP="00006A9E">
            <w:pPr>
              <w:rPr>
                <w:sz w:val="22"/>
              </w:rPr>
            </w:pPr>
            <w:r w:rsidRPr="00006A9E">
              <w:rPr>
                <w:b/>
                <w:bCs/>
                <w:sz w:val="22"/>
                <w:lang w:val="en-US"/>
              </w:rPr>
              <w:t>3</w:t>
            </w:r>
          </w:p>
        </w:tc>
        <w:tc>
          <w:tcPr>
            <w:tcW w:w="1142"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20103D47" w14:textId="77777777" w:rsidR="00006A9E" w:rsidRPr="00006A9E" w:rsidRDefault="00006A9E" w:rsidP="00006A9E">
            <w:pPr>
              <w:rPr>
                <w:sz w:val="22"/>
              </w:rPr>
            </w:pPr>
            <w:r w:rsidRPr="00006A9E">
              <w:rPr>
                <w:b/>
                <w:bCs/>
                <w:sz w:val="22"/>
                <w:lang w:val="en-US"/>
              </w:rPr>
              <w:t>4</w:t>
            </w:r>
          </w:p>
        </w:tc>
        <w:tc>
          <w:tcPr>
            <w:tcW w:w="1142"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2A0B99F9" w14:textId="77777777" w:rsidR="00006A9E" w:rsidRPr="00006A9E" w:rsidRDefault="00006A9E" w:rsidP="00006A9E">
            <w:pPr>
              <w:rPr>
                <w:sz w:val="22"/>
              </w:rPr>
            </w:pPr>
            <w:r w:rsidRPr="00006A9E">
              <w:rPr>
                <w:b/>
                <w:bCs/>
                <w:sz w:val="22"/>
                <w:lang w:val="en-US"/>
              </w:rPr>
              <w:t>5</w:t>
            </w:r>
          </w:p>
        </w:tc>
        <w:tc>
          <w:tcPr>
            <w:tcW w:w="1142"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1A1E9C62" w14:textId="77777777" w:rsidR="00006A9E" w:rsidRPr="00006A9E" w:rsidRDefault="00006A9E" w:rsidP="00006A9E">
            <w:pPr>
              <w:rPr>
                <w:sz w:val="22"/>
              </w:rPr>
            </w:pPr>
            <w:r w:rsidRPr="00006A9E">
              <w:rPr>
                <w:b/>
                <w:bCs/>
                <w:sz w:val="22"/>
                <w:lang w:val="en-US"/>
              </w:rPr>
              <w:t>6</w:t>
            </w:r>
          </w:p>
        </w:tc>
        <w:tc>
          <w:tcPr>
            <w:tcW w:w="1142"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2362148D" w14:textId="77777777" w:rsidR="00006A9E" w:rsidRPr="00006A9E" w:rsidRDefault="00006A9E" w:rsidP="00006A9E">
            <w:pPr>
              <w:rPr>
                <w:sz w:val="22"/>
              </w:rPr>
            </w:pPr>
            <w:r w:rsidRPr="00006A9E">
              <w:rPr>
                <w:b/>
                <w:bCs/>
                <w:sz w:val="22"/>
                <w:lang w:val="en-US"/>
              </w:rPr>
              <w:t>7</w:t>
            </w:r>
          </w:p>
        </w:tc>
        <w:tc>
          <w:tcPr>
            <w:tcW w:w="1142"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04BB1A80" w14:textId="77777777" w:rsidR="00006A9E" w:rsidRPr="00006A9E" w:rsidRDefault="00006A9E" w:rsidP="00006A9E">
            <w:pPr>
              <w:rPr>
                <w:sz w:val="22"/>
              </w:rPr>
            </w:pPr>
            <w:r w:rsidRPr="00006A9E">
              <w:rPr>
                <w:b/>
                <w:bCs/>
                <w:sz w:val="22"/>
                <w:lang w:val="en-US"/>
              </w:rPr>
              <w:t>8</w:t>
            </w:r>
          </w:p>
        </w:tc>
        <w:tc>
          <w:tcPr>
            <w:tcW w:w="1142"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18F45999" w14:textId="77777777" w:rsidR="00006A9E" w:rsidRPr="00006A9E" w:rsidRDefault="00006A9E" w:rsidP="00006A9E">
            <w:pPr>
              <w:rPr>
                <w:sz w:val="22"/>
              </w:rPr>
            </w:pPr>
            <w:r w:rsidRPr="00006A9E">
              <w:rPr>
                <w:b/>
                <w:bCs/>
                <w:sz w:val="22"/>
                <w:lang w:val="en-US"/>
              </w:rPr>
              <w:t>9</w:t>
            </w:r>
          </w:p>
        </w:tc>
        <w:tc>
          <w:tcPr>
            <w:tcW w:w="1142"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vAlign w:val="center"/>
            <w:hideMark/>
          </w:tcPr>
          <w:p w14:paraId="711E05CA" w14:textId="77777777" w:rsidR="00006A9E" w:rsidRPr="00006A9E" w:rsidRDefault="00006A9E" w:rsidP="00006A9E">
            <w:r w:rsidRPr="00006A9E">
              <w:rPr>
                <w:b/>
                <w:bCs/>
                <w:lang w:val="en-US"/>
              </w:rPr>
              <w:t>10</w:t>
            </w:r>
          </w:p>
        </w:tc>
      </w:tr>
      <w:tr w:rsidR="00A71BDD" w:rsidRPr="00006A9E" w14:paraId="79F7FAEC" w14:textId="77777777" w:rsidTr="00A71BDD">
        <w:trPr>
          <w:trHeight w:hRule="exact" w:val="474"/>
          <w:jc w:val="center"/>
        </w:trPr>
        <w:tc>
          <w:tcPr>
            <w:tcW w:w="11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1AF7AEB1" w14:textId="77777777" w:rsidR="00006A9E" w:rsidRPr="00006A9E" w:rsidRDefault="00006A9E" w:rsidP="00DD793D">
            <w:pPr>
              <w:jc w:val="center"/>
              <w:rPr>
                <w:sz w:val="22"/>
              </w:rPr>
            </w:pPr>
            <w:r w:rsidRPr="00006A9E">
              <w:rPr>
                <w:sz w:val="22"/>
                <w:lang w:val="en-US"/>
              </w:rPr>
              <w:t>PCOMP</w:t>
            </w:r>
          </w:p>
        </w:tc>
        <w:tc>
          <w:tcPr>
            <w:tcW w:w="1142"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AF58C7A" w14:textId="77777777" w:rsidR="00006A9E" w:rsidRPr="00006A9E" w:rsidRDefault="00006A9E" w:rsidP="00DD793D">
            <w:pPr>
              <w:jc w:val="center"/>
              <w:rPr>
                <w:sz w:val="22"/>
              </w:rPr>
            </w:pPr>
            <w:r w:rsidRPr="00006A9E">
              <w:rPr>
                <w:sz w:val="22"/>
                <w:lang w:val="en-US"/>
              </w:rPr>
              <w:t>PID</w:t>
            </w:r>
          </w:p>
        </w:tc>
        <w:tc>
          <w:tcPr>
            <w:tcW w:w="1142"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91AE56F" w14:textId="77777777" w:rsidR="00006A9E" w:rsidRPr="00006A9E" w:rsidRDefault="00006A9E" w:rsidP="00DD793D">
            <w:pPr>
              <w:jc w:val="center"/>
              <w:rPr>
                <w:sz w:val="22"/>
              </w:rPr>
            </w:pPr>
            <w:r w:rsidRPr="00006A9E">
              <w:rPr>
                <w:sz w:val="22"/>
                <w:lang w:val="en-US"/>
              </w:rPr>
              <w:t>Z0</w:t>
            </w:r>
          </w:p>
        </w:tc>
        <w:tc>
          <w:tcPr>
            <w:tcW w:w="1142"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7E0A73F" w14:textId="77777777" w:rsidR="00006A9E" w:rsidRPr="00006A9E" w:rsidRDefault="00006A9E" w:rsidP="00DD793D">
            <w:pPr>
              <w:jc w:val="center"/>
              <w:rPr>
                <w:sz w:val="22"/>
              </w:rPr>
            </w:pPr>
            <w:r w:rsidRPr="00006A9E">
              <w:rPr>
                <w:sz w:val="22"/>
                <w:lang w:val="en-US"/>
              </w:rPr>
              <w:t>NSM</w:t>
            </w:r>
          </w:p>
        </w:tc>
        <w:tc>
          <w:tcPr>
            <w:tcW w:w="1142"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07CE025" w14:textId="77777777" w:rsidR="00006A9E" w:rsidRPr="00006A9E" w:rsidRDefault="00006A9E" w:rsidP="00DD793D">
            <w:pPr>
              <w:jc w:val="center"/>
              <w:rPr>
                <w:sz w:val="22"/>
              </w:rPr>
            </w:pPr>
            <w:r w:rsidRPr="00006A9E">
              <w:rPr>
                <w:sz w:val="22"/>
                <w:lang w:val="en-US"/>
              </w:rPr>
              <w:t>SB</w:t>
            </w:r>
          </w:p>
        </w:tc>
        <w:tc>
          <w:tcPr>
            <w:tcW w:w="1142"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1AFD77C" w14:textId="77777777" w:rsidR="00006A9E" w:rsidRPr="00006A9E" w:rsidRDefault="00006A9E" w:rsidP="00DD793D">
            <w:pPr>
              <w:jc w:val="center"/>
              <w:rPr>
                <w:sz w:val="22"/>
              </w:rPr>
            </w:pPr>
            <w:r w:rsidRPr="00006A9E">
              <w:rPr>
                <w:sz w:val="22"/>
                <w:lang w:val="en-US"/>
              </w:rPr>
              <w:t>FT</w:t>
            </w:r>
          </w:p>
        </w:tc>
        <w:tc>
          <w:tcPr>
            <w:tcW w:w="1142"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31EAAD67" w14:textId="77777777" w:rsidR="00006A9E" w:rsidRPr="00006A9E" w:rsidRDefault="00006A9E" w:rsidP="00DD793D">
            <w:pPr>
              <w:jc w:val="center"/>
              <w:rPr>
                <w:sz w:val="22"/>
              </w:rPr>
            </w:pPr>
            <w:r w:rsidRPr="00006A9E">
              <w:rPr>
                <w:sz w:val="22"/>
                <w:lang w:val="en-US"/>
              </w:rPr>
              <w:t>TREF</w:t>
            </w:r>
          </w:p>
        </w:tc>
        <w:tc>
          <w:tcPr>
            <w:tcW w:w="1142"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130B1DD7" w14:textId="77777777" w:rsidR="00006A9E" w:rsidRPr="00006A9E" w:rsidRDefault="00006A9E" w:rsidP="00DD793D">
            <w:pPr>
              <w:jc w:val="center"/>
              <w:rPr>
                <w:sz w:val="22"/>
              </w:rPr>
            </w:pPr>
            <w:r w:rsidRPr="00006A9E">
              <w:rPr>
                <w:sz w:val="22"/>
                <w:lang w:val="en-US"/>
              </w:rPr>
              <w:t>GE</w:t>
            </w:r>
          </w:p>
        </w:tc>
        <w:tc>
          <w:tcPr>
            <w:tcW w:w="1142"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C847748" w14:textId="77777777" w:rsidR="00006A9E" w:rsidRPr="00006A9E" w:rsidRDefault="00006A9E" w:rsidP="00DD793D">
            <w:pPr>
              <w:jc w:val="center"/>
              <w:rPr>
                <w:sz w:val="22"/>
              </w:rPr>
            </w:pPr>
            <w:r w:rsidRPr="00006A9E">
              <w:rPr>
                <w:sz w:val="22"/>
                <w:lang w:val="en-US"/>
              </w:rPr>
              <w:t>LAM</w:t>
            </w:r>
          </w:p>
        </w:tc>
        <w:tc>
          <w:tcPr>
            <w:tcW w:w="1142"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70E0C524" w14:textId="77777777" w:rsidR="00006A9E" w:rsidRPr="00006A9E" w:rsidRDefault="00006A9E" w:rsidP="00DD793D">
            <w:pPr>
              <w:jc w:val="center"/>
            </w:pPr>
            <w:r w:rsidRPr="00006A9E">
              <w:rPr>
                <w:lang w:val="en-US"/>
              </w:rPr>
              <w:t>+</w:t>
            </w:r>
          </w:p>
        </w:tc>
      </w:tr>
      <w:tr w:rsidR="00A71BDD" w:rsidRPr="00006A9E" w14:paraId="2D4304CD" w14:textId="77777777" w:rsidTr="00A71BDD">
        <w:trPr>
          <w:trHeight w:hRule="exact" w:val="474"/>
          <w:jc w:val="center"/>
        </w:trPr>
        <w:tc>
          <w:tcPr>
            <w:tcW w:w="11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96231E3" w14:textId="77777777" w:rsidR="00006A9E" w:rsidRPr="00006A9E" w:rsidRDefault="00006A9E" w:rsidP="00DD793D">
            <w:pPr>
              <w:jc w:val="center"/>
              <w:rPr>
                <w:sz w:val="22"/>
              </w:rPr>
            </w:pPr>
          </w:p>
        </w:tc>
        <w:tc>
          <w:tcPr>
            <w:tcW w:w="1142"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07209893" w14:textId="77777777" w:rsidR="00006A9E" w:rsidRPr="00006A9E" w:rsidRDefault="00006A9E" w:rsidP="00DD793D">
            <w:pPr>
              <w:jc w:val="center"/>
              <w:rPr>
                <w:sz w:val="22"/>
              </w:rPr>
            </w:pPr>
            <w:r w:rsidRPr="00006A9E">
              <w:rPr>
                <w:sz w:val="22"/>
                <w:lang w:val="en-US"/>
              </w:rPr>
              <w:t>MID1</w:t>
            </w:r>
          </w:p>
        </w:tc>
        <w:tc>
          <w:tcPr>
            <w:tcW w:w="1142"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088A0158" w14:textId="77777777" w:rsidR="00006A9E" w:rsidRPr="00006A9E" w:rsidRDefault="00006A9E" w:rsidP="00DD793D">
            <w:pPr>
              <w:jc w:val="center"/>
              <w:rPr>
                <w:sz w:val="22"/>
              </w:rPr>
            </w:pPr>
            <w:r w:rsidRPr="00006A9E">
              <w:rPr>
                <w:sz w:val="22"/>
                <w:lang w:val="en-US"/>
              </w:rPr>
              <w:t>T1</w:t>
            </w:r>
          </w:p>
        </w:tc>
        <w:tc>
          <w:tcPr>
            <w:tcW w:w="1142"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1623A74" w14:textId="77777777" w:rsidR="00006A9E" w:rsidRPr="00006A9E" w:rsidRDefault="00006A9E" w:rsidP="00DD793D">
            <w:pPr>
              <w:jc w:val="center"/>
              <w:rPr>
                <w:sz w:val="22"/>
              </w:rPr>
            </w:pPr>
            <w:r w:rsidRPr="00006A9E">
              <w:rPr>
                <w:sz w:val="22"/>
                <w:lang w:val="en-US"/>
              </w:rPr>
              <w:t>THETA1</w:t>
            </w:r>
          </w:p>
        </w:tc>
        <w:tc>
          <w:tcPr>
            <w:tcW w:w="1142"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069316F" w14:textId="77777777" w:rsidR="00006A9E" w:rsidRPr="00006A9E" w:rsidRDefault="00006A9E" w:rsidP="00DD793D">
            <w:pPr>
              <w:jc w:val="center"/>
              <w:rPr>
                <w:sz w:val="22"/>
              </w:rPr>
            </w:pPr>
            <w:r w:rsidRPr="00006A9E">
              <w:rPr>
                <w:sz w:val="22"/>
                <w:lang w:val="en-US"/>
              </w:rPr>
              <w:t>SOUT1</w:t>
            </w:r>
          </w:p>
        </w:tc>
        <w:tc>
          <w:tcPr>
            <w:tcW w:w="1142"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E9A3920" w14:textId="77777777" w:rsidR="00006A9E" w:rsidRPr="00006A9E" w:rsidRDefault="00006A9E" w:rsidP="00DD793D">
            <w:pPr>
              <w:jc w:val="center"/>
              <w:rPr>
                <w:sz w:val="22"/>
              </w:rPr>
            </w:pPr>
            <w:r w:rsidRPr="00006A9E">
              <w:rPr>
                <w:sz w:val="22"/>
                <w:lang w:val="en-US"/>
              </w:rPr>
              <w:t>MID2</w:t>
            </w:r>
          </w:p>
        </w:tc>
        <w:tc>
          <w:tcPr>
            <w:tcW w:w="1142"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7D8E7D9A" w14:textId="77777777" w:rsidR="00006A9E" w:rsidRPr="00006A9E" w:rsidRDefault="00006A9E" w:rsidP="00DD793D">
            <w:pPr>
              <w:jc w:val="center"/>
              <w:rPr>
                <w:sz w:val="22"/>
              </w:rPr>
            </w:pPr>
            <w:r w:rsidRPr="00006A9E">
              <w:rPr>
                <w:sz w:val="22"/>
                <w:lang w:val="en-US"/>
              </w:rPr>
              <w:t>T2</w:t>
            </w:r>
          </w:p>
        </w:tc>
        <w:tc>
          <w:tcPr>
            <w:tcW w:w="1142"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E757C3F" w14:textId="77777777" w:rsidR="00006A9E" w:rsidRPr="00006A9E" w:rsidRDefault="00006A9E" w:rsidP="00DD793D">
            <w:pPr>
              <w:jc w:val="center"/>
              <w:rPr>
                <w:sz w:val="22"/>
              </w:rPr>
            </w:pPr>
            <w:r w:rsidRPr="00006A9E">
              <w:rPr>
                <w:sz w:val="22"/>
                <w:lang w:val="en-US"/>
              </w:rPr>
              <w:t>THETA2</w:t>
            </w:r>
          </w:p>
        </w:tc>
        <w:tc>
          <w:tcPr>
            <w:tcW w:w="1142"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5C2C6E1A" w14:textId="77777777" w:rsidR="00006A9E" w:rsidRPr="00006A9E" w:rsidRDefault="00006A9E" w:rsidP="00DD793D">
            <w:pPr>
              <w:jc w:val="center"/>
              <w:rPr>
                <w:sz w:val="22"/>
              </w:rPr>
            </w:pPr>
            <w:r w:rsidRPr="00006A9E">
              <w:rPr>
                <w:sz w:val="22"/>
                <w:lang w:val="en-US"/>
              </w:rPr>
              <w:t>SOUT2</w:t>
            </w:r>
          </w:p>
        </w:tc>
        <w:tc>
          <w:tcPr>
            <w:tcW w:w="1142"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F88C6E5" w14:textId="77777777" w:rsidR="00006A9E" w:rsidRPr="00006A9E" w:rsidRDefault="00006A9E" w:rsidP="00DD793D">
            <w:pPr>
              <w:jc w:val="center"/>
            </w:pPr>
            <w:r w:rsidRPr="00006A9E">
              <w:rPr>
                <w:lang w:val="en-US"/>
              </w:rPr>
              <w:t>+</w:t>
            </w:r>
          </w:p>
        </w:tc>
      </w:tr>
      <w:tr w:rsidR="00A71BDD" w:rsidRPr="00006A9E" w14:paraId="5BD8C845" w14:textId="77777777" w:rsidTr="00A71BDD">
        <w:trPr>
          <w:trHeight w:hRule="exact" w:val="474"/>
          <w:jc w:val="center"/>
        </w:trPr>
        <w:tc>
          <w:tcPr>
            <w:tcW w:w="11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7F1BFC7E" w14:textId="77777777" w:rsidR="00006A9E" w:rsidRPr="00006A9E" w:rsidRDefault="00006A9E" w:rsidP="00DD793D">
            <w:pPr>
              <w:jc w:val="center"/>
              <w:rPr>
                <w:sz w:val="22"/>
              </w:rPr>
            </w:pPr>
          </w:p>
        </w:tc>
        <w:tc>
          <w:tcPr>
            <w:tcW w:w="1142"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FB26DAC" w14:textId="77777777" w:rsidR="00006A9E" w:rsidRPr="00006A9E" w:rsidRDefault="00006A9E" w:rsidP="00DD793D">
            <w:pPr>
              <w:jc w:val="center"/>
              <w:rPr>
                <w:sz w:val="22"/>
              </w:rPr>
            </w:pPr>
            <w:r w:rsidRPr="00006A9E">
              <w:rPr>
                <w:sz w:val="22"/>
                <w:lang w:val="en-US"/>
              </w:rPr>
              <w:t>MID3</w:t>
            </w:r>
          </w:p>
        </w:tc>
        <w:tc>
          <w:tcPr>
            <w:tcW w:w="1142"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B266216" w14:textId="77777777" w:rsidR="00006A9E" w:rsidRPr="00006A9E" w:rsidRDefault="00006A9E" w:rsidP="00DD793D">
            <w:pPr>
              <w:jc w:val="center"/>
              <w:rPr>
                <w:sz w:val="22"/>
              </w:rPr>
            </w:pPr>
            <w:r w:rsidRPr="00006A9E">
              <w:rPr>
                <w:sz w:val="22"/>
                <w:lang w:val="en-US"/>
              </w:rPr>
              <w:t>T3</w:t>
            </w:r>
          </w:p>
        </w:tc>
        <w:tc>
          <w:tcPr>
            <w:tcW w:w="1142"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7A8DB08B" w14:textId="77777777" w:rsidR="00006A9E" w:rsidRPr="00006A9E" w:rsidRDefault="00006A9E" w:rsidP="00DD793D">
            <w:pPr>
              <w:jc w:val="center"/>
              <w:rPr>
                <w:sz w:val="22"/>
              </w:rPr>
            </w:pPr>
            <w:r w:rsidRPr="00006A9E">
              <w:rPr>
                <w:sz w:val="22"/>
                <w:lang w:val="en-US"/>
              </w:rPr>
              <w:t>THETA3</w:t>
            </w:r>
          </w:p>
        </w:tc>
        <w:tc>
          <w:tcPr>
            <w:tcW w:w="1142"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8BABA6F" w14:textId="77777777" w:rsidR="00006A9E" w:rsidRPr="00006A9E" w:rsidRDefault="00006A9E" w:rsidP="00DD793D">
            <w:pPr>
              <w:jc w:val="center"/>
              <w:rPr>
                <w:sz w:val="22"/>
              </w:rPr>
            </w:pPr>
            <w:r w:rsidRPr="00006A9E">
              <w:rPr>
                <w:sz w:val="22"/>
                <w:lang w:val="en-US"/>
              </w:rPr>
              <w:t>SOUT3</w:t>
            </w:r>
          </w:p>
        </w:tc>
        <w:tc>
          <w:tcPr>
            <w:tcW w:w="1142"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1E8F0A92" w14:textId="77777777" w:rsidR="00006A9E" w:rsidRPr="00006A9E" w:rsidRDefault="00006A9E" w:rsidP="00DD793D">
            <w:pPr>
              <w:jc w:val="center"/>
              <w:rPr>
                <w:sz w:val="22"/>
              </w:rPr>
            </w:pPr>
            <w:r w:rsidRPr="00006A9E">
              <w:rPr>
                <w:sz w:val="22"/>
                <w:lang w:val="en-US"/>
              </w:rPr>
              <w:t>Etc.</w:t>
            </w:r>
          </w:p>
        </w:tc>
        <w:tc>
          <w:tcPr>
            <w:tcW w:w="1142"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70953922" w14:textId="77777777" w:rsidR="00006A9E" w:rsidRPr="00006A9E" w:rsidRDefault="00006A9E" w:rsidP="00DD793D">
            <w:pPr>
              <w:jc w:val="center"/>
              <w:rPr>
                <w:sz w:val="22"/>
              </w:rPr>
            </w:pPr>
          </w:p>
        </w:tc>
        <w:tc>
          <w:tcPr>
            <w:tcW w:w="1142"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7BDD31A" w14:textId="77777777" w:rsidR="00006A9E" w:rsidRPr="00006A9E" w:rsidRDefault="00006A9E" w:rsidP="00DD793D">
            <w:pPr>
              <w:jc w:val="center"/>
              <w:rPr>
                <w:sz w:val="22"/>
              </w:rPr>
            </w:pPr>
          </w:p>
        </w:tc>
        <w:tc>
          <w:tcPr>
            <w:tcW w:w="1142"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385848C3" w14:textId="77777777" w:rsidR="00006A9E" w:rsidRPr="00006A9E" w:rsidRDefault="00006A9E" w:rsidP="00DD793D">
            <w:pPr>
              <w:jc w:val="center"/>
              <w:rPr>
                <w:sz w:val="22"/>
              </w:rPr>
            </w:pPr>
          </w:p>
        </w:tc>
        <w:tc>
          <w:tcPr>
            <w:tcW w:w="1142"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DEC4326" w14:textId="77777777" w:rsidR="00006A9E" w:rsidRPr="00006A9E" w:rsidRDefault="00006A9E" w:rsidP="00DD793D">
            <w:pPr>
              <w:jc w:val="center"/>
            </w:pPr>
          </w:p>
        </w:tc>
      </w:tr>
    </w:tbl>
    <w:p w14:paraId="2A7100AF" w14:textId="77777777" w:rsidR="00006A9E" w:rsidRDefault="00006A9E" w:rsidP="0001475B">
      <w:pPr>
        <w:rPr>
          <w:lang w:val="en-US"/>
        </w:rPr>
      </w:pPr>
    </w:p>
    <w:p w14:paraId="7A5203AE" w14:textId="3C74618D" w:rsidR="00A52096" w:rsidRDefault="001F1A89" w:rsidP="0001475B">
      <w:pPr>
        <w:rPr>
          <w:lang w:val="en-US"/>
        </w:rPr>
      </w:pPr>
      <w:r>
        <w:rPr>
          <w:lang w:val="en-US"/>
        </w:rPr>
        <w:t>Where:</w:t>
      </w:r>
    </w:p>
    <w:p w14:paraId="45139F0F" w14:textId="50B69F2C" w:rsidR="001F1A89" w:rsidRDefault="001F1A89" w:rsidP="001F1A89">
      <w:pPr>
        <w:pStyle w:val="ListParagraph"/>
        <w:numPr>
          <w:ilvl w:val="0"/>
          <w:numId w:val="45"/>
        </w:numPr>
        <w:rPr>
          <w:lang w:val="en-US"/>
        </w:rPr>
      </w:pPr>
      <w:r>
        <w:rPr>
          <w:lang w:val="en-US"/>
        </w:rPr>
        <w:t>PCOMP</w:t>
      </w:r>
      <w:r w:rsidR="002A5300">
        <w:rPr>
          <w:lang w:val="en-US"/>
        </w:rPr>
        <w:t>:</w:t>
      </w:r>
      <w:r>
        <w:rPr>
          <w:lang w:val="en-US"/>
        </w:rPr>
        <w:t xml:space="preserve"> is the keyword indicating that a composite material property definition follows (string)</w:t>
      </w:r>
    </w:p>
    <w:p w14:paraId="5C4D16C3" w14:textId="59B6B124" w:rsidR="001F1A89" w:rsidRDefault="001F1A89" w:rsidP="001F1A89">
      <w:pPr>
        <w:pStyle w:val="ListParagraph"/>
        <w:numPr>
          <w:ilvl w:val="0"/>
          <w:numId w:val="45"/>
        </w:numPr>
        <w:rPr>
          <w:lang w:val="en-US"/>
        </w:rPr>
      </w:pPr>
      <w:r>
        <w:rPr>
          <w:lang w:val="en-US"/>
        </w:rPr>
        <w:t>PID</w:t>
      </w:r>
      <w:r w:rsidR="002A5300">
        <w:rPr>
          <w:lang w:val="en-US"/>
        </w:rPr>
        <w:t xml:space="preserve">: </w:t>
      </w:r>
      <w:r>
        <w:rPr>
          <w:lang w:val="en-US"/>
        </w:rPr>
        <w:t>is the ID</w:t>
      </w:r>
      <w:r w:rsidR="002A5300">
        <w:rPr>
          <w:lang w:val="en-US"/>
        </w:rPr>
        <w:t xml:space="preserve"> of the property (integer)</w:t>
      </w:r>
    </w:p>
    <w:p w14:paraId="5C90095E" w14:textId="68477824" w:rsidR="002A5300" w:rsidRDefault="002A5300" w:rsidP="001F1A89">
      <w:pPr>
        <w:pStyle w:val="ListParagraph"/>
        <w:numPr>
          <w:ilvl w:val="0"/>
          <w:numId w:val="45"/>
        </w:numPr>
        <w:rPr>
          <w:lang w:val="en-US"/>
        </w:rPr>
      </w:pPr>
      <w:r>
        <w:rPr>
          <w:lang w:val="en-US"/>
        </w:rPr>
        <w:t xml:space="preserve">NSM: is the </w:t>
      </w:r>
      <w:r w:rsidR="00AA21E9">
        <w:rPr>
          <w:lang w:val="en-US"/>
        </w:rPr>
        <w:t>non-structural</w:t>
      </w:r>
      <w:r>
        <w:rPr>
          <w:lang w:val="en-US"/>
        </w:rPr>
        <w:t xml:space="preserve"> mass per unit area </w:t>
      </w:r>
      <w:r w:rsidR="00AA21E9">
        <w:rPr>
          <w:lang w:val="en-US"/>
        </w:rPr>
        <w:t>(float)</w:t>
      </w:r>
      <w:r w:rsidR="00A61880">
        <w:rPr>
          <w:lang w:val="en-US"/>
        </w:rPr>
        <w:t xml:space="preserve"> </w:t>
      </w:r>
    </w:p>
    <w:p w14:paraId="16F6DC4E" w14:textId="3C4A893E" w:rsidR="00AA21E9" w:rsidRDefault="005A7BB6" w:rsidP="001F1A89">
      <w:pPr>
        <w:pStyle w:val="ListParagraph"/>
        <w:numPr>
          <w:ilvl w:val="0"/>
          <w:numId w:val="45"/>
        </w:numPr>
        <w:rPr>
          <w:lang w:val="en-US"/>
        </w:rPr>
      </w:pPr>
      <w:r>
        <w:rPr>
          <w:lang w:val="en-US"/>
        </w:rPr>
        <w:t>SB: allowable inter lamina shear stress (default 0.0) (float)</w:t>
      </w:r>
    </w:p>
    <w:p w14:paraId="5042454B" w14:textId="7D15C968" w:rsidR="005A7BB6" w:rsidRDefault="00A61880" w:rsidP="001F1A89">
      <w:pPr>
        <w:pStyle w:val="ListParagraph"/>
        <w:numPr>
          <w:ilvl w:val="0"/>
          <w:numId w:val="45"/>
        </w:numPr>
        <w:rPr>
          <w:lang w:val="en-US"/>
        </w:rPr>
      </w:pPr>
      <w:r>
        <w:rPr>
          <w:lang w:val="en-US"/>
        </w:rPr>
        <w:t>FT: Failure Theory</w:t>
      </w:r>
      <w:r w:rsidR="006341D3">
        <w:rPr>
          <w:lang w:val="en-US"/>
        </w:rPr>
        <w:t xml:space="preserve"> selection</w:t>
      </w:r>
    </w:p>
    <w:p w14:paraId="73AE78AD" w14:textId="7D324567" w:rsidR="006341D3" w:rsidRDefault="006341D3" w:rsidP="001F1A89">
      <w:pPr>
        <w:pStyle w:val="ListParagraph"/>
        <w:numPr>
          <w:ilvl w:val="0"/>
          <w:numId w:val="45"/>
        </w:numPr>
        <w:rPr>
          <w:lang w:val="en-US"/>
        </w:rPr>
      </w:pPr>
      <w:r>
        <w:rPr>
          <w:lang w:val="en-US"/>
        </w:rPr>
        <w:t>TREF: Reference stress free temperature (float)</w:t>
      </w:r>
    </w:p>
    <w:p w14:paraId="0E9EC511" w14:textId="76B1F680" w:rsidR="006341D3" w:rsidRDefault="00D90C18" w:rsidP="001F1A89">
      <w:pPr>
        <w:pStyle w:val="ListParagraph"/>
        <w:numPr>
          <w:ilvl w:val="0"/>
          <w:numId w:val="45"/>
        </w:numPr>
        <w:rPr>
          <w:lang w:val="en-US"/>
        </w:rPr>
      </w:pPr>
      <w:r>
        <w:rPr>
          <w:lang w:val="en-US"/>
        </w:rPr>
        <w:t>GE: Damping coefficient</w:t>
      </w:r>
      <w:r w:rsidR="001421D8">
        <w:rPr>
          <w:lang w:val="en-US"/>
        </w:rPr>
        <w:t xml:space="preserve"> (float)</w:t>
      </w:r>
    </w:p>
    <w:p w14:paraId="794D4BD1" w14:textId="77777777" w:rsidR="006E3310" w:rsidRDefault="001421D8" w:rsidP="001F1A89">
      <w:pPr>
        <w:pStyle w:val="ListParagraph"/>
        <w:numPr>
          <w:ilvl w:val="0"/>
          <w:numId w:val="45"/>
        </w:numPr>
        <w:rPr>
          <w:lang w:val="en-US"/>
        </w:rPr>
      </w:pPr>
      <w:r>
        <w:rPr>
          <w:lang w:val="en-US"/>
        </w:rPr>
        <w:t xml:space="preserve">LAM: </w:t>
      </w:r>
      <w:r w:rsidR="00E57EC8">
        <w:rPr>
          <w:lang w:val="en-US"/>
        </w:rPr>
        <w:t xml:space="preserve">Laminate option </w:t>
      </w:r>
      <w:r w:rsidR="00961F88">
        <w:rPr>
          <w:lang w:val="en-US"/>
        </w:rPr>
        <w:t>different ways to define the laminate</w:t>
      </w:r>
      <w:r w:rsidR="006E3310">
        <w:rPr>
          <w:lang w:val="en-US"/>
        </w:rPr>
        <w:t>. In the default case all plies must be defined one by one</w:t>
      </w:r>
    </w:p>
    <w:p w14:paraId="57A36E23" w14:textId="3C6A263A" w:rsidR="001421D8" w:rsidRDefault="006E3310" w:rsidP="001F1A89">
      <w:pPr>
        <w:pStyle w:val="ListParagraph"/>
        <w:numPr>
          <w:ilvl w:val="0"/>
          <w:numId w:val="45"/>
        </w:numPr>
        <w:rPr>
          <w:lang w:val="en-US"/>
        </w:rPr>
      </w:pPr>
      <w:r>
        <w:rPr>
          <w:lang w:val="en-US"/>
        </w:rPr>
        <w:t xml:space="preserve">MIDi: </w:t>
      </w:r>
      <w:r w:rsidR="0081403D">
        <w:rPr>
          <w:lang w:val="en-US"/>
        </w:rPr>
        <w:t>The</w:t>
      </w:r>
      <w:r>
        <w:rPr>
          <w:lang w:val="en-US"/>
        </w:rPr>
        <w:t xml:space="preserve"> material ID </w:t>
      </w:r>
      <w:r w:rsidR="0081403D">
        <w:rPr>
          <w:lang w:val="en-US"/>
        </w:rPr>
        <w:t>of ply i (integer)</w:t>
      </w:r>
    </w:p>
    <w:p w14:paraId="4C2C9115" w14:textId="417AF2BE" w:rsidR="0081403D" w:rsidRDefault="0081403D" w:rsidP="001F1A89">
      <w:pPr>
        <w:pStyle w:val="ListParagraph"/>
        <w:numPr>
          <w:ilvl w:val="0"/>
          <w:numId w:val="45"/>
        </w:numPr>
        <w:rPr>
          <w:lang w:val="en-US"/>
        </w:rPr>
      </w:pPr>
      <w:r>
        <w:rPr>
          <w:lang w:val="en-US"/>
        </w:rPr>
        <w:t xml:space="preserve">Ti: The </w:t>
      </w:r>
      <w:r w:rsidR="00DF5846">
        <w:rPr>
          <w:lang w:val="en-US"/>
        </w:rPr>
        <w:t>thickness of ply i</w:t>
      </w:r>
    </w:p>
    <w:p w14:paraId="554A1614" w14:textId="3C31840A" w:rsidR="00DF5846" w:rsidRDefault="00DF5846" w:rsidP="001F1A89">
      <w:pPr>
        <w:pStyle w:val="ListParagraph"/>
        <w:numPr>
          <w:ilvl w:val="0"/>
          <w:numId w:val="45"/>
        </w:numPr>
        <w:rPr>
          <w:lang w:val="en-US"/>
        </w:rPr>
      </w:pPr>
      <w:r>
        <w:rPr>
          <w:lang w:val="en-US"/>
        </w:rPr>
        <w:t xml:space="preserve">THETAi: The angle of ply i </w:t>
      </w:r>
    </w:p>
    <w:p w14:paraId="2C75FE90" w14:textId="539BB8E8" w:rsidR="00C76542" w:rsidRDefault="00DF5846" w:rsidP="00C76542">
      <w:pPr>
        <w:pStyle w:val="ListParagraph"/>
        <w:numPr>
          <w:ilvl w:val="0"/>
          <w:numId w:val="45"/>
        </w:numPr>
        <w:rPr>
          <w:lang w:val="en-US"/>
        </w:rPr>
      </w:pPr>
      <w:r>
        <w:rPr>
          <w:lang w:val="en-US"/>
        </w:rPr>
        <w:t>SOUTi</w:t>
      </w:r>
      <w:r w:rsidR="00C76542">
        <w:rPr>
          <w:lang w:val="en-US"/>
        </w:rPr>
        <w:t>: Stress, Strain output request default NO (bool)</w:t>
      </w:r>
    </w:p>
    <w:p w14:paraId="0D4EE446" w14:textId="4EA090B2" w:rsidR="00A71BDD" w:rsidRDefault="004C2C77" w:rsidP="001927BE">
      <w:pPr>
        <w:rPr>
          <w:lang w:val="en-US"/>
        </w:rPr>
      </w:pPr>
      <w:r>
        <w:rPr>
          <w:lang w:val="en-US"/>
        </w:rPr>
        <w:t xml:space="preserve">The quantities to modify </w:t>
      </w:r>
      <w:r w:rsidR="009770BB">
        <w:rPr>
          <w:lang w:val="en-US"/>
        </w:rPr>
        <w:t xml:space="preserve">are mainly the </w:t>
      </w:r>
      <w:r w:rsidR="000C2931">
        <w:rPr>
          <w:lang w:val="en-US"/>
        </w:rPr>
        <w:t>Ti and THETAi entries to cover the</w:t>
      </w:r>
      <w:r w:rsidR="00E342F5">
        <w:rPr>
          <w:lang w:val="en-US"/>
        </w:rPr>
        <w:t xml:space="preserve"> </w:t>
      </w:r>
      <w:r w:rsidR="00CA445E">
        <w:rPr>
          <w:lang w:val="en-US"/>
        </w:rPr>
        <w:t>decision variables that will be needed.</w:t>
      </w:r>
      <w:r w:rsidR="000C2931">
        <w:rPr>
          <w:lang w:val="en-US"/>
        </w:rPr>
        <w:t xml:space="preserve"> </w:t>
      </w:r>
    </w:p>
    <w:p w14:paraId="00DBCC2B" w14:textId="77777777" w:rsidR="00A71BDD" w:rsidRDefault="00A71BDD">
      <w:pPr>
        <w:rPr>
          <w:lang w:val="en-US"/>
        </w:rPr>
      </w:pPr>
      <w:r>
        <w:rPr>
          <w:lang w:val="en-US"/>
        </w:rPr>
        <w:br w:type="page"/>
      </w:r>
    </w:p>
    <w:p w14:paraId="1CF3C385" w14:textId="77777777" w:rsidR="00766A87" w:rsidRPr="00A71BDD" w:rsidRDefault="00766A87" w:rsidP="001927BE">
      <w:pPr>
        <w:rPr>
          <w:lang w:val="en-US"/>
        </w:rPr>
      </w:pPr>
    </w:p>
    <w:p w14:paraId="03917831" w14:textId="6DE5E246" w:rsidR="00BF183C" w:rsidRDefault="00BF183C" w:rsidP="00BF183C">
      <w:pPr>
        <w:pStyle w:val="Heading2"/>
        <w:rPr>
          <w:lang w:val="en-US"/>
        </w:rPr>
      </w:pPr>
      <w:bookmarkStart w:id="221" w:name="_Toc180011561"/>
      <w:r>
        <w:rPr>
          <w:lang w:val="en-US"/>
        </w:rPr>
        <w:t>Optimization Problem</w:t>
      </w:r>
      <w:bookmarkEnd w:id="221"/>
    </w:p>
    <w:p w14:paraId="7BB1BCA7" w14:textId="51BEA254" w:rsidR="00452E03" w:rsidRPr="00452E03" w:rsidRDefault="00452E03" w:rsidP="00452E03">
      <w:pPr>
        <w:rPr>
          <w:lang w:val="en-US"/>
        </w:rPr>
      </w:pPr>
      <w:r>
        <w:rPr>
          <w:lang w:val="en-US"/>
        </w:rPr>
        <w:t xml:space="preserve">In this chapter </w:t>
      </w:r>
      <w:r w:rsidR="00EE1765">
        <w:rPr>
          <w:lang w:val="en-US"/>
        </w:rPr>
        <w:t xml:space="preserve">the implementation of the optimization algorithms discussed in the theory section </w:t>
      </w:r>
      <w:r w:rsidR="006B7D8D">
        <w:rPr>
          <w:lang w:val="en-US"/>
        </w:rPr>
        <w:fldChar w:fldCharType="begin"/>
      </w:r>
      <w:r w:rsidR="006B7D8D">
        <w:rPr>
          <w:lang w:val="en-US"/>
        </w:rPr>
        <w:instrText xml:space="preserve"> REF _Ref179633945 \r \h </w:instrText>
      </w:r>
      <w:r w:rsidR="006B7D8D">
        <w:rPr>
          <w:lang w:val="en-US"/>
        </w:rPr>
      </w:r>
      <w:r w:rsidR="006B7D8D">
        <w:rPr>
          <w:lang w:val="en-US"/>
        </w:rPr>
        <w:fldChar w:fldCharType="separate"/>
      </w:r>
      <w:r w:rsidR="00BC36D0">
        <w:rPr>
          <w:lang w:val="en-US"/>
        </w:rPr>
        <w:t>2.4</w:t>
      </w:r>
      <w:r w:rsidR="006B7D8D">
        <w:rPr>
          <w:lang w:val="en-US"/>
        </w:rPr>
        <w:fldChar w:fldCharType="end"/>
      </w:r>
      <w:r w:rsidR="006B7D8D">
        <w:rPr>
          <w:lang w:val="en-US"/>
        </w:rPr>
        <w:t xml:space="preserve"> </w:t>
      </w:r>
      <w:r w:rsidR="00BF35A7">
        <w:rPr>
          <w:lang w:val="en-US"/>
        </w:rPr>
        <w:t>will be discussed.</w:t>
      </w:r>
    </w:p>
    <w:p w14:paraId="53356A79" w14:textId="1653F40E" w:rsidR="00706C0E" w:rsidRDefault="00F222E4" w:rsidP="00F222E4">
      <w:pPr>
        <w:pStyle w:val="Heading3"/>
        <w:rPr>
          <w:lang w:val="en-US"/>
        </w:rPr>
      </w:pPr>
      <w:bookmarkStart w:id="222" w:name="_Ref175772456"/>
      <w:bookmarkStart w:id="223" w:name="_Toc180011562"/>
      <w:r>
        <w:rPr>
          <w:lang w:val="en-US"/>
        </w:rPr>
        <w:t>Applying Powell’s method</w:t>
      </w:r>
      <w:bookmarkEnd w:id="222"/>
      <w:bookmarkEnd w:id="223"/>
    </w:p>
    <w:p w14:paraId="6CF8FC4A" w14:textId="1D4CF3F8" w:rsidR="008530B8" w:rsidRPr="003840DD" w:rsidRDefault="00CB77B6" w:rsidP="008530B8">
      <w:pPr>
        <w:rPr>
          <w:lang w:val="en-US"/>
        </w:rPr>
      </w:pPr>
      <w:r>
        <w:rPr>
          <w:lang w:val="en-US"/>
        </w:rPr>
        <w:t xml:space="preserve">This algorithm is implemented </w:t>
      </w:r>
      <w:r w:rsidR="000B27D8">
        <w:rPr>
          <w:lang w:val="en-US"/>
        </w:rPr>
        <w:t>using</w:t>
      </w:r>
      <w:r>
        <w:rPr>
          <w:lang w:val="en-US"/>
        </w:rPr>
        <w:t xml:space="preserve"> </w:t>
      </w:r>
      <w:r w:rsidR="000B27D8">
        <w:rPr>
          <w:lang w:val="en-US"/>
        </w:rPr>
        <w:t>SciPy’s</w:t>
      </w:r>
      <w:r>
        <w:rPr>
          <w:lang w:val="en-US"/>
        </w:rPr>
        <w:t xml:space="preserve"> </w:t>
      </w:r>
      <w:sdt>
        <w:sdtPr>
          <w:rPr>
            <w:lang w:val="en-US"/>
          </w:rPr>
          <w:id w:val="1791321375"/>
          <w:citation/>
        </w:sdtPr>
        <w:sdtContent>
          <w:r w:rsidR="003A09F7">
            <w:rPr>
              <w:lang w:val="en-US"/>
            </w:rPr>
            <w:fldChar w:fldCharType="begin"/>
          </w:r>
          <w:r w:rsidR="009632ED">
            <w:rPr>
              <w:lang w:val="en-US"/>
            </w:rPr>
            <w:instrText xml:space="preserve">CITATION SciPy \l 1033 </w:instrText>
          </w:r>
          <w:r w:rsidR="003A09F7">
            <w:rPr>
              <w:lang w:val="en-US"/>
            </w:rPr>
            <w:fldChar w:fldCharType="separate"/>
          </w:r>
          <w:r w:rsidR="00BC36D0" w:rsidRPr="00BC36D0">
            <w:rPr>
              <w:noProof/>
              <w:lang w:val="en-US"/>
            </w:rPr>
            <w:t>[13]</w:t>
          </w:r>
          <w:r w:rsidR="003A09F7">
            <w:rPr>
              <w:lang w:val="en-US"/>
            </w:rPr>
            <w:fldChar w:fldCharType="end"/>
          </w:r>
        </w:sdtContent>
      </w:sdt>
      <w:r w:rsidR="001D2EC3">
        <w:rPr>
          <w:lang w:val="en-US"/>
        </w:rPr>
        <w:t xml:space="preserve"> </w:t>
      </w:r>
      <w:r>
        <w:rPr>
          <w:lang w:val="en-US"/>
        </w:rPr>
        <w:t xml:space="preserve">minimization </w:t>
      </w:r>
      <w:r w:rsidR="000B27D8">
        <w:rPr>
          <w:lang w:val="en-US"/>
        </w:rPr>
        <w:t xml:space="preserve">function </w:t>
      </w:r>
      <w:r w:rsidR="00E45F72">
        <w:rPr>
          <w:lang w:val="en-US"/>
        </w:rPr>
        <w:t>by selecting</w:t>
      </w:r>
      <w:r w:rsidR="003840DD">
        <w:rPr>
          <w:lang w:val="en-US"/>
        </w:rPr>
        <w:t xml:space="preserve"> the</w:t>
      </w:r>
      <w:r w:rsidR="00E45F72">
        <w:rPr>
          <w:lang w:val="en-US"/>
        </w:rPr>
        <w:t xml:space="preserve"> </w:t>
      </w:r>
      <w:r w:rsidR="003840DD">
        <w:rPr>
          <w:i/>
          <w:iCs/>
          <w:lang w:val="en-US"/>
        </w:rPr>
        <w:t xml:space="preserve">method = “Powell” </w:t>
      </w:r>
      <w:r w:rsidR="003840DD">
        <w:rPr>
          <w:lang w:val="en-US"/>
        </w:rPr>
        <w:t xml:space="preserve">optional argument. In order to define </w:t>
      </w:r>
      <w:r w:rsidR="00B12EFC">
        <w:rPr>
          <w:lang w:val="en-US"/>
        </w:rPr>
        <w:t xml:space="preserve">the optimization problem some other important parameters need to be </w:t>
      </w:r>
      <w:r w:rsidR="00322CB7">
        <w:rPr>
          <w:lang w:val="en-US"/>
        </w:rPr>
        <w:t>defined</w:t>
      </w:r>
      <w:r w:rsidR="003840DD">
        <w:rPr>
          <w:lang w:val="en-US"/>
        </w:rPr>
        <w:t>.</w:t>
      </w:r>
    </w:p>
    <w:p w14:paraId="4A0117F1" w14:textId="6F537889" w:rsidR="009F3DFA" w:rsidRPr="009F3DFA" w:rsidRDefault="009F3DFA" w:rsidP="009F3DFA">
      <w:pPr>
        <w:rPr>
          <w:b/>
          <w:bCs/>
          <w:u w:val="single"/>
          <w:lang w:val="en-US"/>
        </w:rPr>
      </w:pPr>
      <w:r w:rsidRPr="009F3DFA">
        <w:rPr>
          <w:b/>
          <w:bCs/>
          <w:u w:val="single"/>
          <w:lang w:val="en-US"/>
        </w:rPr>
        <w:t>Decision Variables</w:t>
      </w:r>
      <w:r>
        <w:rPr>
          <w:b/>
          <w:bCs/>
          <w:u w:val="single"/>
          <w:lang w:val="en-US"/>
        </w:rPr>
        <w:t>:</w:t>
      </w:r>
    </w:p>
    <w:p w14:paraId="0B6BA5D7" w14:textId="15D95954" w:rsidR="003F2567" w:rsidRDefault="000325F9" w:rsidP="000325F9">
      <w:pPr>
        <w:rPr>
          <w:lang w:val="en-US"/>
        </w:rPr>
      </w:pPr>
      <w:r>
        <w:rPr>
          <w:lang w:val="en-US"/>
        </w:rPr>
        <w:t xml:space="preserve">The first step is the definition of </w:t>
      </w:r>
      <w:r w:rsidR="00555B49">
        <w:rPr>
          <w:lang w:val="en-US"/>
        </w:rPr>
        <w:t xml:space="preserve">the </w:t>
      </w:r>
      <w:r w:rsidR="00AB3915">
        <w:rPr>
          <w:lang w:val="en-US"/>
        </w:rPr>
        <w:t xml:space="preserve">decision variables. These variables consist </w:t>
      </w:r>
      <w:r w:rsidR="003F2567">
        <w:rPr>
          <w:lang w:val="en-US"/>
        </w:rPr>
        <w:t>of the thickness and angle of each layer in the composite material.</w:t>
      </w:r>
      <w:r w:rsidR="00892BD9">
        <w:rPr>
          <w:lang w:val="en-US"/>
        </w:rPr>
        <w:t xml:space="preserve"> Since the </w:t>
      </w:r>
      <w:r w:rsidR="00330229">
        <w:rPr>
          <w:lang w:val="en-US"/>
        </w:rPr>
        <w:t>composite laminate consist</w:t>
      </w:r>
      <w:r w:rsidR="00836BF0">
        <w:rPr>
          <w:lang w:val="en-US"/>
        </w:rPr>
        <w:t>s</w:t>
      </w:r>
      <w:r w:rsidR="00330229">
        <w:rPr>
          <w:lang w:val="en-US"/>
        </w:rPr>
        <w:t xml:space="preserve"> of six layers that would mean that </w:t>
      </w:r>
      <w:r w:rsidR="00836BF0">
        <w:rPr>
          <w:lang w:val="en-US"/>
        </w:rPr>
        <w:t xml:space="preserve">12 </w:t>
      </w:r>
      <w:r w:rsidR="00966507">
        <w:rPr>
          <w:lang w:val="en-US"/>
        </w:rPr>
        <w:t>decision</w:t>
      </w:r>
      <w:r w:rsidR="00836BF0">
        <w:rPr>
          <w:lang w:val="en-US"/>
        </w:rPr>
        <w:t xml:space="preserve"> variables would </w:t>
      </w:r>
      <w:r w:rsidR="00D854F7">
        <w:rPr>
          <w:lang w:val="en-US"/>
        </w:rPr>
        <w:t>have to be used.</w:t>
      </w:r>
    </w:p>
    <w:p w14:paraId="0601E8E6" w14:textId="582C1398" w:rsidR="00D854F7" w:rsidRDefault="00D854F7" w:rsidP="000325F9">
      <w:pPr>
        <w:rPr>
          <w:lang w:val="en-US"/>
        </w:rPr>
      </w:pPr>
      <w:r>
        <w:rPr>
          <w:lang w:val="en-US"/>
        </w:rPr>
        <w:t>Because of the computational time required though</w:t>
      </w:r>
      <w:r w:rsidR="00966507">
        <w:rPr>
          <w:lang w:val="en-US"/>
        </w:rPr>
        <w:t>,</w:t>
      </w:r>
      <w:r>
        <w:rPr>
          <w:lang w:val="en-US"/>
        </w:rPr>
        <w:t xml:space="preserve"> some assumptions have to be made in order to </w:t>
      </w:r>
      <w:r w:rsidR="008B7B43">
        <w:rPr>
          <w:lang w:val="en-US"/>
        </w:rPr>
        <w:t>reduce the complexity of the optimization problem. Theses assumption</w:t>
      </w:r>
      <w:r w:rsidR="002A2733">
        <w:rPr>
          <w:lang w:val="en-US"/>
        </w:rPr>
        <w:t>s</w:t>
      </w:r>
      <w:r w:rsidR="008B7B43">
        <w:rPr>
          <w:lang w:val="en-US"/>
        </w:rPr>
        <w:t xml:space="preserve"> are</w:t>
      </w:r>
      <w:r w:rsidR="00966507">
        <w:rPr>
          <w:lang w:val="en-US"/>
        </w:rPr>
        <w:t>:</w:t>
      </w:r>
    </w:p>
    <w:p w14:paraId="0FDFF3E9" w14:textId="6B1D5CFC" w:rsidR="00966507" w:rsidRDefault="00725228" w:rsidP="00725228">
      <w:pPr>
        <w:pStyle w:val="ListParagraph"/>
        <w:numPr>
          <w:ilvl w:val="0"/>
          <w:numId w:val="43"/>
        </w:numPr>
        <w:rPr>
          <w:lang w:val="en-US"/>
        </w:rPr>
      </w:pPr>
      <w:r>
        <w:rPr>
          <w:lang w:val="en-US"/>
        </w:rPr>
        <w:t>The layers are antisymmetric.</w:t>
      </w:r>
    </w:p>
    <w:p w14:paraId="6DAE6B4A" w14:textId="3795C753" w:rsidR="00725228" w:rsidRDefault="00725228" w:rsidP="00725228">
      <w:pPr>
        <w:ind w:left="360"/>
        <w:rPr>
          <w:rFonts w:eastAsiaTheme="minorEastAsia"/>
          <w:lang w:val="en-US"/>
        </w:rPr>
      </w:pPr>
      <w:r>
        <w:rPr>
          <w:lang w:val="en-US"/>
        </w:rPr>
        <w:t xml:space="preserve">This means that </w:t>
      </w:r>
      <w:r w:rsidR="00406597">
        <w:rPr>
          <w:lang w:val="en-US"/>
        </w:rPr>
        <w:t>for every layer at</w:t>
      </w:r>
      <w:r w:rsidR="00151401">
        <w:rPr>
          <w:lang w:val="en-US"/>
        </w:rPr>
        <w:t xml:space="preserve"> height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oMath>
      <w:r w:rsidR="00406597">
        <w:rPr>
          <w:lang w:val="en-US"/>
        </w:rPr>
        <w:t xml:space="preserve"> </w:t>
      </w:r>
      <w:r w:rsidR="00EE3A69">
        <w:rPr>
          <w:lang w:val="en-US"/>
        </w:rPr>
        <w:t xml:space="preserve">with ply angle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k</m:t>
            </m:r>
          </m:sub>
        </m:sSub>
      </m:oMath>
      <w:r w:rsidR="00EE3A69">
        <w:rPr>
          <w:rFonts w:eastAsiaTheme="minorEastAsia"/>
          <w:lang w:val="en-US"/>
        </w:rPr>
        <w:t xml:space="preserve"> </w:t>
      </w:r>
      <w:r w:rsidR="0014726C">
        <w:rPr>
          <w:lang w:val="en-US"/>
        </w:rPr>
        <w:t xml:space="preserve">above the middle surface there exists an identical layer with the opposite ply </w:t>
      </w:r>
      <w:r w:rsidR="005827E7">
        <w:rPr>
          <w:lang w:val="en-US"/>
        </w:rPr>
        <w:t>angle</w:t>
      </w:r>
      <w:r w:rsidR="00EE3A69">
        <w:rPr>
          <w:lang w:val="en-US"/>
        </w:rPr>
        <w:t xml:space="preserve">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k</m:t>
            </m:r>
          </m:sub>
        </m:sSub>
      </m:oMath>
      <w:r w:rsidR="0014726C">
        <w:rPr>
          <w:lang w:val="en-US"/>
        </w:rPr>
        <w:t xml:space="preserve"> </w:t>
      </w:r>
      <w:r w:rsidR="0018029E">
        <w:rPr>
          <w:lang w:val="en-US"/>
        </w:rPr>
        <w:t xml:space="preserve">at height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k</m:t>
            </m:r>
          </m:sub>
        </m:sSub>
      </m:oMath>
      <w:r w:rsidR="0018029E">
        <w:rPr>
          <w:rFonts w:eastAsiaTheme="minorEastAsia"/>
          <w:lang w:val="en-US"/>
        </w:rPr>
        <w:t xml:space="preserve"> from the </w:t>
      </w:r>
      <w:r w:rsidR="00EE3A69">
        <w:rPr>
          <w:rFonts w:eastAsiaTheme="minorEastAsia"/>
          <w:lang w:val="en-US"/>
        </w:rPr>
        <w:t>middle surface</w:t>
      </w:r>
    </w:p>
    <w:p w14:paraId="56790212" w14:textId="77777777" w:rsidR="00EE3A69" w:rsidRDefault="00EE3A69" w:rsidP="00725228">
      <w:pPr>
        <w:ind w:left="360"/>
        <w:rPr>
          <w:noProof/>
          <w:lang w:val="en-US"/>
        </w:rPr>
      </w:pPr>
    </w:p>
    <w:p w14:paraId="2796B535" w14:textId="77777777" w:rsidR="00EE3A69" w:rsidRDefault="00EE3A69" w:rsidP="00EE3A69">
      <w:pPr>
        <w:keepNext/>
        <w:ind w:left="360"/>
      </w:pPr>
      <w:r>
        <w:rPr>
          <w:noProof/>
          <w:lang w:val="en-US"/>
        </w:rPr>
        <w:drawing>
          <wp:inline distT="0" distB="0" distL="0" distR="0" wp14:anchorId="4E6D2FBA" wp14:editId="04420121">
            <wp:extent cx="4800600" cy="2234322"/>
            <wp:effectExtent l="0" t="0" r="0" b="0"/>
            <wp:docPr id="580022474" name="Antisymmetric layer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22474" name="Antisymmetric layers.svg"/>
                    <pic:cNvPicPr/>
                  </pic:nvPicPr>
                  <pic:blipFill rotWithShape="1">
                    <a:blip r:embed="rId61">
                      <a:extLst>
                        <a:ext uri="{96DAC541-7B7A-43D3-8B79-37D633B846F1}">
                          <asvg:svgBlip xmlns:asvg="http://schemas.microsoft.com/office/drawing/2016/SVG/main" r:link="rId62"/>
                        </a:ext>
                      </a:extLst>
                    </a:blip>
                    <a:srcRect l="2573" t="13725" r="9469" b="13495"/>
                    <a:stretch>
                      <a:fillRect/>
                    </a:stretch>
                  </pic:blipFill>
                  <pic:spPr bwMode="auto">
                    <a:xfrm>
                      <a:off x="0" y="0"/>
                      <a:ext cx="4836131" cy="2250859"/>
                    </a:xfrm>
                    <a:prstGeom prst="rect">
                      <a:avLst/>
                    </a:prstGeom>
                    <a:ln>
                      <a:noFill/>
                    </a:ln>
                    <a:extLst>
                      <a:ext uri="{53640926-AAD7-44D8-BBD7-CCE9431645EC}">
                        <a14:shadowObscured xmlns:a14="http://schemas.microsoft.com/office/drawing/2010/main"/>
                      </a:ext>
                    </a:extLst>
                  </pic:spPr>
                </pic:pic>
              </a:graphicData>
            </a:graphic>
          </wp:inline>
        </w:drawing>
      </w:r>
    </w:p>
    <w:p w14:paraId="09D82166" w14:textId="4A6F4A24" w:rsidR="00EE3A69" w:rsidRDefault="00EE3A69" w:rsidP="00EE3A69">
      <w:pPr>
        <w:pStyle w:val="Caption"/>
      </w:pPr>
      <w:bookmarkStart w:id="224" w:name="_Toc180011620"/>
      <w:r>
        <w:t xml:space="preserve">Figure </w:t>
      </w:r>
      <w:fldSimple w:instr=" STYLEREF 1 \s ">
        <w:r w:rsidR="00BC36D0">
          <w:rPr>
            <w:noProof/>
          </w:rPr>
          <w:t>3</w:t>
        </w:r>
      </w:fldSimple>
      <w:r w:rsidR="00FA237D">
        <w:noBreakHyphen/>
      </w:r>
      <w:fldSimple w:instr=" SEQ Figure \* ARABIC \s 1 ">
        <w:r w:rsidR="00BC36D0">
          <w:rPr>
            <w:noProof/>
          </w:rPr>
          <w:t>11</w:t>
        </w:r>
      </w:fldSimple>
      <w:r>
        <w:t xml:space="preserve"> Antisymmetric layer configuration</w:t>
      </w:r>
      <w:bookmarkEnd w:id="224"/>
    </w:p>
    <w:p w14:paraId="31D2F2B0" w14:textId="637B9445" w:rsidR="00EE3A69" w:rsidRDefault="005078BD" w:rsidP="00EE3A69">
      <w:pPr>
        <w:rPr>
          <w:rFonts w:eastAsiaTheme="minorEastAsia"/>
          <w:lang w:val="en-US"/>
        </w:rPr>
      </w:pPr>
      <w:r>
        <w:rPr>
          <w:lang w:val="en-US"/>
        </w:rPr>
        <w:t xml:space="preserve">This assumption reduces the number of decision </w:t>
      </w:r>
      <w:r w:rsidR="00BF588D">
        <w:rPr>
          <w:lang w:val="en-US"/>
        </w:rPr>
        <w:t>variables</w:t>
      </w:r>
      <w:r>
        <w:rPr>
          <w:lang w:val="en-US"/>
        </w:rPr>
        <w:t xml:space="preserve"> for the ply </w:t>
      </w:r>
      <w:r w:rsidR="00B309A1">
        <w:rPr>
          <w:lang w:val="en-US"/>
        </w:rPr>
        <w:t>angles</w:t>
      </w:r>
      <w:r>
        <w:rPr>
          <w:lang w:val="en-US"/>
        </w:rPr>
        <w:t xml:space="preserve"> in half since from the original six independent variables only three need to be defined </w:t>
      </w:r>
      <w:r w:rsidR="00EF0DC2">
        <w:rPr>
          <w:lang w:val="en-US"/>
        </w:rPr>
        <w:t xml:space="preserve">for the six layered composite.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3</m:t>
                </m:r>
              </m:sub>
            </m:sSub>
          </m:e>
        </m:d>
      </m:oMath>
    </w:p>
    <w:p w14:paraId="4B3F5D2C" w14:textId="5B621CE9" w:rsidR="00EF0DC2" w:rsidRDefault="00EF0DC2" w:rsidP="00EE3A69">
      <w:pPr>
        <w:rPr>
          <w:rFonts w:eastAsiaTheme="minorEastAsia"/>
          <w:lang w:val="en-US"/>
        </w:rPr>
      </w:pPr>
      <w:r>
        <w:rPr>
          <w:rFonts w:eastAsiaTheme="minorEastAsia"/>
          <w:lang w:val="en-US"/>
        </w:rPr>
        <w:t xml:space="preserve">This assumption is reasonable </w:t>
      </w:r>
      <w:r w:rsidR="00AA3C2E">
        <w:rPr>
          <w:rFonts w:eastAsiaTheme="minorEastAsia"/>
          <w:lang w:val="en-US"/>
        </w:rPr>
        <w:t>since most composites are either symmetric or anti symmetric in order to reduce the membrane - bending coupling effects</w:t>
      </w:r>
      <w:r w:rsidR="004D00A8">
        <w:rPr>
          <w:rFonts w:eastAsiaTheme="minorEastAsia"/>
          <w:lang w:val="en-US"/>
        </w:rPr>
        <w:t>.</w:t>
      </w:r>
    </w:p>
    <w:p w14:paraId="29A3C46A" w14:textId="2A89C3E0" w:rsidR="004D00A8" w:rsidRDefault="004D00A8" w:rsidP="004D00A8">
      <w:pPr>
        <w:pStyle w:val="ListParagraph"/>
        <w:numPr>
          <w:ilvl w:val="0"/>
          <w:numId w:val="43"/>
        </w:numPr>
        <w:rPr>
          <w:lang w:val="en-US"/>
        </w:rPr>
      </w:pPr>
      <w:r>
        <w:rPr>
          <w:lang w:val="en-US"/>
        </w:rPr>
        <w:t>Each layer has the same thickness.</w:t>
      </w:r>
    </w:p>
    <w:p w14:paraId="729F7B92" w14:textId="3C3738B5" w:rsidR="004D00A8" w:rsidRDefault="004D00A8" w:rsidP="004D00A8">
      <w:pPr>
        <w:rPr>
          <w:lang w:val="en-US"/>
        </w:rPr>
      </w:pPr>
      <w:r>
        <w:rPr>
          <w:lang w:val="en-US"/>
        </w:rPr>
        <w:lastRenderedPageBreak/>
        <w:t xml:space="preserve">This assumption reduces the number of independent variables from six to just one, since only one thickness </w:t>
      </w:r>
      <m:oMath>
        <m:d>
          <m:dPr>
            <m:begChr m:val="["/>
            <m:endChr m:val="]"/>
            <m:ctrlPr>
              <w:rPr>
                <w:rFonts w:ascii="Cambria Math" w:hAnsi="Cambria Math"/>
                <w:i/>
                <w:lang w:val="en-US"/>
              </w:rPr>
            </m:ctrlPr>
          </m:dPr>
          <m:e>
            <m:r>
              <w:rPr>
                <w:rFonts w:ascii="Cambria Math" w:hAnsi="Cambria Math"/>
                <w:lang w:val="en-US"/>
              </w:rPr>
              <m:t>t</m:t>
            </m:r>
          </m:e>
        </m:d>
      </m:oMath>
      <w:r w:rsidR="008A745A">
        <w:rPr>
          <w:rFonts w:eastAsiaTheme="minorEastAsia"/>
          <w:lang w:val="en-US"/>
        </w:rPr>
        <w:t xml:space="preserve"> </w:t>
      </w:r>
      <w:r>
        <w:rPr>
          <w:lang w:val="en-US"/>
        </w:rPr>
        <w:t>needs to be defined.</w:t>
      </w:r>
    </w:p>
    <w:p w14:paraId="44DC584E" w14:textId="373F033E" w:rsidR="004D00A8" w:rsidRDefault="004D00A8" w:rsidP="004D00A8">
      <w:pPr>
        <w:rPr>
          <w:lang w:val="en-US"/>
        </w:rPr>
      </w:pPr>
      <w:r>
        <w:rPr>
          <w:lang w:val="en-US"/>
        </w:rPr>
        <w:t xml:space="preserve">This assumption is also quite reasonable since during manufacturing of composite parts every layer originates from the same </w:t>
      </w:r>
      <w:r w:rsidR="00FA1318">
        <w:rPr>
          <w:lang w:val="en-US"/>
        </w:rPr>
        <w:t>spool of carbon fiber which has an even thickness in its entirety.</w:t>
      </w:r>
    </w:p>
    <w:p w14:paraId="5C4E260E" w14:textId="50C72D70" w:rsidR="00FA1318" w:rsidRDefault="008A745A" w:rsidP="004D00A8">
      <w:pPr>
        <w:rPr>
          <w:lang w:val="en-US"/>
        </w:rPr>
      </w:pPr>
      <w:r>
        <w:rPr>
          <w:lang w:val="en-US"/>
        </w:rPr>
        <w:t>These two assumption</w:t>
      </w:r>
      <w:r w:rsidR="00891FEC">
        <w:rPr>
          <w:lang w:val="en-US"/>
        </w:rPr>
        <w:t>s</w:t>
      </w:r>
      <w:r>
        <w:rPr>
          <w:lang w:val="en-US"/>
        </w:rPr>
        <w:t xml:space="preserve"> lead to the </w:t>
      </w:r>
      <w:r w:rsidR="00587C72">
        <w:rPr>
          <w:lang w:val="en-US"/>
        </w:rPr>
        <w:t>final decision variables being:</w:t>
      </w:r>
    </w:p>
    <w:p w14:paraId="734276D6" w14:textId="12662411" w:rsidR="00B81842"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acc>
                <m:accPr>
                  <m:chr m:val="⃗"/>
                  <m:ctrlPr>
                    <w:rPr>
                      <w:rFonts w:ascii="Cambria Math" w:hAnsi="Cambria Math"/>
                      <w:b/>
                      <w:bCs/>
                      <w:i/>
                      <w:lang w:val="en-US"/>
                    </w:rPr>
                  </m:ctrlPr>
                </m:accPr>
                <m:e>
                  <m:r>
                    <m:rPr>
                      <m:sty m:val="bi"/>
                    </m:rPr>
                    <w:rPr>
                      <w:rFonts w:ascii="Cambria Math" w:hAnsi="Cambria Math"/>
                      <w:lang w:val="en-US"/>
                    </w:rPr>
                    <m:t>x</m:t>
                  </m:r>
                </m:e>
              </m:acc>
              <m:r>
                <m:rPr>
                  <m:sty m:val="bi"/>
                </m:rP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b/>
                          <w:bCs/>
                          <w:i/>
                          <w:lang w:val="en-US"/>
                        </w:rPr>
                      </m:ctrlPr>
                    </m:dPr>
                    <m:e>
                      <m:r>
                        <w:rPr>
                          <w:rFonts w:ascii="Cambria Math" w:hAnsi="Cambria Math"/>
                          <w:lang w:val="en-US"/>
                        </w:rPr>
                        <m:t>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3</m:t>
                          </m:r>
                        </m:sub>
                      </m:sSub>
                      <m:ctrlPr>
                        <w:rPr>
                          <w:rFonts w:ascii="Cambria Math" w:hAnsi="Cambria Math"/>
                          <w:i/>
                          <w:lang w:val="en-US"/>
                        </w:rPr>
                      </m:ctrlPr>
                    </m:e>
                  </m:d>
                </m:e>
                <m:sup>
                  <m:r>
                    <w:rPr>
                      <w:rFonts w:ascii="Cambria Math" w:hAnsi="Cambria Math"/>
                      <w:lang w:val="en-US"/>
                    </w:rPr>
                    <m:t>T</m:t>
                  </m:r>
                </m:sup>
              </m:sSup>
              <m:r>
                <w:rPr>
                  <w:rFonts w:ascii="Cambria Math" w:hAnsi="Cambria Math"/>
                  <w:lang w:val="en-US"/>
                </w:rPr>
                <m:t xml:space="preserve"> #</m:t>
              </m:r>
              <m:d>
                <m:dPr>
                  <m:ctrlPr>
                    <w:rPr>
                      <w:rFonts w:ascii="Cambria Math" w:hAnsi="Cambria Math"/>
                      <w:i/>
                      <w:lang w:val="en-US"/>
                    </w:rPr>
                  </m:ctrlPr>
                </m:dPr>
                <m:e>
                  <w:bookmarkStart w:id="225" w:name="decision_variables"/>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3</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w:bookmarkEnd w:id="225"/>
                </m:e>
              </m:d>
            </m:e>
          </m:eqArr>
        </m:oMath>
      </m:oMathPara>
    </w:p>
    <w:p w14:paraId="4DCF702B" w14:textId="5D5410C3" w:rsidR="00587C72" w:rsidRPr="007958E7" w:rsidRDefault="007958E7" w:rsidP="004D00A8">
      <w:pPr>
        <w:rPr>
          <w:b/>
          <w:bCs/>
          <w:u w:val="single"/>
          <w:lang w:val="en-US"/>
        </w:rPr>
      </w:pPr>
      <w:r>
        <w:rPr>
          <w:b/>
          <w:bCs/>
          <w:u w:val="single"/>
          <w:lang w:val="en-US"/>
        </w:rPr>
        <w:t>Objective function:</w:t>
      </w:r>
    </w:p>
    <w:p w14:paraId="2742225A" w14:textId="56C01CAD" w:rsidR="002329D1" w:rsidRDefault="00A7160E" w:rsidP="002E514A">
      <w:pPr>
        <w:rPr>
          <w:lang w:val="en-US"/>
        </w:rPr>
      </w:pPr>
      <w:r>
        <w:rPr>
          <w:lang w:val="en-US"/>
        </w:rPr>
        <w:t>Next</w:t>
      </w:r>
      <w:r w:rsidR="002E514A">
        <w:rPr>
          <w:lang w:val="en-US"/>
        </w:rPr>
        <w:t xml:space="preserve"> </w:t>
      </w:r>
      <w:r w:rsidR="006459E4">
        <w:rPr>
          <w:lang w:val="en-US"/>
        </w:rPr>
        <w:t xml:space="preserve">the objective function is defined. Two different </w:t>
      </w:r>
      <w:r w:rsidR="00043675">
        <w:rPr>
          <w:lang w:val="en-US"/>
        </w:rPr>
        <w:t>scenarios</w:t>
      </w:r>
      <w:r w:rsidR="003144C4">
        <w:rPr>
          <w:lang w:val="en-US"/>
        </w:rPr>
        <w:t xml:space="preserve"> were considered for the objective function.</w:t>
      </w:r>
    </w:p>
    <w:p w14:paraId="5E033D50" w14:textId="3277B47E" w:rsidR="004E20BC" w:rsidRPr="009A7DB8" w:rsidRDefault="00043675" w:rsidP="004E20BC">
      <w:pPr>
        <w:pStyle w:val="ListParagraph"/>
        <w:numPr>
          <w:ilvl w:val="0"/>
          <w:numId w:val="43"/>
        </w:numPr>
        <w:rPr>
          <w:lang w:val="en-US"/>
        </w:rPr>
      </w:pPr>
      <w:r>
        <w:rPr>
          <w:lang w:val="en-US"/>
        </w:rPr>
        <w:t>Scenario</w:t>
      </w:r>
      <w:r w:rsidR="004E20BC" w:rsidRPr="009A7DB8">
        <w:rPr>
          <w:lang w:val="en-US"/>
        </w:rPr>
        <w:t xml:space="preserve"> </w:t>
      </w:r>
      <w:r w:rsidR="004E20BC">
        <w:rPr>
          <w:lang w:val="en-US"/>
        </w:rPr>
        <w:t>1</w:t>
      </w:r>
      <w:r w:rsidR="004E20BC" w:rsidRPr="009A7DB8">
        <w:rPr>
          <w:lang w:val="en-US"/>
        </w:rPr>
        <w:t xml:space="preserve">: The objective function </w:t>
      </w:r>
      <w:r w:rsidR="00BC7728">
        <w:rPr>
          <w:lang w:val="en-US"/>
        </w:rPr>
        <w:t>considers</w:t>
      </w:r>
      <w:r w:rsidR="004E20BC" w:rsidRPr="009A7DB8">
        <w:rPr>
          <w:lang w:val="en-US"/>
        </w:rPr>
        <w:t xml:space="preserve"> the mass as well as </w:t>
      </w:r>
      <w:r w:rsidR="00BC7728">
        <w:rPr>
          <w:lang w:val="en-US"/>
        </w:rPr>
        <w:t xml:space="preserve">the </w:t>
      </w:r>
      <w:r w:rsidR="004E20BC" w:rsidRPr="009A7DB8">
        <w:rPr>
          <w:lang w:val="en-US"/>
        </w:rPr>
        <w:t>flutter velocity. The concept behind the formulation of this objective function is to be able to minimize the mass of the structure while maintain</w:t>
      </w:r>
      <w:r w:rsidR="00540776">
        <w:rPr>
          <w:lang w:val="en-US"/>
        </w:rPr>
        <w:t>ing</w:t>
      </w:r>
      <w:r w:rsidR="004E20BC" w:rsidRPr="009A7DB8">
        <w:rPr>
          <w:lang w:val="en-US"/>
        </w:rPr>
        <w:t xml:space="preserve"> a sufficient flutter speed. This would normally fall under the category of multi-objective optimization, but Powell’s method doesn’t allow for that, so a work around is used. The penalty method has to be </w:t>
      </w:r>
      <w:r w:rsidR="009960C7">
        <w:rPr>
          <w:lang w:val="en-US"/>
        </w:rPr>
        <w:t>employed</w:t>
      </w:r>
      <w:r w:rsidR="004E20BC" w:rsidRPr="009A7DB8">
        <w:rPr>
          <w:lang w:val="en-US"/>
        </w:rPr>
        <w:t>, thus resulting in the following formulation.</w:t>
      </w:r>
    </w:p>
    <w:p w14:paraId="3D54193A" w14:textId="18A50451" w:rsidR="004E20BC" w:rsidRPr="000F4D0B" w:rsidRDefault="00000000" w:rsidP="004E20B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obj</m:t>
                  </m:r>
                </m:sub>
              </m:sSub>
              <m:d>
                <m:dPr>
                  <m:ctrlPr>
                    <w:rPr>
                      <w:rFonts w:ascii="Cambria Math" w:hAnsi="Cambria Math"/>
                      <w:i/>
                      <w:lang w:val="en-US"/>
                    </w:rPr>
                  </m:ctrlPr>
                </m:dPr>
                <m:e>
                  <m:acc>
                    <m:accPr>
                      <m:chr m:val="⃗"/>
                      <m:ctrlPr>
                        <w:rPr>
                          <w:rFonts w:ascii="Cambria Math" w:hAnsi="Cambria Math"/>
                          <w:i/>
                          <w:lang w:val="en-US"/>
                        </w:rPr>
                      </m:ctrlPr>
                    </m:accPr>
                    <m:e>
                      <m:r>
                        <m:rPr>
                          <m:sty m:val="bi"/>
                        </m:rPr>
                        <w:rPr>
                          <w:rFonts w:ascii="Cambria Math" w:hAnsi="Cambria Math"/>
                          <w:lang w:val="en-US"/>
                        </w:rPr>
                        <m:t>x</m:t>
                      </m:r>
                    </m:e>
                  </m:acc>
                </m:e>
              </m:d>
              <m:r>
                <w:rPr>
                  <w:rFonts w:ascii="Cambria Math" w:hAnsi="Cambria Math"/>
                  <w:lang w:val="en-US"/>
                </w:rPr>
                <m:t>=</m:t>
              </m:r>
              <m:d>
                <m:dPr>
                  <m:begChr m:val="{"/>
                  <m:endChr m:val=""/>
                  <m:ctrlPr>
                    <w:rPr>
                      <w:rFonts w:ascii="Cambria Math" w:hAnsi="Cambria Math" w:cs="Segoe UI Symbol"/>
                      <w:i/>
                      <w:lang w:val="en-US"/>
                    </w:rPr>
                  </m:ctrlPr>
                </m:dPr>
                <m:e>
                  <m:eqArr>
                    <m:eqArrPr>
                      <m:ctrlPr>
                        <w:rPr>
                          <w:rFonts w:ascii="Cambria Math" w:hAnsi="Cambria Math" w:cs="Segoe UI Symbol"/>
                          <w:i/>
                          <w:lang w:val="en-US"/>
                        </w:rPr>
                      </m:ctrlPr>
                    </m:eqArrPr>
                    <m:e>
                      <m:r>
                        <w:rPr>
                          <w:rFonts w:ascii="Cambria Math" w:hAnsi="Cambria Math" w:cs="Segoe UI Symbol"/>
                          <w:lang w:val="en-US"/>
                        </w:rPr>
                        <m:t xml:space="preserve">M,                                                      </m:t>
                      </m:r>
                      <m:sSub>
                        <m:sSubPr>
                          <m:ctrlPr>
                            <w:rPr>
                              <w:rFonts w:ascii="Cambria Math" w:hAnsi="Cambria Math" w:cs="Segoe UI Symbol"/>
                              <w:i/>
                              <w:lang w:val="en-US"/>
                            </w:rPr>
                          </m:ctrlPr>
                        </m:sSubPr>
                        <m:e>
                          <m:r>
                            <w:rPr>
                              <w:rFonts w:ascii="Cambria Math" w:hAnsi="Cambria Math" w:cs="Segoe UI Symbol"/>
                              <w:lang w:val="en-US"/>
                            </w:rPr>
                            <m:t>V</m:t>
                          </m:r>
                        </m:e>
                        <m:sub>
                          <m:r>
                            <w:rPr>
                              <w:rFonts w:ascii="Cambria Math" w:hAnsi="Cambria Math" w:cs="Segoe UI Symbol"/>
                              <w:lang w:val="en-US"/>
                            </w:rPr>
                            <m:t>flutter</m:t>
                          </m:r>
                        </m:sub>
                      </m:sSub>
                      <m:r>
                        <w:rPr>
                          <w:rFonts w:ascii="Cambria Math" w:hAnsi="Cambria Math" w:cs="Segoe UI Symbol"/>
                          <w:lang w:val="en-US"/>
                        </w:rPr>
                        <m:t>&gt;</m:t>
                      </m:r>
                      <m:sSub>
                        <m:sSubPr>
                          <m:ctrlPr>
                            <w:rPr>
                              <w:rFonts w:ascii="Cambria Math" w:hAnsi="Cambria Math" w:cs="Segoe UI Symbol"/>
                              <w:i/>
                              <w:lang w:val="en-US"/>
                            </w:rPr>
                          </m:ctrlPr>
                        </m:sSubPr>
                        <m:e>
                          <m:r>
                            <w:rPr>
                              <w:rFonts w:ascii="Cambria Math" w:hAnsi="Cambria Math" w:cs="Segoe UI Symbol"/>
                              <w:lang w:val="en-US"/>
                            </w:rPr>
                            <m:t>V</m:t>
                          </m:r>
                        </m:e>
                        <m:sub>
                          <m:r>
                            <w:rPr>
                              <w:rFonts w:ascii="Cambria Math" w:hAnsi="Cambria Math" w:cs="Segoe UI Symbol"/>
                              <w:lang w:val="en-US"/>
                            </w:rPr>
                            <m:t>limit</m:t>
                          </m:r>
                        </m:sub>
                      </m:sSub>
                      <m:ctrlPr>
                        <w:rPr>
                          <w:rFonts w:ascii="Cambria Math" w:hAnsi="Cambria Math"/>
                          <w:i/>
                          <w:lang w:val="en-US"/>
                        </w:rPr>
                      </m:ctrlPr>
                    </m:e>
                    <m:e>
                      <m:r>
                        <w:rPr>
                          <w:rFonts w:ascii="Cambria Math" w:hAnsi="Cambria Math"/>
                          <w:lang w:val="en-US"/>
                        </w:rPr>
                        <m:t>M+P⋅</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limit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flutter</m:t>
                              </m:r>
                            </m:sub>
                          </m:sSub>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flutter</m:t>
                          </m:r>
                        </m:sub>
                      </m:sSub>
                      <m:r>
                        <w:rPr>
                          <w:rFonts w:ascii="Cambria Math" w:hAnsi="Cambria Math"/>
                          <w:lang w:val="en-US"/>
                        </w:rPr>
                        <m:t>&lt;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limit</m:t>
                          </m:r>
                        </m:sub>
                      </m:sSub>
                      <m:ctrlPr>
                        <w:rPr>
                          <w:rFonts w:ascii="Cambria Math" w:hAnsi="Cambria Math"/>
                          <w:i/>
                          <w:lang w:val="en-US"/>
                        </w:rPr>
                      </m:ctrlPr>
                    </m:e>
                  </m:eqArr>
                </m:e>
              </m:d>
              <m:r>
                <w:rPr>
                  <w:rFonts w:ascii="Cambria Math" w:hAnsi="Cambria Math"/>
                  <w:lang w:val="en-US"/>
                </w:rPr>
                <m:t xml:space="preserve"> #</m:t>
              </m:r>
              <m:d>
                <m:dPr>
                  <m:ctrlPr>
                    <w:rPr>
                      <w:rFonts w:ascii="Cambria Math" w:hAnsi="Cambria Math"/>
                      <w:i/>
                      <w:lang w:val="en-US"/>
                    </w:rPr>
                  </m:ctrlPr>
                </m:dPr>
                <m:e>
                  <w:bookmarkStart w:id="226" w:name="Powell_objective_1"/>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3</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3</m:t>
                  </m:r>
                  <m:r>
                    <w:rPr>
                      <w:rFonts w:ascii="Cambria Math" w:hAnsi="Cambria Math"/>
                      <w:i/>
                      <w:lang w:val="en-US"/>
                    </w:rPr>
                    <w:fldChar w:fldCharType="end"/>
                  </m:r>
                  <w:bookmarkEnd w:id="226"/>
                </m:e>
              </m:d>
            </m:e>
          </m:eqArr>
        </m:oMath>
      </m:oMathPara>
    </w:p>
    <w:p w14:paraId="5E58A6E0" w14:textId="77777777" w:rsidR="004E20BC" w:rsidRDefault="004E20BC" w:rsidP="004E20BC">
      <w:pPr>
        <w:ind w:left="576"/>
        <w:rPr>
          <w:lang w:val="en-US"/>
        </w:rPr>
      </w:pPr>
      <w:r>
        <w:rPr>
          <w:lang w:val="en-US"/>
        </w:rPr>
        <w:t>Where:</w:t>
      </w:r>
    </w:p>
    <w:p w14:paraId="0A06D34B" w14:textId="77777777" w:rsidR="004E20BC" w:rsidRPr="009F6FE0" w:rsidRDefault="004E20BC" w:rsidP="004E20BC">
      <w:pPr>
        <w:pStyle w:val="ListParagraph"/>
        <w:numPr>
          <w:ilvl w:val="1"/>
          <w:numId w:val="43"/>
        </w:numPr>
        <w:rPr>
          <w:rFonts w:eastAsiaTheme="minorEastAsia"/>
          <w:lang w:val="en-US"/>
        </w:rPr>
      </w:pPr>
      <m:oMath>
        <m:r>
          <w:rPr>
            <w:rFonts w:ascii="Cambria Math" w:hAnsi="Cambria Math"/>
            <w:lang w:val="en-US"/>
          </w:rPr>
          <m:t>M</m:t>
        </m:r>
      </m:oMath>
      <w:r>
        <w:rPr>
          <w:rFonts w:eastAsiaTheme="minorEastAsia"/>
          <w:lang w:val="en-US"/>
        </w:rPr>
        <w:t>:</w:t>
      </w:r>
      <w:r w:rsidRPr="009F6FE0">
        <w:rPr>
          <w:rFonts w:eastAsiaTheme="minorEastAsia"/>
          <w:lang w:val="en-US"/>
        </w:rPr>
        <w:t xml:space="preserve"> </w:t>
      </w:r>
      <w:r>
        <w:rPr>
          <w:rFonts w:eastAsiaTheme="minorEastAsia"/>
          <w:lang w:val="en-US"/>
        </w:rPr>
        <w:tab/>
      </w:r>
      <w:r w:rsidRPr="009F6FE0">
        <w:rPr>
          <w:rFonts w:eastAsiaTheme="minorEastAsia"/>
          <w:lang w:val="en-US"/>
        </w:rPr>
        <w:t>is the mass</w:t>
      </w:r>
    </w:p>
    <w:p w14:paraId="42E497A6" w14:textId="77777777" w:rsidR="004E20BC" w:rsidRPr="009F6FE0" w:rsidRDefault="004E20BC" w:rsidP="004E20BC">
      <w:pPr>
        <w:pStyle w:val="ListParagraph"/>
        <w:numPr>
          <w:ilvl w:val="1"/>
          <w:numId w:val="43"/>
        </w:numPr>
        <w:rPr>
          <w:rFonts w:eastAsiaTheme="minorEastAsia"/>
          <w:lang w:val="en-US"/>
        </w:rPr>
      </w:pPr>
      <m:oMath>
        <m:r>
          <w:rPr>
            <w:rFonts w:ascii="Cambria Math" w:hAnsi="Cambria Math"/>
            <w:lang w:val="en-US"/>
          </w:rPr>
          <m:t>P</m:t>
        </m:r>
      </m:oMath>
      <w:r>
        <w:rPr>
          <w:rFonts w:eastAsiaTheme="minorEastAsia"/>
          <w:lang w:val="en-US"/>
        </w:rPr>
        <w:t>:</w:t>
      </w:r>
      <w:r w:rsidRPr="009F6FE0">
        <w:rPr>
          <w:rFonts w:eastAsiaTheme="minorEastAsia"/>
          <w:lang w:val="en-US"/>
        </w:rPr>
        <w:t xml:space="preserve"> </w:t>
      </w:r>
      <w:r>
        <w:rPr>
          <w:rFonts w:eastAsiaTheme="minorEastAsia"/>
          <w:lang w:val="en-US"/>
        </w:rPr>
        <w:tab/>
      </w:r>
      <w:r w:rsidRPr="009F6FE0">
        <w:rPr>
          <w:rFonts w:eastAsiaTheme="minorEastAsia"/>
          <w:lang w:val="en-US"/>
        </w:rPr>
        <w:t>is a large constant called the penalty</w:t>
      </w:r>
    </w:p>
    <w:p w14:paraId="569A8602" w14:textId="77777777" w:rsidR="004E20BC" w:rsidRPr="009F6FE0" w:rsidRDefault="00000000" w:rsidP="004E20BC">
      <w:pPr>
        <w:pStyle w:val="ListParagraph"/>
        <w:numPr>
          <w:ilvl w:val="1"/>
          <w:numId w:val="43"/>
        </w:numPr>
        <w:rPr>
          <w:rFonts w:eastAsiaTheme="minorEastAsia"/>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limit</m:t>
            </m:r>
          </m:sub>
        </m:sSub>
      </m:oMath>
      <w:r w:rsidR="004E20BC">
        <w:rPr>
          <w:rFonts w:eastAsiaTheme="minorEastAsia"/>
          <w:lang w:val="en-US"/>
        </w:rPr>
        <w:t>:</w:t>
      </w:r>
      <w:r w:rsidR="004E20BC" w:rsidRPr="009F6FE0">
        <w:rPr>
          <w:rFonts w:eastAsiaTheme="minorEastAsia"/>
          <w:lang w:val="en-US"/>
        </w:rPr>
        <w:t xml:space="preserve"> </w:t>
      </w:r>
      <w:r w:rsidR="004E20BC">
        <w:rPr>
          <w:rFonts w:eastAsiaTheme="minorEastAsia"/>
          <w:lang w:val="en-US"/>
        </w:rPr>
        <w:tab/>
      </w:r>
      <w:r w:rsidR="004E20BC" w:rsidRPr="009F6FE0">
        <w:rPr>
          <w:rFonts w:eastAsiaTheme="minorEastAsia"/>
          <w:lang w:val="en-US"/>
        </w:rPr>
        <w:t xml:space="preserve">is the limit below which the flutter speed of the wing is deemed </w:t>
      </w:r>
      <w:r w:rsidR="004E20BC">
        <w:rPr>
          <w:rFonts w:eastAsiaTheme="minorEastAsia"/>
          <w:lang w:val="en-US"/>
        </w:rPr>
        <w:t xml:space="preserve">                       </w:t>
      </w:r>
      <w:r w:rsidR="004E20BC" w:rsidRPr="009F6FE0">
        <w:rPr>
          <w:rFonts w:eastAsiaTheme="minorEastAsia"/>
          <w:lang w:val="en-US"/>
        </w:rPr>
        <w:t>unacceptably low</w:t>
      </w:r>
    </w:p>
    <w:p w14:paraId="0113D83E" w14:textId="77777777" w:rsidR="004E20BC" w:rsidRPr="009F6FE0" w:rsidRDefault="00000000" w:rsidP="004E20BC">
      <w:pPr>
        <w:pStyle w:val="ListParagraph"/>
        <w:numPr>
          <w:ilvl w:val="1"/>
          <w:numId w:val="43"/>
        </w:numPr>
        <w:rPr>
          <w:rFonts w:eastAsiaTheme="minorEastAsia"/>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flutter</m:t>
            </m:r>
          </m:sub>
        </m:sSub>
      </m:oMath>
      <w:r w:rsidR="004E20BC">
        <w:rPr>
          <w:rFonts w:eastAsiaTheme="minorEastAsia"/>
          <w:lang w:val="en-US"/>
        </w:rPr>
        <w:t>:</w:t>
      </w:r>
      <w:r w:rsidR="004E20BC" w:rsidRPr="009F6FE0">
        <w:rPr>
          <w:rFonts w:eastAsiaTheme="minorEastAsia"/>
          <w:lang w:val="en-US"/>
        </w:rPr>
        <w:t xml:space="preserve"> is the resultant flutter speed from the Optistruct solver</w:t>
      </w:r>
    </w:p>
    <w:p w14:paraId="715B6A02" w14:textId="77777777" w:rsidR="004E20BC" w:rsidRDefault="004E20BC" w:rsidP="004E20BC">
      <w:pPr>
        <w:ind w:left="576"/>
        <w:rPr>
          <w:lang w:val="en-US"/>
        </w:rPr>
      </w:pPr>
      <w:r>
        <w:rPr>
          <w:lang w:val="en-US"/>
        </w:rPr>
        <w:t>This definition allows for the minimization of mass while keeping the flutter speed above a certain limit. If the flutter speed drops below the specified limit a penalty term proportional to the amount by which the constraint is violated is added to the objective function so that the optimization algorithm is forced to return to a region where the constraint is not violated any more.</w:t>
      </w:r>
    </w:p>
    <w:p w14:paraId="58415914" w14:textId="77777777" w:rsidR="004E20BC" w:rsidRDefault="004E20BC" w:rsidP="002E514A">
      <w:pPr>
        <w:rPr>
          <w:lang w:val="en-US"/>
        </w:rPr>
      </w:pPr>
    </w:p>
    <w:p w14:paraId="3F6EF618" w14:textId="049C9617" w:rsidR="003144C4" w:rsidRDefault="00043675" w:rsidP="00A7160E">
      <w:pPr>
        <w:pStyle w:val="ListParagraph"/>
        <w:numPr>
          <w:ilvl w:val="0"/>
          <w:numId w:val="43"/>
        </w:numPr>
        <w:rPr>
          <w:lang w:val="en-US"/>
        </w:rPr>
      </w:pPr>
      <w:r>
        <w:rPr>
          <w:lang w:val="en-US"/>
        </w:rPr>
        <w:t>Scenario</w:t>
      </w:r>
      <w:r w:rsidR="000325F9" w:rsidRPr="00A7160E">
        <w:rPr>
          <w:lang w:val="en-US"/>
        </w:rPr>
        <w:t xml:space="preserve"> </w:t>
      </w:r>
      <w:r w:rsidR="004E20BC">
        <w:rPr>
          <w:lang w:val="en-US"/>
        </w:rPr>
        <w:t>2</w:t>
      </w:r>
      <w:r w:rsidR="000325F9" w:rsidRPr="00A7160E">
        <w:rPr>
          <w:lang w:val="en-US"/>
        </w:rPr>
        <w:t xml:space="preserve">: The simpler </w:t>
      </w:r>
      <w:r>
        <w:rPr>
          <w:lang w:val="en-US"/>
        </w:rPr>
        <w:t>scenario</w:t>
      </w:r>
      <w:r w:rsidR="004E20BC">
        <w:rPr>
          <w:lang w:val="en-US"/>
        </w:rPr>
        <w:t xml:space="preserve"> </w:t>
      </w:r>
      <w:r w:rsidR="000325F9" w:rsidRPr="00A7160E">
        <w:rPr>
          <w:lang w:val="en-US"/>
        </w:rPr>
        <w:t xml:space="preserve">is an objective function </w:t>
      </w:r>
      <w:r w:rsidR="0091761A">
        <w:rPr>
          <w:lang w:val="en-US"/>
        </w:rPr>
        <w:t>where the in</w:t>
      </w:r>
      <w:r w:rsidR="00D63C70">
        <w:rPr>
          <w:lang w:val="en-US"/>
        </w:rPr>
        <w:t xml:space="preserve">put is the decision variable vector </w:t>
      </w:r>
      <w:r w:rsidR="001F0C53">
        <w:rPr>
          <w:lang w:val="en-US"/>
        </w:rPr>
        <w:t xml:space="preserve">from equation </w:t>
      </w:r>
      <w:r w:rsidR="001F0C53">
        <w:rPr>
          <w:lang w:val="en-US"/>
        </w:rPr>
        <w:fldChar w:fldCharType="begin"/>
      </w:r>
      <w:r w:rsidR="001F0C53">
        <w:rPr>
          <w:lang w:val="en-US"/>
        </w:rPr>
        <w:instrText xml:space="preserve"> REF decision_variables \h </w:instrText>
      </w:r>
      <w:r w:rsidR="001F0C53">
        <w:rPr>
          <w:lang w:val="en-US"/>
        </w:rPr>
      </w:r>
      <w:r w:rsidR="001F0C53">
        <w:rPr>
          <w:lang w:val="en-US"/>
        </w:rPr>
        <w:fldChar w:fldCharType="separate"/>
      </w:r>
      <m:oMath>
        <m:r>
          <m:rPr>
            <m:sty m:val="p"/>
          </m:rPr>
          <w:rPr>
            <w:rFonts w:ascii="Cambria Math" w:hAnsi="Cambria Math"/>
            <w:noProof/>
            <w:lang w:val="en-US"/>
          </w:rPr>
          <m:t>3</m:t>
        </m:r>
        <m:r>
          <m:rPr>
            <m:sty m:val="p"/>
          </m:rPr>
          <w:rPr>
            <w:rFonts w:ascii="Cambria Math" w:hAnsi="Cambria Math"/>
            <w:lang w:val="en-US"/>
          </w:rPr>
          <m:t>.</m:t>
        </m:r>
        <m:r>
          <m:rPr>
            <m:sty m:val="p"/>
          </m:rPr>
          <w:rPr>
            <w:rFonts w:ascii="Cambria Math" w:hAnsi="Cambria Math"/>
            <w:noProof/>
            <w:lang w:val="en-US"/>
          </w:rPr>
          <m:t>2</m:t>
        </m:r>
      </m:oMath>
      <w:r w:rsidR="001F0C53">
        <w:rPr>
          <w:lang w:val="en-US"/>
        </w:rPr>
        <w:fldChar w:fldCharType="end"/>
      </w:r>
      <w:r w:rsidR="001F0C53">
        <w:rPr>
          <w:lang w:val="en-US"/>
        </w:rPr>
        <w:t xml:space="preserve"> </w:t>
      </w:r>
      <w:r w:rsidR="00590827">
        <w:rPr>
          <w:lang w:val="en-US"/>
        </w:rPr>
        <w:t xml:space="preserve">but excluding the thickness </w:t>
      </w:r>
      <m:oMath>
        <m:r>
          <w:rPr>
            <w:rFonts w:ascii="Cambria Math" w:hAnsi="Cambria Math"/>
            <w:lang w:val="en-US"/>
          </w:rPr>
          <m:t>t</m:t>
        </m:r>
      </m:oMath>
      <w:r w:rsidR="00590827">
        <w:rPr>
          <w:rFonts w:eastAsiaTheme="minorEastAsia"/>
          <w:lang w:val="en-US"/>
        </w:rPr>
        <w:t xml:space="preserve">, </w:t>
      </w:r>
      <w:r w:rsidR="00262741">
        <w:rPr>
          <w:lang w:val="en-US"/>
        </w:rPr>
        <w:t>and the output is the negated flutter velocity calculated by the Optistruct solver</w:t>
      </w:r>
      <w:r w:rsidR="004A6C06">
        <w:rPr>
          <w:lang w:val="en-US"/>
        </w:rPr>
        <w:t>.</w:t>
      </w:r>
    </w:p>
    <w:p w14:paraId="27666AAC" w14:textId="3A1E2F1D" w:rsidR="004A6C06" w:rsidRPr="00F97E5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obj</m:t>
                  </m:r>
                </m:sub>
              </m:sSub>
              <m:d>
                <m:dPr>
                  <m:ctrlPr>
                    <w:rPr>
                      <w:rFonts w:ascii="Cambria Math" w:hAnsi="Cambria Math"/>
                      <w:i/>
                      <w:lang w:val="en-US"/>
                    </w:rPr>
                  </m:ctrlPr>
                </m:dPr>
                <m:e>
                  <m:acc>
                    <m:accPr>
                      <m:chr m:val="⃗"/>
                      <m:ctrlPr>
                        <w:rPr>
                          <w:rFonts w:ascii="Cambria Math" w:hAnsi="Cambria Math"/>
                          <w:b/>
                          <w:bCs/>
                          <w:i/>
                          <w:lang w:val="en-US"/>
                        </w:rPr>
                      </m:ctrlPr>
                    </m:accPr>
                    <m:e>
                      <m:r>
                        <m:rPr>
                          <m:sty m:val="bi"/>
                        </m:rPr>
                        <w:rPr>
                          <w:rFonts w:ascii="Cambria Math" w:hAnsi="Cambria Math"/>
                          <w:lang w:val="en-US"/>
                        </w:rPr>
                        <m:t>x</m:t>
                      </m:r>
                      <m:ctrlPr>
                        <w:rPr>
                          <w:rFonts w:ascii="Cambria Math" w:hAnsi="Cambria Math"/>
                          <w:i/>
                          <w:lang w:val="en-US"/>
                        </w:rPr>
                      </m:ctrlPr>
                    </m:e>
                  </m:acc>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flutter</m:t>
                  </m:r>
                </m:sub>
              </m:sSub>
              <m:r>
                <w:rPr>
                  <w:rFonts w:ascii="Cambria Math" w:hAnsi="Cambria Math"/>
                  <w:lang w:val="en-US"/>
                </w:rPr>
                <m:t xml:space="preserve">,  with </m:t>
              </m:r>
              <m:acc>
                <m:accPr>
                  <m:chr m:val="⃗"/>
                  <m:ctrlPr>
                    <w:rPr>
                      <w:rFonts w:ascii="Cambria Math" w:hAnsi="Cambria Math"/>
                      <w:b/>
                      <w:bCs/>
                      <w:i/>
                      <w:lang w:val="en-US"/>
                    </w:rPr>
                  </m:ctrlPr>
                </m:accPr>
                <m:e>
                  <m:r>
                    <m:rPr>
                      <m:sty m:val="bi"/>
                    </m:rPr>
                    <w:rPr>
                      <w:rFonts w:ascii="Cambria Math" w:hAnsi="Cambria Math"/>
                      <w:lang w:val="en-US"/>
                    </w:rPr>
                    <m:t>x</m:t>
                  </m:r>
                  <m:ctrlPr>
                    <w:rPr>
                      <w:rFonts w:ascii="Cambria Math" w:hAnsi="Cambria Math"/>
                      <w:i/>
                      <w:lang w:val="en-US"/>
                    </w:rPr>
                  </m:ctrlPr>
                </m:e>
              </m:acc>
              <m:r>
                <m:rPr>
                  <m:sty m:val="bi"/>
                </m:rP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b/>
                          <w:bCs/>
                          <w:i/>
                          <w:lang w:val="en-US"/>
                        </w:rPr>
                      </m:ctrlPr>
                    </m:d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3</m:t>
                          </m:r>
                        </m:sub>
                      </m:sSub>
                      <m:ctrlPr>
                        <w:rPr>
                          <w:rFonts w:ascii="Cambria Math" w:hAnsi="Cambria Math"/>
                          <w:i/>
                          <w:lang w:val="en-US"/>
                        </w:rPr>
                      </m:ctrlPr>
                    </m:e>
                  </m:d>
                </m:e>
                <m:sup>
                  <m:r>
                    <w:rPr>
                      <w:rFonts w:ascii="Cambria Math" w:hAnsi="Cambria Math"/>
                      <w:lang w:val="en-US"/>
                    </w:rPr>
                    <m:t>T</m:t>
                  </m:r>
                </m:sup>
              </m:sSup>
              <m:r>
                <w:rPr>
                  <w:rFonts w:ascii="Cambria Math" w:hAnsi="Cambria Math"/>
                  <w:lang w:val="en-US"/>
                </w:rPr>
                <m:t xml:space="preserve"> #</m:t>
              </m:r>
              <m:d>
                <m:dPr>
                  <m:ctrlPr>
                    <w:rPr>
                      <w:rFonts w:ascii="Cambria Math" w:hAnsi="Cambria Math"/>
                      <w:i/>
                      <w:lang w:val="en-US"/>
                    </w:rPr>
                  </m:ctrlPr>
                </m:dPr>
                <m:e>
                  <w:bookmarkStart w:id="227" w:name="Powell_objective_2"/>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3</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4</m:t>
                  </m:r>
                  <m:r>
                    <w:rPr>
                      <w:rFonts w:ascii="Cambria Math" w:hAnsi="Cambria Math"/>
                      <w:i/>
                      <w:lang w:val="en-US"/>
                    </w:rPr>
                    <w:fldChar w:fldCharType="end"/>
                  </m:r>
                  <w:bookmarkEnd w:id="227"/>
                </m:e>
              </m:d>
            </m:e>
          </m:eqArr>
        </m:oMath>
      </m:oMathPara>
    </w:p>
    <w:p w14:paraId="48352800" w14:textId="636D51B0" w:rsidR="00DD2D3D" w:rsidRDefault="00726E4F" w:rsidP="00DD2D3D">
      <w:pPr>
        <w:ind w:left="720"/>
        <w:rPr>
          <w:lang w:val="en-US"/>
        </w:rPr>
      </w:pPr>
      <w:r>
        <w:rPr>
          <w:lang w:val="en-US"/>
        </w:rPr>
        <w:t xml:space="preserve">The negative sign on the velocity is so that minimization occurs in the direction of increasing flutter velocity. </w:t>
      </w:r>
      <w:r w:rsidR="00A22428">
        <w:rPr>
          <w:lang w:val="en-US"/>
        </w:rPr>
        <w:t xml:space="preserve">Also notice that </w:t>
      </w:r>
      <w:r w:rsidR="009A7DB8">
        <w:rPr>
          <w:lang w:val="en-US"/>
        </w:rPr>
        <w:t>thickness</w:t>
      </w:r>
      <w:r w:rsidR="00A22428">
        <w:rPr>
          <w:lang w:val="en-US"/>
        </w:rPr>
        <w:t xml:space="preserve"> has been removed from the </w:t>
      </w:r>
      <w:r w:rsidR="00187471">
        <w:rPr>
          <w:lang w:val="en-US"/>
        </w:rPr>
        <w:t>optimization variables</w:t>
      </w:r>
      <w:r w:rsidR="00187948">
        <w:rPr>
          <w:lang w:val="en-US"/>
        </w:rPr>
        <w:t xml:space="preserve">. Since mass is not </w:t>
      </w:r>
      <w:r>
        <w:rPr>
          <w:lang w:val="en-US"/>
        </w:rPr>
        <w:t>considered</w:t>
      </w:r>
      <w:r w:rsidR="00187948">
        <w:rPr>
          <w:lang w:val="en-US"/>
        </w:rPr>
        <w:t xml:space="preserve"> </w:t>
      </w:r>
      <w:r w:rsidR="004021B0">
        <w:rPr>
          <w:lang w:val="en-US"/>
        </w:rPr>
        <w:t xml:space="preserve">in the objective function the </w:t>
      </w:r>
      <w:r w:rsidR="004021B0">
        <w:rPr>
          <w:lang w:val="en-US"/>
        </w:rPr>
        <w:lastRenderedPageBreak/>
        <w:t xml:space="preserve">optimizer could simply increase the thickness of the material and achieve a higher </w:t>
      </w:r>
      <w:r w:rsidR="009A7DB8">
        <w:rPr>
          <w:lang w:val="en-US"/>
        </w:rPr>
        <w:t>flutter</w:t>
      </w:r>
      <w:r w:rsidR="004021B0">
        <w:rPr>
          <w:lang w:val="en-US"/>
        </w:rPr>
        <w:t xml:space="preserve"> speed this way.</w:t>
      </w:r>
      <w:r w:rsidR="00DD2D3D">
        <w:rPr>
          <w:lang w:val="en-US"/>
        </w:rPr>
        <w:t xml:space="preserve"> This </w:t>
      </w:r>
      <w:r w:rsidR="009A7DB8">
        <w:rPr>
          <w:lang w:val="en-US"/>
        </w:rPr>
        <w:t>behavior</w:t>
      </w:r>
      <w:r w:rsidR="00DD2D3D">
        <w:rPr>
          <w:lang w:val="en-US"/>
        </w:rPr>
        <w:t xml:space="preserve"> is of course undesirable and is the reason why thickness was removed from the optimization variables and now </w:t>
      </w:r>
      <w:r w:rsidR="00EB0CA6">
        <w:rPr>
          <w:lang w:val="en-US"/>
        </w:rPr>
        <w:t>remains</w:t>
      </w:r>
      <w:r w:rsidR="00DD2D3D">
        <w:rPr>
          <w:lang w:val="en-US"/>
        </w:rPr>
        <w:t xml:space="preserve"> constant </w:t>
      </w:r>
      <w:r w:rsidR="009A7DB8">
        <w:rPr>
          <w:lang w:val="en-US"/>
        </w:rPr>
        <w:t>throughout</w:t>
      </w:r>
      <w:r w:rsidR="00DD2D3D">
        <w:rPr>
          <w:lang w:val="en-US"/>
        </w:rPr>
        <w:t xml:space="preserve"> the optimization </w:t>
      </w:r>
      <w:r w:rsidR="009A7DB8">
        <w:rPr>
          <w:lang w:val="en-US"/>
        </w:rPr>
        <w:t>process along with the mass of the wing.</w:t>
      </w:r>
      <w:r w:rsidR="00187471">
        <w:rPr>
          <w:lang w:val="en-US"/>
        </w:rPr>
        <w:t xml:space="preserve"> </w:t>
      </w:r>
    </w:p>
    <w:p w14:paraId="55E6F557" w14:textId="2EBD74C5" w:rsidR="006B44EB" w:rsidRDefault="006B44EB" w:rsidP="006B44EB">
      <w:pPr>
        <w:rPr>
          <w:b/>
          <w:bCs/>
          <w:u w:val="single"/>
          <w:lang w:val="en-US"/>
        </w:rPr>
      </w:pPr>
      <w:r>
        <w:rPr>
          <w:b/>
          <w:bCs/>
          <w:u w:val="single"/>
          <w:lang w:val="en-US"/>
        </w:rPr>
        <w:t>Search space boundaries</w:t>
      </w:r>
    </w:p>
    <w:p w14:paraId="618BD81D" w14:textId="4E53AC52" w:rsidR="006B44EB" w:rsidRDefault="00CA598E" w:rsidP="006B44EB">
      <w:r>
        <w:t>To fully define the optimization problem, the search space need</w:t>
      </w:r>
      <w:r w:rsidR="00281386">
        <w:t>s</w:t>
      </w:r>
      <w:r>
        <w:t xml:space="preserve"> to be fully defined. The boundary definition is quite simple in this case</w:t>
      </w:r>
      <w:r w:rsidR="00281386">
        <w:t>.</w:t>
      </w:r>
    </w:p>
    <w:p w14:paraId="46FEA27B" w14:textId="17EC515C" w:rsidR="00281386" w:rsidRDefault="00281386" w:rsidP="00281386">
      <w:pPr>
        <w:pStyle w:val="ListParagraph"/>
        <w:numPr>
          <w:ilvl w:val="0"/>
          <w:numId w:val="43"/>
        </w:numPr>
      </w:pPr>
      <w:r>
        <w:t xml:space="preserve">For </w:t>
      </w:r>
      <w:r w:rsidR="00043675">
        <w:t>Scenario</w:t>
      </w:r>
      <w:r>
        <w:t xml:space="preserve"> 1:</w:t>
      </w:r>
    </w:p>
    <w:p w14:paraId="75B26265" w14:textId="563D066D" w:rsidR="00281386" w:rsidRDefault="00B94C72" w:rsidP="00281386">
      <w:pPr>
        <w:pStyle w:val="ListParagraph"/>
      </w:pPr>
      <w:r>
        <w:t>Only the angles need to be constrained between -90 and +90 degrees so the constraints are:</w:t>
      </w:r>
    </w:p>
    <w:p w14:paraId="0787DDAC" w14:textId="19A9C494" w:rsidR="00B94C72" w:rsidRPr="007E218B" w:rsidRDefault="00000000" w:rsidP="00A61179">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d>
                <m:dPr>
                  <m:begChr m:val="["/>
                  <m:endChr m:val="]"/>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e>
              </m:d>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3</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5</m:t>
                  </m:r>
                  <m:r>
                    <w:rPr>
                      <w:rFonts w:ascii="Cambria Math" w:hAnsi="Cambria Math"/>
                      <w:i/>
                      <w:lang w:val="en-US"/>
                    </w:rPr>
                    <w:fldChar w:fldCharType="end"/>
                  </m:r>
                </m:e>
              </m:d>
            </m:e>
          </m:eqArr>
        </m:oMath>
      </m:oMathPara>
    </w:p>
    <w:p w14:paraId="28FBBF7F" w14:textId="15E47C4F" w:rsidR="007E218B" w:rsidRDefault="007E218B" w:rsidP="0032133B">
      <w:pPr>
        <w:pStyle w:val="ListParagraph"/>
        <w:numPr>
          <w:ilvl w:val="0"/>
          <w:numId w:val="43"/>
        </w:numPr>
        <w:rPr>
          <w:lang w:val="en-US"/>
        </w:rPr>
      </w:pPr>
      <w:r>
        <w:rPr>
          <w:lang w:val="en-US"/>
        </w:rPr>
        <w:t xml:space="preserve">For </w:t>
      </w:r>
      <w:r w:rsidR="00043675">
        <w:rPr>
          <w:lang w:val="en-US"/>
        </w:rPr>
        <w:t>Scenario</w:t>
      </w:r>
      <w:r>
        <w:rPr>
          <w:lang w:val="en-US"/>
        </w:rPr>
        <w:t xml:space="preserve"> 2:</w:t>
      </w:r>
    </w:p>
    <w:p w14:paraId="78B4F364" w14:textId="3B0FF5D9" w:rsidR="0032133B" w:rsidRDefault="0032133B" w:rsidP="0032133B">
      <w:pPr>
        <w:pStyle w:val="ListParagraph"/>
        <w:rPr>
          <w:lang w:val="en-US"/>
        </w:rPr>
      </w:pPr>
      <w:r>
        <w:rPr>
          <w:lang w:val="en-US"/>
        </w:rPr>
        <w:t>The thickness has to be restrained in addition to the angles. The boundaries for the thickness are defined to be within a reasonable range</w:t>
      </w:r>
      <w:r w:rsidR="00D40937">
        <w:rPr>
          <w:lang w:val="en-US"/>
        </w:rPr>
        <w:t xml:space="preserve"> of 0.1 to 1 mm per layer.</w:t>
      </w:r>
    </w:p>
    <w:p w14:paraId="05B08701" w14:textId="01A1F647" w:rsidR="00D40937" w:rsidRPr="002A1688"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hAnsi="Cambria Math"/>
                  <w:lang w:val="en-US"/>
                </w:rPr>
                <m:t>t∈</m:t>
              </m:r>
              <m:d>
                <m:dPr>
                  <m:begChr m:val="["/>
                  <m:endChr m:val="]"/>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-4</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e>
              </m:d>
              <m:r>
                <w:rPr>
                  <w:rFonts w:ascii="Cambria Math" w:hAnsi="Cambria Math"/>
                  <w:lang w:val="en-US"/>
                </w:rPr>
                <m:t xml:space="preserve">   and    </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d>
                <m:dPr>
                  <m:begChr m:val="["/>
                  <m:endChr m:val="]"/>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e>
              </m:d>
              <m:r>
                <w:rPr>
                  <w:rFonts w:ascii="Cambria Math" w:hAnsi="Cambria Math"/>
                  <w:lang w:val="en-US"/>
                </w:rPr>
                <m:t>#</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3</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6</m:t>
                  </m:r>
                  <m:r>
                    <w:rPr>
                      <w:rFonts w:ascii="Cambria Math" w:hAnsi="Cambria Math"/>
                      <w:i/>
                      <w:lang w:val="en-US"/>
                    </w:rPr>
                    <w:fldChar w:fldCharType="end"/>
                  </m:r>
                </m:e>
              </m:d>
            </m:e>
          </m:eqArr>
        </m:oMath>
      </m:oMathPara>
    </w:p>
    <w:p w14:paraId="25C80025" w14:textId="77777777" w:rsidR="002A1688" w:rsidRPr="00F51DB0" w:rsidRDefault="002A1688" w:rsidP="00033F9C">
      <w:pPr>
        <w:rPr>
          <w:rFonts w:ascii="Calibri" w:eastAsiaTheme="majorEastAsia" w:hAnsi="Calibri" w:cstheme="majorBidi"/>
          <w:lang w:val="en-US"/>
        </w:rPr>
      </w:pPr>
    </w:p>
    <w:p w14:paraId="7FC00C9B" w14:textId="77777777" w:rsidR="00D40937" w:rsidRPr="0032133B" w:rsidRDefault="00D40937" w:rsidP="0032133B">
      <w:pPr>
        <w:pStyle w:val="ListParagraph"/>
        <w:rPr>
          <w:lang w:val="en-US"/>
        </w:rPr>
      </w:pPr>
    </w:p>
    <w:p w14:paraId="68924450" w14:textId="28DC69AE" w:rsidR="00281386" w:rsidRDefault="00960D09" w:rsidP="006B44EB">
      <w:pPr>
        <w:rPr>
          <w:b/>
          <w:bCs/>
          <w:u w:val="single"/>
        </w:rPr>
      </w:pPr>
      <w:r>
        <w:rPr>
          <w:b/>
          <w:bCs/>
          <w:u w:val="single"/>
        </w:rPr>
        <w:t>Acceleration of the algorithm</w:t>
      </w:r>
    </w:p>
    <w:p w14:paraId="433C9669" w14:textId="41C77B98" w:rsidR="00FC5D07" w:rsidRDefault="00960D09" w:rsidP="006B44EB">
      <w:r>
        <w:t xml:space="preserve">Because </w:t>
      </w:r>
      <w:r w:rsidR="008015D6">
        <w:t xml:space="preserve">of the computationally intensive nature of the objective function a way to reduce computational time was applied. </w:t>
      </w:r>
      <w:r w:rsidR="00E4472F">
        <w:t xml:space="preserve">Instead of the algorithm being able to choose any arbitrary </w:t>
      </w:r>
      <w:r w:rsidR="00D062DC">
        <w:t>floating-point</w:t>
      </w:r>
      <w:r w:rsidR="00E4472F">
        <w:t xml:space="preserve"> number within the </w:t>
      </w:r>
      <w:r w:rsidR="00C85310">
        <w:t>specified</w:t>
      </w:r>
      <w:r w:rsidR="00E4472F">
        <w:t xml:space="preserve"> range of each optimization variable </w:t>
      </w:r>
      <w:r w:rsidR="003D4832">
        <w:t xml:space="preserve">a slight compromise was made. The values of each variable are internally rounded to </w:t>
      </w:r>
      <w:r w:rsidR="00357513">
        <w:t xml:space="preserve">a specified precision given by the user. </w:t>
      </w:r>
      <w:r w:rsidR="00C85310">
        <w:t>Moreover,</w:t>
      </w:r>
      <w:r w:rsidR="00357513">
        <w:t xml:space="preserve"> the results of each iteration are stored in a cache so that </w:t>
      </w:r>
      <w:r w:rsidR="00EE6F78">
        <w:t>in case the algorithm finds itself trying to use the same input</w:t>
      </w:r>
      <w:r w:rsidR="00B805CF">
        <w:t>,</w:t>
      </w:r>
      <w:r w:rsidR="00EE6F78">
        <w:t xml:space="preserve"> the calculations are omitted and the cached results is used instead. The caching in combination with the rounding result in far fewer calls to the Optistruct solver than would be otherwise required.</w:t>
      </w:r>
      <w:r w:rsidR="00884AFD">
        <w:t xml:space="preserve"> In this application the angles are rounded to the nearest integer while the </w:t>
      </w:r>
      <w:r w:rsidR="00C85310">
        <w:t>thickness</w:t>
      </w:r>
      <w:r w:rsidR="00884AFD">
        <w:t xml:space="preserve"> </w:t>
      </w:r>
      <w:r w:rsidR="00C85310">
        <w:t>is</w:t>
      </w:r>
      <w:r w:rsidR="00884AFD">
        <w:t xml:space="preserve"> rounded to the nearest tenth of a millimetre.</w:t>
      </w:r>
    </w:p>
    <w:p w14:paraId="3ED1AE96" w14:textId="7433D9D1" w:rsidR="006B5234" w:rsidRDefault="00FC5D07" w:rsidP="006B44EB">
      <w:r>
        <w:t>To illustrate this concept more clearly an example will be made</w:t>
      </w:r>
      <w:r w:rsidR="000F0B6A">
        <w:t>:</w:t>
      </w:r>
    </w:p>
    <w:p w14:paraId="2E5B4FAB" w14:textId="3D592DF8" w:rsidR="00EE6F78" w:rsidRDefault="00C85310" w:rsidP="006B44EB">
      <w:r>
        <w:t>Let’s</w:t>
      </w:r>
      <w:r w:rsidR="000F0B6A">
        <w:t xml:space="preserve"> assume that the initial vector is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0</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0.0005,  45, -45, 45</m:t>
                </m:r>
              </m:e>
            </m:d>
          </m:e>
          <m:sup>
            <m:r>
              <w:rPr>
                <w:rFonts w:ascii="Cambria Math" w:hAnsi="Cambria Math"/>
              </w:rPr>
              <m:t>T</m:t>
            </m:r>
          </m:sup>
        </m:sSup>
      </m:oMath>
      <w:r w:rsidR="00884AFD">
        <w:t xml:space="preserve"> </w:t>
      </w:r>
    </w:p>
    <w:p w14:paraId="636764BD" w14:textId="04DD26BB" w:rsidR="003C0801" w:rsidRPr="003C0801" w:rsidRDefault="009A7C9F" w:rsidP="009A7C9F">
      <w:pPr>
        <w:pStyle w:val="ListParagraph"/>
        <w:numPr>
          <w:ilvl w:val="0"/>
          <w:numId w:val="47"/>
        </w:numPr>
        <w:rPr>
          <w:rFonts w:eastAsiaTheme="minorEastAsia"/>
        </w:rPr>
      </w:pPr>
      <w:r>
        <w:t xml:space="preserve">For the first iteration </w:t>
      </w:r>
      <w:r w:rsidR="00CC3212">
        <w:t>let’s</w:t>
      </w:r>
      <w:r>
        <w:t xml:space="preserve"> assume that the algorithm tries</w:t>
      </w:r>
    </w:p>
    <w:p w14:paraId="77426A60" w14:textId="49F7CB14" w:rsidR="003C0801" w:rsidRDefault="00000000" w:rsidP="003C0801">
      <w:pPr>
        <w:pStyle w:val="ListParagraph"/>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0.00043, -20.3, -69.6 , 42.14</m:t>
                  </m:r>
                </m:e>
              </m:d>
            </m:e>
            <m:sup>
              <m:r>
                <w:rPr>
                  <w:rFonts w:ascii="Cambria Math" w:hAnsi="Cambria Math"/>
                </w:rPr>
                <m:t>T</m:t>
              </m:r>
            </m:sup>
          </m:sSup>
        </m:oMath>
      </m:oMathPara>
    </w:p>
    <w:p w14:paraId="488947E6" w14:textId="77777777" w:rsidR="002D0944" w:rsidRDefault="009A7C9F" w:rsidP="003C0801">
      <w:pPr>
        <w:pStyle w:val="ListParagraph"/>
        <w:rPr>
          <w:rFonts w:eastAsiaTheme="minorEastAsia"/>
        </w:rPr>
      </w:pPr>
      <w:r w:rsidRPr="009A7C9F">
        <w:rPr>
          <w:rFonts w:eastAsiaTheme="minorEastAsia"/>
        </w:rPr>
        <w:t>this will internally get rounded to</w:t>
      </w:r>
    </w:p>
    <w:p w14:paraId="48D0B17E" w14:textId="77777777" w:rsidR="002D0944" w:rsidRDefault="00000000" w:rsidP="003C0801">
      <w:pPr>
        <w:pStyle w:val="ListParagraph"/>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0.0004,  20, -70, 42</m:t>
                  </m:r>
                </m:e>
              </m:d>
            </m:e>
            <m:sup>
              <m:r>
                <w:rPr>
                  <w:rFonts w:ascii="Cambria Math" w:hAnsi="Cambria Math"/>
                </w:rPr>
                <m:t>T</m:t>
              </m:r>
            </m:sup>
          </m:sSup>
        </m:oMath>
      </m:oMathPara>
    </w:p>
    <w:p w14:paraId="175375AA" w14:textId="55982502" w:rsidR="009A7C9F" w:rsidRDefault="009A7C9F" w:rsidP="003C0801">
      <w:pPr>
        <w:pStyle w:val="ListParagraph"/>
        <w:rPr>
          <w:rFonts w:eastAsiaTheme="minorEastAsia"/>
        </w:rPr>
      </w:pPr>
      <w:r w:rsidRPr="009A7C9F">
        <w:rPr>
          <w:rFonts w:eastAsiaTheme="minorEastAsia"/>
        </w:rPr>
        <w:t xml:space="preserve"> and the result will be cached</w:t>
      </w:r>
    </w:p>
    <w:p w14:paraId="479E78E6" w14:textId="77777777" w:rsidR="002D0944" w:rsidRPr="009A7C9F" w:rsidRDefault="002D0944" w:rsidP="003C0801">
      <w:pPr>
        <w:pStyle w:val="ListParagraph"/>
        <w:rPr>
          <w:rFonts w:eastAsiaTheme="minorEastAsia"/>
        </w:rPr>
      </w:pPr>
    </w:p>
    <w:p w14:paraId="16D050C9" w14:textId="77777777" w:rsidR="002D0944" w:rsidRDefault="009A7C9F" w:rsidP="006B44EB">
      <w:pPr>
        <w:pStyle w:val="ListParagraph"/>
        <w:numPr>
          <w:ilvl w:val="0"/>
          <w:numId w:val="47"/>
        </w:numPr>
      </w:pPr>
      <w:r>
        <w:t>If in the second iteration the algorithm tries</w:t>
      </w:r>
    </w:p>
    <w:p w14:paraId="38FB6217" w14:textId="77777777" w:rsidR="002D0944" w:rsidRDefault="00000000" w:rsidP="002D0944">
      <w:pPr>
        <w:pStyle w:val="ListParagraph"/>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0.00041, -20.4, -69.8 , 42.47</m:t>
                  </m:r>
                </m:e>
              </m:d>
            </m:e>
            <m:sup>
              <m:r>
                <w:rPr>
                  <w:rFonts w:ascii="Cambria Math" w:hAnsi="Cambria Math"/>
                </w:rPr>
                <m:t>T</m:t>
              </m:r>
            </m:sup>
          </m:sSup>
        </m:oMath>
      </m:oMathPara>
    </w:p>
    <w:p w14:paraId="60084595" w14:textId="77777777" w:rsidR="002D0944" w:rsidRDefault="006627C0" w:rsidP="002D0944">
      <w:pPr>
        <w:pStyle w:val="ListParagraph"/>
        <w:rPr>
          <w:rFonts w:eastAsiaTheme="minorEastAsia"/>
        </w:rPr>
      </w:pPr>
      <w:r>
        <w:rPr>
          <w:rFonts w:eastAsiaTheme="minorEastAsia"/>
        </w:rPr>
        <w:lastRenderedPageBreak/>
        <w:t>it will still get rounded to</w:t>
      </w:r>
    </w:p>
    <w:p w14:paraId="038F17D4" w14:textId="77777777" w:rsidR="002D0944" w:rsidRDefault="00000000" w:rsidP="002D0944">
      <w:pPr>
        <w:pStyle w:val="ListParagraph"/>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0.0004,  20, -70, 42</m:t>
                  </m:r>
                </m:e>
              </m:d>
            </m:e>
            <m:sup>
              <m:r>
                <w:rPr>
                  <w:rFonts w:ascii="Cambria Math" w:hAnsi="Cambria Math"/>
                </w:rPr>
                <m:t>T</m:t>
              </m:r>
            </m:sup>
          </m:sSup>
        </m:oMath>
      </m:oMathPara>
    </w:p>
    <w:p w14:paraId="59305015" w14:textId="3060905D" w:rsidR="006B5234" w:rsidRPr="00960D09" w:rsidRDefault="006627C0" w:rsidP="002D0944">
      <w:pPr>
        <w:pStyle w:val="ListParagraph"/>
      </w:pPr>
      <w:r>
        <w:rPr>
          <w:rFonts w:eastAsiaTheme="minorEastAsia"/>
        </w:rPr>
        <w:t>and the same cached result will be used</w:t>
      </w:r>
    </w:p>
    <w:p w14:paraId="35A0F983" w14:textId="4C809E0B" w:rsidR="004B1C7E" w:rsidRDefault="009B39EC" w:rsidP="004B1C7E">
      <w:pPr>
        <w:rPr>
          <w:lang w:val="en-US"/>
        </w:rPr>
      </w:pPr>
      <w:r>
        <w:rPr>
          <w:lang w:val="en-US"/>
        </w:rPr>
        <w:t xml:space="preserve">The results of Powell’s method are presented in chapter </w:t>
      </w:r>
      <w:r>
        <w:rPr>
          <w:lang w:val="en-US"/>
        </w:rPr>
        <w:fldChar w:fldCharType="begin"/>
      </w:r>
      <w:r>
        <w:rPr>
          <w:lang w:val="en-US"/>
        </w:rPr>
        <w:instrText xml:space="preserve"> REF _Ref175772604 \r \h </w:instrText>
      </w:r>
      <w:r>
        <w:rPr>
          <w:lang w:val="en-US"/>
        </w:rPr>
      </w:r>
      <w:r>
        <w:rPr>
          <w:lang w:val="en-US"/>
        </w:rPr>
        <w:fldChar w:fldCharType="separate"/>
      </w:r>
      <w:r w:rsidR="00BC36D0">
        <w:rPr>
          <w:lang w:val="en-US"/>
        </w:rPr>
        <w:t>4.3</w:t>
      </w:r>
      <w:r>
        <w:rPr>
          <w:lang w:val="en-US"/>
        </w:rPr>
        <w:fldChar w:fldCharType="end"/>
      </w:r>
    </w:p>
    <w:p w14:paraId="5CB3402C" w14:textId="77777777" w:rsidR="00AC1D70" w:rsidRDefault="00AC1D70" w:rsidP="00E9428D">
      <w:pPr>
        <w:ind w:left="576"/>
        <w:rPr>
          <w:lang w:val="en-US"/>
        </w:rPr>
      </w:pPr>
    </w:p>
    <w:p w14:paraId="140A4029" w14:textId="343BF800" w:rsidR="00AC1D70" w:rsidRDefault="00974DA4" w:rsidP="00AC1D70">
      <w:pPr>
        <w:pStyle w:val="Heading3"/>
        <w:rPr>
          <w:lang w:val="en-US"/>
        </w:rPr>
      </w:pPr>
      <w:bookmarkStart w:id="228" w:name="_Ref175772718"/>
      <w:bookmarkStart w:id="229" w:name="_Toc180011563"/>
      <w:r>
        <w:rPr>
          <w:lang w:val="en-US"/>
        </w:rPr>
        <w:t>Applying the Genetic Algorithm</w:t>
      </w:r>
      <w:bookmarkEnd w:id="228"/>
      <w:bookmarkEnd w:id="229"/>
    </w:p>
    <w:p w14:paraId="75F5DCDA" w14:textId="32788B10" w:rsidR="00276011" w:rsidRDefault="008530B8" w:rsidP="00CD6F2B">
      <w:pPr>
        <w:rPr>
          <w:lang w:val="en-US"/>
        </w:rPr>
      </w:pPr>
      <w:r>
        <w:rPr>
          <w:lang w:val="en-US"/>
        </w:rPr>
        <w:t xml:space="preserve">For the application </w:t>
      </w:r>
      <w:r w:rsidR="00322CB7">
        <w:rPr>
          <w:lang w:val="en-US"/>
        </w:rPr>
        <w:t xml:space="preserve">of the genetic algorithm </w:t>
      </w:r>
      <w:r w:rsidR="00B20184">
        <w:rPr>
          <w:lang w:val="en-US"/>
        </w:rPr>
        <w:t>the PyGAD</w:t>
      </w:r>
      <w:r w:rsidR="00ED0427">
        <w:rPr>
          <w:lang w:val="en-US"/>
        </w:rPr>
        <w:t xml:space="preserve"> </w:t>
      </w:r>
      <w:sdt>
        <w:sdtPr>
          <w:rPr>
            <w:lang w:val="en-US"/>
          </w:rPr>
          <w:id w:val="-555943168"/>
          <w:citation/>
        </w:sdtPr>
        <w:sdtContent>
          <w:r w:rsidR="00ED0427">
            <w:rPr>
              <w:lang w:val="en-US"/>
            </w:rPr>
            <w:fldChar w:fldCharType="begin"/>
          </w:r>
          <w:r w:rsidR="00ED0427">
            <w:rPr>
              <w:lang w:val="en-US"/>
            </w:rPr>
            <w:instrText xml:space="preserve"> CITATION Gad23 \l 1033 </w:instrText>
          </w:r>
          <w:r w:rsidR="00ED0427">
            <w:rPr>
              <w:lang w:val="en-US"/>
            </w:rPr>
            <w:fldChar w:fldCharType="separate"/>
          </w:r>
          <w:r w:rsidR="00BC36D0" w:rsidRPr="00BC36D0">
            <w:rPr>
              <w:noProof/>
              <w:lang w:val="en-US"/>
            </w:rPr>
            <w:t>[14]</w:t>
          </w:r>
          <w:r w:rsidR="00ED0427">
            <w:rPr>
              <w:lang w:val="en-US"/>
            </w:rPr>
            <w:fldChar w:fldCharType="end"/>
          </w:r>
        </w:sdtContent>
      </w:sdt>
      <w:r w:rsidR="00B20184">
        <w:rPr>
          <w:lang w:val="en-US"/>
        </w:rPr>
        <w:t xml:space="preserve"> library is used</w:t>
      </w:r>
      <w:r w:rsidR="00CB3D72">
        <w:rPr>
          <w:lang w:val="en-US"/>
        </w:rPr>
        <w:t xml:space="preserve">. In order to </w:t>
      </w:r>
      <w:r w:rsidR="00276011">
        <w:rPr>
          <w:lang w:val="en-US"/>
        </w:rPr>
        <w:t xml:space="preserve">define the optimization problem for the genetic algorithm many parameters need to be defined. </w:t>
      </w:r>
      <w:r w:rsidR="001F0515">
        <w:rPr>
          <w:lang w:val="en-US"/>
        </w:rPr>
        <w:t>Unfortunately,</w:t>
      </w:r>
      <w:r w:rsidR="00276011">
        <w:rPr>
          <w:lang w:val="en-US"/>
        </w:rPr>
        <w:t xml:space="preserve"> there is no </w:t>
      </w:r>
      <w:r w:rsidR="00A609CE">
        <w:rPr>
          <w:lang w:val="en-US"/>
        </w:rPr>
        <w:t xml:space="preserve">way of finding the optimal settings for every variable in every specific problem. </w:t>
      </w:r>
      <w:r w:rsidR="001F0515">
        <w:rPr>
          <w:lang w:val="en-US"/>
        </w:rPr>
        <w:t>Therefore,</w:t>
      </w:r>
      <w:r w:rsidR="00A609CE">
        <w:rPr>
          <w:lang w:val="en-US"/>
        </w:rPr>
        <w:t xml:space="preserve"> the parameters were chosen after some experimentation using </w:t>
      </w:r>
      <w:r w:rsidR="006E58CB">
        <w:rPr>
          <w:lang w:val="en-US"/>
        </w:rPr>
        <w:t xml:space="preserve">a smaller number of </w:t>
      </w:r>
      <w:r w:rsidR="00ED4EBD">
        <w:rPr>
          <w:lang w:val="en-US"/>
        </w:rPr>
        <w:t>generations</w:t>
      </w:r>
      <w:r w:rsidR="006E58CB">
        <w:rPr>
          <w:lang w:val="en-US"/>
        </w:rPr>
        <w:t xml:space="preserve"> which can be run faster. The parameters that are selected are most probably not the most optimal but work well enough.</w:t>
      </w:r>
    </w:p>
    <w:p w14:paraId="0E3A46F3" w14:textId="36458ABD" w:rsidR="0049496C" w:rsidRDefault="00F06FFC" w:rsidP="0049496C">
      <w:pPr>
        <w:pStyle w:val="ListParagraph"/>
        <w:numPr>
          <w:ilvl w:val="0"/>
          <w:numId w:val="48"/>
        </w:numPr>
        <w:rPr>
          <w:lang w:val="en-US"/>
        </w:rPr>
      </w:pPr>
      <w:r>
        <w:rPr>
          <w:lang w:val="en-US"/>
        </w:rPr>
        <w:t xml:space="preserve">First and </w:t>
      </w:r>
      <w:r w:rsidR="001F0515">
        <w:rPr>
          <w:lang w:val="en-US"/>
        </w:rPr>
        <w:t>foremost,</w:t>
      </w:r>
      <w:r>
        <w:rPr>
          <w:lang w:val="en-US"/>
        </w:rPr>
        <w:t xml:space="preserve"> the </w:t>
      </w:r>
      <w:r w:rsidRPr="00D11E3D">
        <w:rPr>
          <w:b/>
          <w:bCs/>
          <w:lang w:val="en-US"/>
        </w:rPr>
        <w:t>genes</w:t>
      </w:r>
      <w:r>
        <w:rPr>
          <w:lang w:val="en-US"/>
        </w:rPr>
        <w:t xml:space="preserve"> and the </w:t>
      </w:r>
      <w:r w:rsidRPr="00D11E3D">
        <w:rPr>
          <w:b/>
          <w:bCs/>
          <w:lang w:val="en-US"/>
        </w:rPr>
        <w:t>gene</w:t>
      </w:r>
      <w:r>
        <w:rPr>
          <w:lang w:val="en-US"/>
        </w:rPr>
        <w:t xml:space="preserve"> </w:t>
      </w:r>
      <w:r w:rsidRPr="00D11E3D">
        <w:rPr>
          <w:b/>
          <w:bCs/>
          <w:lang w:val="en-US"/>
        </w:rPr>
        <w:t>space</w:t>
      </w:r>
      <w:r>
        <w:rPr>
          <w:lang w:val="en-US"/>
        </w:rPr>
        <w:t xml:space="preserve"> must be decided.</w:t>
      </w:r>
    </w:p>
    <w:p w14:paraId="5B509968" w14:textId="77777777" w:rsidR="00D11E3D" w:rsidRDefault="00C22425" w:rsidP="00712B6C">
      <w:pPr>
        <w:rPr>
          <w:lang w:val="en-US"/>
        </w:rPr>
      </w:pPr>
      <w:r>
        <w:rPr>
          <w:lang w:val="en-US"/>
        </w:rPr>
        <w:t>The genes are analogous to the optimization variables of classical optimization algorithms and are chosen to be</w:t>
      </w:r>
      <w:r w:rsidR="00C92C80">
        <w:rPr>
          <w:lang w:val="en-US"/>
        </w:rPr>
        <w:t xml:space="preserve"> the three angles and the thickness of the layers so four genes in total.</w:t>
      </w:r>
    </w:p>
    <w:p w14:paraId="562CAC46" w14:textId="77777777" w:rsidR="00D11E3D" w:rsidRDefault="00712B6C" w:rsidP="00712B6C">
      <w:pPr>
        <w:rPr>
          <w:lang w:val="en-US"/>
        </w:rPr>
      </w:pPr>
      <w:r>
        <w:rPr>
          <w:lang w:val="en-US"/>
        </w:rPr>
        <w:t>A range of possible values need</w:t>
      </w:r>
      <w:r w:rsidR="00D11E3D">
        <w:rPr>
          <w:lang w:val="en-US"/>
        </w:rPr>
        <w:t>s</w:t>
      </w:r>
      <w:r>
        <w:rPr>
          <w:lang w:val="en-US"/>
        </w:rPr>
        <w:t xml:space="preserve"> to be defined for </w:t>
      </w:r>
      <w:r w:rsidR="00AA3084">
        <w:rPr>
          <w:lang w:val="en-US"/>
        </w:rPr>
        <w:t>every gene. The range for every angle gene is</w:t>
      </w:r>
      <w:r w:rsidR="00D11E3D">
        <w:rPr>
          <w:lang w:val="en-US"/>
        </w:rPr>
        <w:t>:</w:t>
      </w:r>
    </w:p>
    <w:p w14:paraId="58B15018" w14:textId="77777777" w:rsidR="00D11E3D" w:rsidRDefault="00000000" w:rsidP="00712B6C">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ϑ</m:t>
              </m:r>
            </m:e>
            <m:sub>
              <m:r>
                <w:rPr>
                  <w:rFonts w:ascii="Cambria Math" w:hAnsi="Cambria Math"/>
                  <w:lang w:val="en-US"/>
                </w:rPr>
                <m:t>RANGE</m:t>
              </m:r>
            </m:sub>
          </m:sSub>
          <m:r>
            <w:rPr>
              <w:rFonts w:ascii="Cambria Math" w:hAnsi="Cambria Math"/>
              <w:lang w:val="en-US"/>
            </w:rPr>
            <m:t>=[-90, +90, step=1]</m:t>
          </m:r>
        </m:oMath>
      </m:oMathPara>
    </w:p>
    <w:p w14:paraId="4155E0F1" w14:textId="77777777" w:rsidR="00D11E3D" w:rsidRDefault="00D66E2E" w:rsidP="00712B6C">
      <w:pPr>
        <w:rPr>
          <w:rFonts w:eastAsiaTheme="minorEastAsia"/>
          <w:lang w:val="en-US"/>
        </w:rPr>
      </w:pPr>
      <w:r>
        <w:rPr>
          <w:rFonts w:eastAsiaTheme="minorEastAsia"/>
          <w:lang w:val="en-US"/>
        </w:rPr>
        <w:t xml:space="preserve">and </w:t>
      </w:r>
      <w:r w:rsidR="00D11E3D">
        <w:rPr>
          <w:rFonts w:eastAsiaTheme="minorEastAsia"/>
          <w:lang w:val="en-US"/>
        </w:rPr>
        <w:t>for</w:t>
      </w:r>
      <w:r>
        <w:rPr>
          <w:rFonts w:eastAsiaTheme="minorEastAsia"/>
          <w:lang w:val="en-US"/>
        </w:rPr>
        <w:t xml:space="preserve"> the thickness</w:t>
      </w:r>
      <w:r w:rsidR="00D11E3D">
        <w:rPr>
          <w:rFonts w:eastAsiaTheme="minorEastAsia"/>
          <w:lang w:val="en-US"/>
        </w:rPr>
        <w:t>:</w:t>
      </w:r>
    </w:p>
    <w:p w14:paraId="69C2962C" w14:textId="4D20028D" w:rsidR="00D11E3D" w:rsidRDefault="00000000" w:rsidP="00712B6C">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RANGE</m:t>
              </m:r>
            </m:sub>
          </m:sSub>
          <m:r>
            <w:rPr>
              <w:rFonts w:ascii="Cambria Math" w:eastAsiaTheme="minorEastAsia" w:hAnsi="Cambria Math"/>
              <w:lang w:val="en-US"/>
            </w:rPr>
            <m:t>=[0.0001, 0.001, step=0.0001]</m:t>
          </m:r>
        </m:oMath>
      </m:oMathPara>
    </w:p>
    <w:p w14:paraId="2E958D95" w14:textId="53B88B3D" w:rsidR="0049496C" w:rsidRPr="00712B6C" w:rsidRDefault="002E1640" w:rsidP="00712B6C">
      <w:pPr>
        <w:rPr>
          <w:lang w:val="en-US"/>
        </w:rPr>
      </w:pPr>
      <w:r>
        <w:rPr>
          <w:rFonts w:eastAsiaTheme="minorEastAsia"/>
          <w:lang w:val="en-US"/>
        </w:rPr>
        <w:t>these ranges define the gene space</w:t>
      </w:r>
      <w:r w:rsidR="00D11E3D">
        <w:rPr>
          <w:rFonts w:eastAsiaTheme="minorEastAsia"/>
          <w:lang w:val="en-US"/>
        </w:rPr>
        <w:t>.</w:t>
      </w:r>
      <w:r w:rsidR="0049496C" w:rsidRPr="00712B6C">
        <w:rPr>
          <w:lang w:val="en-US"/>
        </w:rPr>
        <w:br/>
      </w:r>
    </w:p>
    <w:p w14:paraId="56213C8E" w14:textId="1427926F" w:rsidR="00106982" w:rsidRPr="00106982" w:rsidRDefault="00F06FFC" w:rsidP="00106982">
      <w:pPr>
        <w:pStyle w:val="ListParagraph"/>
        <w:numPr>
          <w:ilvl w:val="0"/>
          <w:numId w:val="48"/>
        </w:numPr>
        <w:rPr>
          <w:lang w:val="en-US"/>
        </w:rPr>
      </w:pPr>
      <w:r>
        <w:rPr>
          <w:lang w:val="en-US"/>
        </w:rPr>
        <w:t xml:space="preserve">The </w:t>
      </w:r>
      <w:r w:rsidR="00D11E3D">
        <w:rPr>
          <w:lang w:val="en-US"/>
        </w:rPr>
        <w:t>so-called</w:t>
      </w:r>
      <w:r w:rsidR="00FE49B2">
        <w:rPr>
          <w:lang w:val="en-US"/>
        </w:rPr>
        <w:t xml:space="preserve"> fitness </w:t>
      </w:r>
      <w:r w:rsidR="00D11E3D">
        <w:rPr>
          <w:lang w:val="en-US"/>
        </w:rPr>
        <w:t>function</w:t>
      </w:r>
      <w:r w:rsidR="00FE49B2">
        <w:rPr>
          <w:lang w:val="en-US"/>
        </w:rPr>
        <w:t xml:space="preserve"> needs to be defined. The fitness function is analogous to the objective function of classical optimization algorithms.</w:t>
      </w:r>
      <w:r w:rsidR="003D2CA4">
        <w:rPr>
          <w:lang w:val="en-US"/>
        </w:rPr>
        <w:t xml:space="preserve"> Because of the advanced abilities of this algorithm a </w:t>
      </w:r>
      <w:r w:rsidR="00D11E3D">
        <w:rPr>
          <w:lang w:val="en-US"/>
        </w:rPr>
        <w:t>multi-objective</w:t>
      </w:r>
      <w:r w:rsidR="003D2CA4">
        <w:rPr>
          <w:lang w:val="en-US"/>
        </w:rPr>
        <w:t xml:space="preserve"> optimization </w:t>
      </w:r>
      <w:r w:rsidR="0026693A">
        <w:rPr>
          <w:lang w:val="en-US"/>
        </w:rPr>
        <w:t>is carried out where the two goals are</w:t>
      </w:r>
      <w:r w:rsidR="00D11E3D">
        <w:rPr>
          <w:lang w:val="en-US"/>
        </w:rPr>
        <w:t>:</w:t>
      </w:r>
    </w:p>
    <w:p w14:paraId="2BC292C0" w14:textId="77777777" w:rsidR="002129EB" w:rsidRDefault="0026693A" w:rsidP="002129EB">
      <w:pPr>
        <w:pStyle w:val="ListParagraph"/>
        <w:numPr>
          <w:ilvl w:val="1"/>
          <w:numId w:val="48"/>
        </w:numPr>
        <w:rPr>
          <w:lang w:val="en-US"/>
        </w:rPr>
      </w:pPr>
      <w:r w:rsidRPr="008F7BCB">
        <w:rPr>
          <w:lang w:val="en-US"/>
        </w:rPr>
        <w:t>The minimization of the mass of the ASW 28 Wing structure</w:t>
      </w:r>
    </w:p>
    <w:p w14:paraId="3554E594" w14:textId="59D70303" w:rsidR="00EB4F78" w:rsidRDefault="0026693A" w:rsidP="002129EB">
      <w:pPr>
        <w:pStyle w:val="ListParagraph"/>
        <w:numPr>
          <w:ilvl w:val="1"/>
          <w:numId w:val="48"/>
        </w:numPr>
        <w:rPr>
          <w:lang w:val="en-US"/>
        </w:rPr>
      </w:pPr>
      <w:r w:rsidRPr="008F7BCB">
        <w:rPr>
          <w:lang w:val="en-US"/>
        </w:rPr>
        <w:t>The maximization of the Flutter Velocity.</w:t>
      </w:r>
      <w:r w:rsidR="00453F57" w:rsidRPr="008F7BCB">
        <w:rPr>
          <w:lang w:val="en-US"/>
        </w:rPr>
        <w:t xml:space="preserve">To achieve those goals a function is created with </w:t>
      </w:r>
      <w:r w:rsidR="000040E4" w:rsidRPr="008F7BCB">
        <w:rPr>
          <w:lang w:val="en-US"/>
        </w:rPr>
        <w:t xml:space="preserve">the following </w:t>
      </w:r>
      <w:r w:rsidR="00940A9E">
        <w:rPr>
          <w:lang w:val="en-US"/>
        </w:rPr>
        <w:t>format</w:t>
      </w:r>
    </w:p>
    <w:p w14:paraId="58749701" w14:textId="40BD2726" w:rsidR="00940A9E"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fitness</m:t>
                  </m:r>
                </m:sub>
              </m:sSub>
              <m:d>
                <m:dPr>
                  <m:ctrlPr>
                    <w:rPr>
                      <w:rFonts w:ascii="Cambria Math" w:hAnsi="Cambria Math"/>
                      <w:i/>
                      <w:lang w:val="en-US"/>
                    </w:rPr>
                  </m:ctrlPr>
                </m:dPr>
                <m:e>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t</m:t>
                            </m:r>
                          </m:e>
                        </m:mr>
                        <m:mr>
                          <m:e>
                            <m:sSub>
                              <m:sSubPr>
                                <m:ctrlPr>
                                  <w:rPr>
                                    <w:rFonts w:ascii="Cambria Math" w:hAnsi="Cambria Math"/>
                                    <w:i/>
                                    <w:lang w:val="en-US"/>
                                  </w:rPr>
                                </m:ctrlPr>
                              </m:sSubPr>
                              <m:e>
                                <m:r>
                                  <w:rPr>
                                    <w:rFonts w:ascii="Cambria Math" w:hAnsi="Cambria Math"/>
                                    <w:lang w:val="en-US"/>
                                  </w:rPr>
                                  <m:t>ϑ</m:t>
                                </m:r>
                              </m:e>
                              <m:sub>
                                <m:r>
                                  <w:rPr>
                                    <w:rFonts w:ascii="Cambria Math" w:hAnsi="Cambria Math"/>
                                    <w:lang w:val="en-US"/>
                                  </w:rPr>
                                  <m:t>1</m:t>
                                </m:r>
                              </m:sub>
                            </m:sSub>
                          </m:e>
                        </m:mr>
                        <m:mr>
                          <m:e>
                            <m:sSub>
                              <m:sSubPr>
                                <m:ctrlPr>
                                  <w:rPr>
                                    <w:rFonts w:ascii="Cambria Math" w:hAnsi="Cambria Math"/>
                                    <w:i/>
                                    <w:lang w:val="en-US"/>
                                  </w:rPr>
                                </m:ctrlPr>
                              </m:sSubPr>
                              <m:e>
                                <m:r>
                                  <w:rPr>
                                    <w:rFonts w:ascii="Cambria Math" w:hAnsi="Cambria Math"/>
                                    <w:lang w:val="en-US"/>
                                  </w:rPr>
                                  <m:t>ϑ</m:t>
                                </m:r>
                              </m:e>
                              <m:sub>
                                <m:r>
                                  <w:rPr>
                                    <w:rFonts w:ascii="Cambria Math" w:hAnsi="Cambria Math"/>
                                    <w:lang w:val="en-US"/>
                                  </w:rPr>
                                  <m:t>2</m:t>
                                </m:r>
                              </m:sub>
                            </m:sSub>
                          </m:e>
                        </m:mr>
                        <m:mr>
                          <m:e>
                            <m:sSub>
                              <m:sSubPr>
                                <m:ctrlPr>
                                  <w:rPr>
                                    <w:rFonts w:ascii="Cambria Math" w:hAnsi="Cambria Math"/>
                                    <w:i/>
                                    <w:lang w:val="en-US"/>
                                  </w:rPr>
                                </m:ctrlPr>
                              </m:sSubPr>
                              <m:e>
                                <m:r>
                                  <w:rPr>
                                    <w:rFonts w:ascii="Cambria Math" w:hAnsi="Cambria Math"/>
                                    <w:lang w:val="en-US"/>
                                  </w:rPr>
                                  <m:t>ϑ</m:t>
                                </m:r>
                              </m:e>
                              <m:sub>
                                <m:r>
                                  <w:rPr>
                                    <w:rFonts w:ascii="Cambria Math" w:hAnsi="Cambria Math"/>
                                    <w:lang w:val="en-US"/>
                                  </w:rPr>
                                  <m:t>3</m:t>
                                </m:r>
                              </m:sub>
                            </m:sSub>
                          </m:e>
                        </m:mr>
                      </m:m>
                    </m:e>
                  </m:d>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-Mass</m:t>
                        </m:r>
                      </m:e>
                    </m:mr>
                    <m:m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flutter</m:t>
                            </m:r>
                          </m:sub>
                        </m:sSub>
                      </m:e>
                    </m:mr>
                  </m:m>
                </m:e>
              </m:d>
              <m:r>
                <w:rPr>
                  <w:rFonts w:ascii="Cambria Math" w:hAnsi="Cambria Math"/>
                  <w:lang w:val="en-US"/>
                </w:rPr>
                <m:t>#</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3</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7</m:t>
                  </m:r>
                  <m:r>
                    <w:rPr>
                      <w:rFonts w:ascii="Cambria Math" w:hAnsi="Cambria Math"/>
                      <w:i/>
                      <w:lang w:val="en-US"/>
                    </w:rPr>
                    <w:fldChar w:fldCharType="end"/>
                  </m:r>
                </m:e>
              </m:d>
            </m:e>
          </m:eqArr>
        </m:oMath>
      </m:oMathPara>
    </w:p>
    <w:p w14:paraId="6BE5582D" w14:textId="77777777" w:rsidR="00940A9E" w:rsidRDefault="00940A9E" w:rsidP="00940A9E">
      <w:pPr>
        <w:pStyle w:val="ListParagraph"/>
        <w:ind w:left="792"/>
        <w:rPr>
          <w:lang w:val="en-US"/>
        </w:rPr>
      </w:pPr>
    </w:p>
    <w:p w14:paraId="64A5CB9A" w14:textId="6BB9BD99" w:rsidR="00607FDA" w:rsidRPr="000901F3" w:rsidRDefault="004A4D39" w:rsidP="00562E93">
      <w:pPr>
        <w:ind w:left="720"/>
        <w:rPr>
          <w:lang w:val="en-US"/>
        </w:rPr>
      </w:pPr>
      <w:r w:rsidRPr="000901F3">
        <w:rPr>
          <w:lang w:val="en-US"/>
        </w:rPr>
        <w:t xml:space="preserve">The negative sign for the mass is because </w:t>
      </w:r>
      <w:r w:rsidR="00607FDA" w:rsidRPr="000901F3">
        <w:rPr>
          <w:lang w:val="en-US"/>
        </w:rPr>
        <w:t>this algorithm works on maximizing the fitness function.</w:t>
      </w:r>
    </w:p>
    <w:p w14:paraId="63963D2C" w14:textId="31E3390B" w:rsidR="002E5391" w:rsidRDefault="00814681" w:rsidP="00814681">
      <w:pPr>
        <w:rPr>
          <w:lang w:val="en-US"/>
        </w:rPr>
      </w:pPr>
      <w:r>
        <w:rPr>
          <w:lang w:val="en-US"/>
        </w:rPr>
        <w:t xml:space="preserve">After those </w:t>
      </w:r>
      <w:r w:rsidR="00562E93">
        <w:rPr>
          <w:lang w:val="en-US"/>
        </w:rPr>
        <w:t>basic</w:t>
      </w:r>
      <w:r>
        <w:rPr>
          <w:lang w:val="en-US"/>
        </w:rPr>
        <w:t xml:space="preserve"> </w:t>
      </w:r>
      <w:r w:rsidR="00EC673D">
        <w:rPr>
          <w:lang w:val="en-US"/>
        </w:rPr>
        <w:t>and mandatory inputs are defined</w:t>
      </w:r>
      <w:r w:rsidR="002E5391">
        <w:rPr>
          <w:lang w:val="en-US"/>
        </w:rPr>
        <w:t>, several other parameters which control the way the algorithm runs are defined.</w:t>
      </w:r>
    </w:p>
    <w:p w14:paraId="0FA79F1B" w14:textId="0AC00541" w:rsidR="004D19BE" w:rsidRDefault="004D19BE" w:rsidP="004D19BE">
      <w:pPr>
        <w:pStyle w:val="ListParagraph"/>
        <w:numPr>
          <w:ilvl w:val="0"/>
          <w:numId w:val="59"/>
        </w:numPr>
        <w:rPr>
          <w:lang w:val="en-US"/>
        </w:rPr>
      </w:pPr>
      <w:r>
        <w:rPr>
          <w:i/>
          <w:iCs/>
          <w:lang w:val="en-US"/>
        </w:rPr>
        <w:lastRenderedPageBreak/>
        <w:t>Num_generations = 1000, controls</w:t>
      </w:r>
      <w:r w:rsidRPr="002E5391">
        <w:rPr>
          <w:lang w:val="en-US"/>
        </w:rPr>
        <w:t xml:space="preserve"> </w:t>
      </w:r>
      <w:r w:rsidR="00E07171">
        <w:rPr>
          <w:lang w:val="en-US"/>
        </w:rPr>
        <w:t>the</w:t>
      </w:r>
      <w:r>
        <w:rPr>
          <w:lang w:val="en-US"/>
        </w:rPr>
        <w:t xml:space="preserve"> number of generations in the span of which evolution will take place. This parameter is chosen so that a reasonable computational time is maintained</w:t>
      </w:r>
    </w:p>
    <w:p w14:paraId="2237F273" w14:textId="2C181DED" w:rsidR="006E58CB" w:rsidRDefault="00F9203E" w:rsidP="00CD6F2B">
      <w:pPr>
        <w:pStyle w:val="ListParagraph"/>
        <w:numPr>
          <w:ilvl w:val="0"/>
          <w:numId w:val="59"/>
        </w:numPr>
        <w:rPr>
          <w:lang w:val="en-US"/>
        </w:rPr>
      </w:pPr>
      <w:r>
        <w:rPr>
          <w:i/>
          <w:iCs/>
          <w:lang w:val="en-US"/>
        </w:rPr>
        <w:t xml:space="preserve">sol_per_pop = 10, </w:t>
      </w:r>
      <w:r w:rsidR="008C1EED">
        <w:rPr>
          <w:lang w:val="en-US"/>
        </w:rPr>
        <w:t xml:space="preserve">the </w:t>
      </w:r>
      <w:r w:rsidR="00C742F3">
        <w:rPr>
          <w:lang w:val="en-US"/>
        </w:rPr>
        <w:t xml:space="preserve">number of </w:t>
      </w:r>
      <w:r w:rsidR="00E07171">
        <w:rPr>
          <w:lang w:val="en-US"/>
        </w:rPr>
        <w:t>solutions</w:t>
      </w:r>
      <w:r w:rsidR="00C742F3">
        <w:rPr>
          <w:lang w:val="en-US"/>
        </w:rPr>
        <w:t xml:space="preserve"> that will be produced (number of chromosomes) after each generation</w:t>
      </w:r>
    </w:p>
    <w:p w14:paraId="7C4FDD25" w14:textId="35F17901" w:rsidR="00C742F3" w:rsidRPr="00901318" w:rsidRDefault="00901318" w:rsidP="00CD6F2B">
      <w:pPr>
        <w:pStyle w:val="ListParagraph"/>
        <w:numPr>
          <w:ilvl w:val="0"/>
          <w:numId w:val="59"/>
        </w:numPr>
        <w:rPr>
          <w:lang w:val="en-US"/>
        </w:rPr>
      </w:pPr>
      <w:r>
        <w:rPr>
          <w:i/>
          <w:iCs/>
          <w:lang w:val="en-US"/>
        </w:rPr>
        <w:t>parent_selection_type</w:t>
      </w:r>
      <w:r w:rsidR="00B46D97">
        <w:rPr>
          <w:i/>
          <w:iCs/>
          <w:lang w:val="en-US"/>
        </w:rPr>
        <w:t xml:space="preserve"> = steady </w:t>
      </w:r>
      <w:r w:rsidR="00E07171">
        <w:rPr>
          <w:i/>
          <w:iCs/>
          <w:lang w:val="en-US"/>
        </w:rPr>
        <w:t>state</w:t>
      </w:r>
      <w:r w:rsidR="00B46D97">
        <w:rPr>
          <w:i/>
          <w:iCs/>
          <w:lang w:val="en-US"/>
        </w:rPr>
        <w:t xml:space="preserve"> selection</w:t>
      </w:r>
    </w:p>
    <w:p w14:paraId="69AD37F6" w14:textId="40FA88C2" w:rsidR="00901318" w:rsidRPr="00F52987" w:rsidRDefault="00F52987" w:rsidP="00CD6F2B">
      <w:pPr>
        <w:pStyle w:val="ListParagraph"/>
        <w:numPr>
          <w:ilvl w:val="0"/>
          <w:numId w:val="59"/>
        </w:numPr>
        <w:rPr>
          <w:lang w:val="en-US"/>
        </w:rPr>
      </w:pPr>
      <w:r>
        <w:rPr>
          <w:i/>
          <w:iCs/>
          <w:lang w:val="en-US"/>
        </w:rPr>
        <w:t>keep_elitisism</w:t>
      </w:r>
      <w:r w:rsidR="00B46D97">
        <w:rPr>
          <w:i/>
          <w:iCs/>
          <w:lang w:val="en-US"/>
        </w:rPr>
        <w:t xml:space="preserve"> =</w:t>
      </w:r>
      <w:r w:rsidR="00AB1DA8">
        <w:rPr>
          <w:i/>
          <w:iCs/>
          <w:lang w:val="en-US"/>
        </w:rPr>
        <w:t xml:space="preserve"> </w:t>
      </w:r>
      <w:r w:rsidR="00B46D97">
        <w:rPr>
          <w:i/>
          <w:iCs/>
          <w:lang w:val="en-US"/>
        </w:rPr>
        <w:t>4</w:t>
      </w:r>
      <w:r w:rsidR="00AB1DA8">
        <w:rPr>
          <w:i/>
          <w:iCs/>
          <w:lang w:val="en-US"/>
        </w:rPr>
        <w:t xml:space="preserve"> </w:t>
      </w:r>
      <w:r w:rsidR="00AB1DA8">
        <w:rPr>
          <w:lang w:val="en-US"/>
        </w:rPr>
        <w:t xml:space="preserve">which means that the four best solution of each generation </w:t>
      </w:r>
      <w:r w:rsidR="00E07171">
        <w:rPr>
          <w:lang w:val="en-US"/>
        </w:rPr>
        <w:t>are</w:t>
      </w:r>
      <w:r w:rsidR="00AB1DA8">
        <w:rPr>
          <w:lang w:val="en-US"/>
        </w:rPr>
        <w:t xml:space="preserve"> carried over to the next</w:t>
      </w:r>
    </w:p>
    <w:p w14:paraId="4827D78E" w14:textId="7D3AB07F" w:rsidR="00F52987" w:rsidRPr="00F52987" w:rsidRDefault="00F52987" w:rsidP="00CD6F2B">
      <w:pPr>
        <w:pStyle w:val="ListParagraph"/>
        <w:numPr>
          <w:ilvl w:val="0"/>
          <w:numId w:val="59"/>
        </w:numPr>
        <w:rPr>
          <w:lang w:val="en-US"/>
        </w:rPr>
      </w:pPr>
      <w:r>
        <w:rPr>
          <w:i/>
          <w:iCs/>
          <w:lang w:val="en-US"/>
        </w:rPr>
        <w:t>crossover_type</w:t>
      </w:r>
      <w:r w:rsidR="00B46D97">
        <w:rPr>
          <w:i/>
          <w:iCs/>
          <w:lang w:val="en-US"/>
        </w:rPr>
        <w:t xml:space="preserve"> = </w:t>
      </w:r>
      <w:r w:rsidR="00B2690D">
        <w:rPr>
          <w:i/>
          <w:iCs/>
          <w:lang w:val="en-US"/>
        </w:rPr>
        <w:t>“single point”</w:t>
      </w:r>
      <w:r w:rsidR="00AB1DA8">
        <w:rPr>
          <w:i/>
          <w:iCs/>
          <w:lang w:val="en-US"/>
        </w:rPr>
        <w:t xml:space="preserve"> </w:t>
      </w:r>
    </w:p>
    <w:p w14:paraId="619861D7" w14:textId="1409FBD6" w:rsidR="00F52987" w:rsidRPr="00027577" w:rsidRDefault="00F52987" w:rsidP="00CD6F2B">
      <w:pPr>
        <w:pStyle w:val="ListParagraph"/>
        <w:numPr>
          <w:ilvl w:val="0"/>
          <w:numId w:val="59"/>
        </w:numPr>
        <w:rPr>
          <w:lang w:val="en-US"/>
        </w:rPr>
      </w:pPr>
      <w:r>
        <w:rPr>
          <w:i/>
          <w:iCs/>
          <w:lang w:val="en-US"/>
        </w:rPr>
        <w:t>crossover_probability</w:t>
      </w:r>
      <w:r w:rsidR="00B2690D">
        <w:rPr>
          <w:i/>
          <w:iCs/>
          <w:lang w:val="en-US"/>
        </w:rPr>
        <w:t xml:space="preserve"> = 0.7</w:t>
      </w:r>
      <w:r w:rsidR="005E3436">
        <w:rPr>
          <w:i/>
          <w:iCs/>
          <w:lang w:val="en-US"/>
        </w:rPr>
        <w:t xml:space="preserve"> </w:t>
      </w:r>
      <w:r w:rsidR="00027577" w:rsidRPr="00027577">
        <w:rPr>
          <w:lang w:val="en-US"/>
        </w:rPr>
        <w:t>The probability of selecting a parent for applying the crossover operation. For each parent, a random value between 0.0 and 1.0 is generated. If this random value is less than or equal to the value assigned to the crossover_probability parameter, then the parent is selected</w:t>
      </w:r>
      <w:r w:rsidR="00B07A4A">
        <w:rPr>
          <w:lang w:val="en-US"/>
        </w:rPr>
        <w:t>.</w:t>
      </w:r>
    </w:p>
    <w:p w14:paraId="2175DA12" w14:textId="0D44CD34" w:rsidR="00F52987" w:rsidRPr="00F52987" w:rsidRDefault="00F52987" w:rsidP="00CD6F2B">
      <w:pPr>
        <w:pStyle w:val="ListParagraph"/>
        <w:numPr>
          <w:ilvl w:val="0"/>
          <w:numId w:val="59"/>
        </w:numPr>
        <w:rPr>
          <w:lang w:val="en-US"/>
        </w:rPr>
      </w:pPr>
      <w:r>
        <w:rPr>
          <w:i/>
          <w:iCs/>
          <w:lang w:val="en-US"/>
        </w:rPr>
        <w:t>mutation_type</w:t>
      </w:r>
      <w:r w:rsidR="00B2690D">
        <w:rPr>
          <w:i/>
          <w:iCs/>
          <w:lang w:val="en-US"/>
        </w:rPr>
        <w:t xml:space="preserve"> = “random”</w:t>
      </w:r>
    </w:p>
    <w:p w14:paraId="223865CB" w14:textId="7CFE2B4B" w:rsidR="00F52987" w:rsidRPr="0076018F" w:rsidRDefault="00B46D97" w:rsidP="00CD6F2B">
      <w:pPr>
        <w:pStyle w:val="ListParagraph"/>
        <w:numPr>
          <w:ilvl w:val="0"/>
          <w:numId w:val="59"/>
        </w:numPr>
        <w:rPr>
          <w:lang w:val="en-US"/>
        </w:rPr>
      </w:pPr>
      <w:r>
        <w:rPr>
          <w:i/>
          <w:iCs/>
          <w:lang w:val="en-US"/>
        </w:rPr>
        <w:t>mutation_probability</w:t>
      </w:r>
      <w:r w:rsidR="00B2690D">
        <w:rPr>
          <w:i/>
          <w:iCs/>
          <w:lang w:val="en-US"/>
        </w:rPr>
        <w:t xml:space="preserve"> = 0.1</w:t>
      </w:r>
      <w:r w:rsidR="0076018F">
        <w:rPr>
          <w:i/>
          <w:iCs/>
          <w:lang w:val="en-US"/>
        </w:rPr>
        <w:t xml:space="preserve"> </w:t>
      </w:r>
      <w:r w:rsidR="0076018F" w:rsidRPr="0076018F">
        <w:rPr>
          <w:lang w:val="en-US"/>
        </w:rPr>
        <w:t>The probability of selecting a gene for applying the mutation operation.</w:t>
      </w:r>
      <w:r w:rsidR="0076018F">
        <w:rPr>
          <w:lang w:val="en-US"/>
        </w:rPr>
        <w:t xml:space="preserve">  </w:t>
      </w:r>
      <w:r w:rsidR="0076018F" w:rsidRPr="0076018F">
        <w:rPr>
          <w:lang w:val="en-US"/>
        </w:rPr>
        <w:t>For each gene in a solution, a random value between 0.0 and 1.0 is generated. If this random value is less than or equal to the value assigned to the mutation_probability parameter, then the gene is selected</w:t>
      </w:r>
    </w:p>
    <w:p w14:paraId="24B501E5" w14:textId="5F9E32F4" w:rsidR="00E07171" w:rsidRDefault="00B46D97" w:rsidP="00E07171">
      <w:pPr>
        <w:pStyle w:val="ListParagraph"/>
        <w:numPr>
          <w:ilvl w:val="0"/>
          <w:numId w:val="59"/>
        </w:numPr>
        <w:rPr>
          <w:lang w:val="en-US"/>
        </w:rPr>
      </w:pPr>
      <w:r>
        <w:rPr>
          <w:i/>
          <w:iCs/>
          <w:lang w:val="en-US"/>
        </w:rPr>
        <w:t>mutation_by_replacement</w:t>
      </w:r>
      <w:r w:rsidR="00B2690D">
        <w:rPr>
          <w:i/>
          <w:iCs/>
          <w:lang w:val="en-US"/>
        </w:rPr>
        <w:t xml:space="preserve"> = True</w:t>
      </w:r>
      <w:r w:rsidR="00723D49">
        <w:rPr>
          <w:i/>
          <w:iCs/>
          <w:lang w:val="en-US"/>
        </w:rPr>
        <w:t xml:space="preserve">, </w:t>
      </w:r>
      <w:r w:rsidR="00723D49" w:rsidRPr="00723D49">
        <w:rPr>
          <w:lang w:val="en-US"/>
        </w:rPr>
        <w:t>means replace the gene by the randomly generated value</w:t>
      </w:r>
      <w:r w:rsidR="00E07171">
        <w:rPr>
          <w:lang w:val="en-US"/>
        </w:rPr>
        <w:t xml:space="preserve"> instead of adding the random value to it.</w:t>
      </w:r>
    </w:p>
    <w:p w14:paraId="1F48B41B" w14:textId="77777777" w:rsidR="009B39EC" w:rsidRDefault="009B39EC" w:rsidP="009B39EC">
      <w:pPr>
        <w:rPr>
          <w:lang w:val="en-US"/>
        </w:rPr>
      </w:pPr>
    </w:p>
    <w:p w14:paraId="7148FDAA" w14:textId="43237D03" w:rsidR="009B39EC" w:rsidRPr="009B39EC" w:rsidRDefault="009B39EC" w:rsidP="009B39EC">
      <w:pPr>
        <w:rPr>
          <w:lang w:val="en-US"/>
        </w:rPr>
      </w:pPr>
      <w:r>
        <w:rPr>
          <w:lang w:val="en-US"/>
        </w:rPr>
        <w:t xml:space="preserve">The results of </w:t>
      </w:r>
      <w:r w:rsidR="005F6E79">
        <w:rPr>
          <w:lang w:val="en-US"/>
        </w:rPr>
        <w:t>the Genetic Algorithm are presented in chapter</w:t>
      </w:r>
      <w:r w:rsidR="00960FF0">
        <w:rPr>
          <w:lang w:val="en-US"/>
        </w:rPr>
        <w:t xml:space="preserve"> </w:t>
      </w:r>
      <w:r w:rsidR="00960FF0">
        <w:rPr>
          <w:lang w:val="en-US"/>
        </w:rPr>
        <w:fldChar w:fldCharType="begin"/>
      </w:r>
      <w:r w:rsidR="00960FF0">
        <w:rPr>
          <w:lang w:val="en-US"/>
        </w:rPr>
        <w:instrText xml:space="preserve"> REF _Ref175824249 \r \h </w:instrText>
      </w:r>
      <w:r w:rsidR="00960FF0">
        <w:rPr>
          <w:lang w:val="en-US"/>
        </w:rPr>
      </w:r>
      <w:r w:rsidR="00960FF0">
        <w:rPr>
          <w:lang w:val="en-US"/>
        </w:rPr>
        <w:fldChar w:fldCharType="separate"/>
      </w:r>
      <w:r w:rsidR="00BC36D0">
        <w:rPr>
          <w:lang w:val="en-US"/>
        </w:rPr>
        <w:t>4.4</w:t>
      </w:r>
      <w:r w:rsidR="00960FF0">
        <w:rPr>
          <w:lang w:val="en-US"/>
        </w:rPr>
        <w:fldChar w:fldCharType="end"/>
      </w:r>
    </w:p>
    <w:p w14:paraId="317ADBFD" w14:textId="77777777" w:rsidR="00974DA4" w:rsidRDefault="00974DA4" w:rsidP="00974DA4">
      <w:pPr>
        <w:rPr>
          <w:lang w:val="en-US"/>
        </w:rPr>
      </w:pPr>
    </w:p>
    <w:p w14:paraId="7697AE18" w14:textId="2F3CCCAB" w:rsidR="00974DA4" w:rsidRDefault="007A5D39" w:rsidP="00974DA4">
      <w:pPr>
        <w:pStyle w:val="Heading3"/>
        <w:rPr>
          <w:lang w:val="en-US"/>
        </w:rPr>
      </w:pPr>
      <w:bookmarkStart w:id="230" w:name="_Ref177311660"/>
      <w:bookmarkStart w:id="231" w:name="_Toc180011564"/>
      <w:r>
        <w:rPr>
          <w:lang w:val="en-US"/>
        </w:rPr>
        <w:t xml:space="preserve">Flutter Speed Prediction using </w:t>
      </w:r>
      <w:r w:rsidR="00974DA4">
        <w:rPr>
          <w:lang w:val="en-US"/>
        </w:rPr>
        <w:t>Neural network</w:t>
      </w:r>
      <w:r>
        <w:rPr>
          <w:lang w:val="en-US"/>
        </w:rPr>
        <w:t>s</w:t>
      </w:r>
      <w:bookmarkEnd w:id="230"/>
      <w:bookmarkEnd w:id="231"/>
    </w:p>
    <w:p w14:paraId="01FD47C4" w14:textId="72587341" w:rsidR="00C86808" w:rsidRDefault="00C86808" w:rsidP="00C86808">
      <w:pPr>
        <w:rPr>
          <w:lang w:val="en-US"/>
        </w:rPr>
      </w:pPr>
      <w:r>
        <w:rPr>
          <w:lang w:val="en-US"/>
        </w:rPr>
        <w:t>The purpose of this section is to develop a surr</w:t>
      </w:r>
      <w:r w:rsidR="005B3D54">
        <w:rPr>
          <w:lang w:val="en-US"/>
        </w:rPr>
        <w:t xml:space="preserve">ogate model using Neural Networks in order to potentially accelerate the process of </w:t>
      </w:r>
      <w:r w:rsidR="006D22CE">
        <w:rPr>
          <w:lang w:val="en-US"/>
        </w:rPr>
        <w:t>optimization. Surrogate models are often used in engineering</w:t>
      </w:r>
      <w:r w:rsidR="000407EB">
        <w:rPr>
          <w:lang w:val="en-US"/>
        </w:rPr>
        <w:t xml:space="preserve"> when the outcome of interest is not easily measured o</w:t>
      </w:r>
      <w:r w:rsidR="002251A4">
        <w:rPr>
          <w:lang w:val="en-US"/>
        </w:rPr>
        <w:t>r</w:t>
      </w:r>
      <w:r w:rsidR="000407EB">
        <w:rPr>
          <w:lang w:val="en-US"/>
        </w:rPr>
        <w:t xml:space="preserve"> when the computational </w:t>
      </w:r>
      <w:r w:rsidR="00E53292">
        <w:rPr>
          <w:lang w:val="en-US"/>
        </w:rPr>
        <w:t xml:space="preserve">effort required for proper simulation </w:t>
      </w:r>
      <w:r w:rsidR="007D3B71">
        <w:rPr>
          <w:lang w:val="en-US"/>
        </w:rPr>
        <w:t>is too great.</w:t>
      </w:r>
      <w:r w:rsidR="00F2159E">
        <w:rPr>
          <w:lang w:val="en-US"/>
        </w:rPr>
        <w:t xml:space="preserve"> The development of the Neural Network models is done</w:t>
      </w:r>
      <w:r w:rsidR="0007206A">
        <w:rPr>
          <w:lang w:val="en-US"/>
        </w:rPr>
        <w:t xml:space="preserve"> in python</w:t>
      </w:r>
      <w:r w:rsidR="00F2159E">
        <w:rPr>
          <w:lang w:val="en-US"/>
        </w:rPr>
        <w:t xml:space="preserve"> using </w:t>
      </w:r>
      <w:r w:rsidR="008C3CFB">
        <w:rPr>
          <w:lang w:val="en-US"/>
        </w:rPr>
        <w:t xml:space="preserve">the </w:t>
      </w:r>
      <w:r w:rsidR="00B738C1">
        <w:rPr>
          <w:lang w:val="en-US"/>
        </w:rPr>
        <w:t>Keras library f</w:t>
      </w:r>
      <w:r w:rsidR="002D0BCE">
        <w:rPr>
          <w:lang w:val="en-US"/>
        </w:rPr>
        <w:t>rom</w:t>
      </w:r>
      <w:r w:rsidR="00B738C1">
        <w:rPr>
          <w:lang w:val="en-US"/>
        </w:rPr>
        <w:t xml:space="preserve"> Tensorflow.</w:t>
      </w:r>
    </w:p>
    <w:p w14:paraId="50939B89" w14:textId="2BFF21EC" w:rsidR="0007206A" w:rsidRDefault="00824CE5" w:rsidP="00C86808">
      <w:pPr>
        <w:rPr>
          <w:lang w:val="en-US"/>
        </w:rPr>
      </w:pPr>
      <w:r>
        <w:rPr>
          <w:lang w:val="en-US"/>
        </w:rPr>
        <w:t>The development of neural networks is a multistep process.</w:t>
      </w:r>
    </w:p>
    <w:p w14:paraId="24997576" w14:textId="4F84C333" w:rsidR="00824CE5" w:rsidRDefault="00824CE5" w:rsidP="00824CE5">
      <w:pPr>
        <w:pStyle w:val="ListParagraph"/>
        <w:numPr>
          <w:ilvl w:val="0"/>
          <w:numId w:val="66"/>
        </w:numPr>
        <w:rPr>
          <w:lang w:val="en-US"/>
        </w:rPr>
      </w:pPr>
      <w:r>
        <w:rPr>
          <w:lang w:val="en-US"/>
        </w:rPr>
        <w:t>The training data for the model</w:t>
      </w:r>
      <w:r w:rsidR="00D77FD9">
        <w:rPr>
          <w:lang w:val="en-US"/>
        </w:rPr>
        <w:t>s have to be collected and organized in a convenient way</w:t>
      </w:r>
    </w:p>
    <w:p w14:paraId="6BF08EC4" w14:textId="32FA2614" w:rsidR="00D77FD9" w:rsidRDefault="00D77FD9" w:rsidP="00824CE5">
      <w:pPr>
        <w:pStyle w:val="ListParagraph"/>
        <w:numPr>
          <w:ilvl w:val="0"/>
          <w:numId w:val="66"/>
        </w:numPr>
        <w:rPr>
          <w:lang w:val="en-US"/>
        </w:rPr>
      </w:pPr>
      <w:r>
        <w:rPr>
          <w:lang w:val="en-US"/>
        </w:rPr>
        <w:t xml:space="preserve">The structure of the model and </w:t>
      </w:r>
      <w:r w:rsidR="001E7670">
        <w:rPr>
          <w:lang w:val="en-US"/>
        </w:rPr>
        <w:t>its</w:t>
      </w:r>
      <w:r>
        <w:rPr>
          <w:lang w:val="en-US"/>
        </w:rPr>
        <w:t xml:space="preserve"> parameters have to be defined</w:t>
      </w:r>
    </w:p>
    <w:p w14:paraId="765F7037" w14:textId="465304A5" w:rsidR="00D77FD9" w:rsidRDefault="001E7670" w:rsidP="00824CE5">
      <w:pPr>
        <w:pStyle w:val="ListParagraph"/>
        <w:numPr>
          <w:ilvl w:val="0"/>
          <w:numId w:val="66"/>
        </w:numPr>
        <w:rPr>
          <w:lang w:val="en-US"/>
        </w:rPr>
      </w:pPr>
      <w:r>
        <w:rPr>
          <w:lang w:val="en-US"/>
        </w:rPr>
        <w:t>The model has to be trained on the training data</w:t>
      </w:r>
    </w:p>
    <w:p w14:paraId="06D40BB5" w14:textId="51EF8C7D" w:rsidR="001E7670" w:rsidRDefault="001E7670" w:rsidP="00824CE5">
      <w:pPr>
        <w:pStyle w:val="ListParagraph"/>
        <w:numPr>
          <w:ilvl w:val="0"/>
          <w:numId w:val="66"/>
        </w:numPr>
        <w:rPr>
          <w:lang w:val="en-US"/>
        </w:rPr>
      </w:pPr>
      <w:r>
        <w:rPr>
          <w:lang w:val="en-US"/>
        </w:rPr>
        <w:t xml:space="preserve">Lastly the performance of the </w:t>
      </w:r>
      <w:r w:rsidR="00D03B3B">
        <w:rPr>
          <w:lang w:val="en-US"/>
        </w:rPr>
        <w:t>network</w:t>
      </w:r>
      <w:r>
        <w:rPr>
          <w:lang w:val="en-US"/>
        </w:rPr>
        <w:t xml:space="preserve"> has to be evaluated</w:t>
      </w:r>
    </w:p>
    <w:p w14:paraId="49F8EC18" w14:textId="0786C699" w:rsidR="00D03B3B" w:rsidRDefault="00D03B3B" w:rsidP="00D03B3B">
      <w:pPr>
        <w:rPr>
          <w:b/>
          <w:bCs/>
          <w:u w:val="single"/>
          <w:lang w:val="en-US"/>
        </w:rPr>
      </w:pPr>
      <w:r>
        <w:rPr>
          <w:b/>
          <w:bCs/>
          <w:u w:val="single"/>
          <w:lang w:val="en-US"/>
        </w:rPr>
        <w:t>Training Data</w:t>
      </w:r>
    </w:p>
    <w:p w14:paraId="59C4D539" w14:textId="301AB348" w:rsidR="00B51CF3" w:rsidRDefault="00B91D6B" w:rsidP="00D03B3B">
      <w:pPr>
        <w:rPr>
          <w:lang w:val="en-US"/>
        </w:rPr>
      </w:pPr>
      <w:r>
        <w:rPr>
          <w:lang w:val="en-US"/>
        </w:rPr>
        <w:t xml:space="preserve">To acquire the training data </w:t>
      </w:r>
      <w:r w:rsidR="00E61A50">
        <w:rPr>
          <w:lang w:val="en-US"/>
        </w:rPr>
        <w:t xml:space="preserve">the solver </w:t>
      </w:r>
      <w:r w:rsidR="00E16ABB">
        <w:rPr>
          <w:lang w:val="en-US"/>
        </w:rPr>
        <w:t>is run repeatedly for random material parameters</w:t>
      </w:r>
      <w:r w:rsidR="00A36D5C">
        <w:rPr>
          <w:lang w:val="en-US"/>
        </w:rPr>
        <w:t xml:space="preserve"> within specified ranges</w:t>
      </w:r>
      <w:r w:rsidR="00E16ABB">
        <w:rPr>
          <w:lang w:val="en-US"/>
        </w:rPr>
        <w:t xml:space="preserve">. </w:t>
      </w:r>
      <w:r w:rsidR="00B51CF3">
        <w:rPr>
          <w:lang w:val="en-US"/>
        </w:rPr>
        <w:t>The parameters that vary are the same as those used for the optimization.</w:t>
      </w:r>
    </w:p>
    <w:p w14:paraId="79B4B15D" w14:textId="19F43946" w:rsidR="00A36D5C" w:rsidRDefault="00A36D5C" w:rsidP="00D03B3B">
      <w:pPr>
        <w:rPr>
          <w:lang w:val="en-US"/>
        </w:rPr>
      </w:pPr>
      <w:r>
        <w:rPr>
          <w:lang w:val="en-US"/>
        </w:rPr>
        <w:t>More specifically those parameters are:</w:t>
      </w:r>
    </w:p>
    <w:p w14:paraId="6E035394" w14:textId="6DB6D711" w:rsidR="00131B0F" w:rsidRDefault="00131B0F" w:rsidP="00D03B3B">
      <w:pPr>
        <w:rPr>
          <w:lang w:val="en-US"/>
        </w:rPr>
      </w:pPr>
      <w:r>
        <w:rPr>
          <w:lang w:val="en-US"/>
        </w:rPr>
        <w:lastRenderedPageBreak/>
        <w:t xml:space="preserve">The angle of the major axis of each layer </w:t>
      </w:r>
      <w:r w:rsidR="00983AD0">
        <w:rPr>
          <w:lang w:val="en-US"/>
        </w:rPr>
        <w:t>assuming an antisymmetric construction</w:t>
      </w:r>
    </w:p>
    <w:p w14:paraId="184F7C5D" w14:textId="347803CB" w:rsidR="00A36D5C"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i</m:t>
                  </m:r>
                </m:sub>
              </m:sSub>
              <m:r>
                <w:rPr>
                  <w:rFonts w:ascii="Cambria Math" w:hAnsi="Cambria Math"/>
                  <w:lang w:val="en-US"/>
                </w:rPr>
                <m:t>,  ∈</m:t>
              </m:r>
              <m:d>
                <m:dPr>
                  <m:begChr m:val="["/>
                  <m:endChr m:val="]"/>
                  <m:ctrlPr>
                    <w:rPr>
                      <w:rFonts w:ascii="Cambria Math" w:hAnsi="Cambria Math"/>
                      <w:i/>
                      <w:lang w:val="en-US"/>
                    </w:rPr>
                  </m:ctrlPr>
                </m:dPr>
                <m:e>
                  <m:r>
                    <w:rPr>
                      <w:rFonts w:ascii="Cambria Math" w:hAnsi="Cambria Math"/>
                      <w:lang w:val="en-US"/>
                    </w:rPr>
                    <m:t>-90, +90</m:t>
                  </m:r>
                </m:e>
              </m:d>
              <m:r>
                <w:rPr>
                  <w:rFonts w:ascii="Cambria Math" w:hAnsi="Cambria Math"/>
                  <w:lang w:val="en-US"/>
                </w:rPr>
                <m:t xml:space="preserve"> deg,  for i=1,2,3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3</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8</m:t>
                  </m:r>
                  <m:r>
                    <w:rPr>
                      <w:rFonts w:ascii="Cambria Math" w:hAnsi="Cambria Math"/>
                      <w:i/>
                      <w:lang w:val="en-US"/>
                    </w:rPr>
                    <w:fldChar w:fldCharType="end"/>
                  </m:r>
                </m:e>
              </m:d>
            </m:e>
          </m:eqArr>
        </m:oMath>
      </m:oMathPara>
    </w:p>
    <w:p w14:paraId="1A947B51" w14:textId="6A45C633" w:rsidR="00A36D5C" w:rsidRPr="00D03B3B" w:rsidRDefault="00983AD0" w:rsidP="00D03B3B">
      <w:pPr>
        <w:rPr>
          <w:lang w:val="en-US"/>
        </w:rPr>
      </w:pPr>
      <w:r>
        <w:rPr>
          <w:lang w:val="en-US"/>
        </w:rPr>
        <w:t xml:space="preserve">The thickness of each layer assuming all the layers have </w:t>
      </w:r>
      <w:r w:rsidR="006E48C4">
        <w:rPr>
          <w:lang w:val="en-US"/>
        </w:rPr>
        <w:t>equal</w:t>
      </w:r>
      <w:r>
        <w:rPr>
          <w:lang w:val="en-US"/>
        </w:rPr>
        <w:t xml:space="preserve"> thickness</w:t>
      </w:r>
    </w:p>
    <w:p w14:paraId="0256B0CF" w14:textId="20C36BC0" w:rsidR="0065063F" w:rsidRPr="00F51DB0"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hAnsi="Cambria Math"/>
                  <w:lang w:val="en-US"/>
                </w:rPr>
                <m:t>t,  ∈</m:t>
              </m:r>
              <m:d>
                <m:dPr>
                  <m:begChr m:val="["/>
                  <m:endChr m:val="]"/>
                  <m:ctrlPr>
                    <w:rPr>
                      <w:rFonts w:ascii="Cambria Math" w:hAnsi="Cambria Math"/>
                      <w:i/>
                      <w:lang w:val="en-US"/>
                    </w:rPr>
                  </m:ctrlPr>
                </m:dPr>
                <m:e>
                  <m:r>
                    <w:rPr>
                      <w:rFonts w:ascii="Cambria Math" w:hAnsi="Cambria Math"/>
                      <w:lang w:val="en-US"/>
                    </w:rPr>
                    <m:t>0.1, 0.9</m:t>
                  </m:r>
                </m:e>
              </m:d>
              <m:r>
                <w:rPr>
                  <w:rFonts w:ascii="Cambria Math" w:hAnsi="Cambria Math"/>
                  <w:lang w:val="en-US"/>
                </w:rPr>
                <m:t xml:space="preserve"> mm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3</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9</m:t>
                  </m:r>
                  <m:r>
                    <w:rPr>
                      <w:rFonts w:ascii="Cambria Math" w:hAnsi="Cambria Math"/>
                      <w:i/>
                      <w:lang w:val="en-US"/>
                    </w:rPr>
                    <w:fldChar w:fldCharType="end"/>
                  </m:r>
                </m:e>
              </m:d>
            </m:e>
          </m:eqArr>
        </m:oMath>
      </m:oMathPara>
    </w:p>
    <w:p w14:paraId="18E42722" w14:textId="01B10753" w:rsidR="00D03B3B" w:rsidRDefault="00CD3158" w:rsidP="00D03B3B">
      <w:pPr>
        <w:rPr>
          <w:rFonts w:eastAsiaTheme="minorEastAsia"/>
          <w:lang w:val="en-US"/>
        </w:rPr>
      </w:pPr>
      <w:r>
        <w:rPr>
          <w:lang w:val="en-US"/>
        </w:rPr>
        <w:t xml:space="preserve">3000 random datapoints were collected and organized in a </w:t>
      </w:r>
      <w:r w:rsidR="002B0834">
        <w:rPr>
          <w:lang w:val="en-US"/>
        </w:rPr>
        <w:t>data frame</w:t>
      </w:r>
      <w:r>
        <w:rPr>
          <w:lang w:val="en-US"/>
        </w:rPr>
        <w:t xml:space="preserve"> </w:t>
      </w:r>
      <w:r w:rsidR="00F942A6">
        <w:rPr>
          <w:lang w:val="en-US"/>
        </w:rPr>
        <w:t xml:space="preserve">where every row represents a data point and </w:t>
      </w:r>
      <w:r w:rsidR="006144DA">
        <w:rPr>
          <w:lang w:val="en-US"/>
        </w:rPr>
        <w:t>contains</w:t>
      </w:r>
      <w:r w:rsidR="00F942A6">
        <w:rPr>
          <w:lang w:val="en-US"/>
        </w:rPr>
        <w:t xml:space="preserve"> information about the input variables used and the predicted flutter speed </w:t>
      </w:r>
      <w:r w:rsidR="00C961A7">
        <w:rPr>
          <w:lang w:val="en-US"/>
        </w:rPr>
        <w:t>from Optistruct</w:t>
      </w:r>
      <w:r w:rsidR="007C70D7">
        <w:rPr>
          <w:lang w:val="en-US"/>
        </w:rPr>
        <w:t xml:space="preserve"> which is the target variable </w:t>
      </w:r>
      <w:r w:rsidR="0003629A">
        <w:rPr>
          <w:lang w:val="en-US"/>
        </w:rPr>
        <w:t xml:space="preserve">of the Neural </w:t>
      </w:r>
      <w:r w:rsidR="00901517">
        <w:rPr>
          <w:lang w:val="en-US"/>
        </w:rPr>
        <w:t>Network</w:t>
      </w:r>
      <w:r w:rsidR="00C961A7">
        <w:rPr>
          <w:lang w:val="en-US"/>
        </w:rPr>
        <w:t xml:space="preserve">. The mass of the wing was also recorded but this is not a target variable for the neural networks that are about to be developed </w:t>
      </w:r>
      <w:r w:rsidR="00620EE7">
        <w:rPr>
          <w:lang w:val="en-US"/>
        </w:rPr>
        <w:t xml:space="preserve">because the mass is </w:t>
      </w:r>
      <w:r w:rsidR="00D92BFA">
        <w:rPr>
          <w:lang w:val="en-US"/>
        </w:rPr>
        <w:t xml:space="preserve">directly proportional to </w:t>
      </w:r>
      <w:r w:rsidR="00620EE7">
        <w:rPr>
          <w:lang w:val="en-US"/>
        </w:rPr>
        <w:t>the thickness of the layers</w:t>
      </w:r>
      <w:r w:rsidR="006144DA">
        <w:rPr>
          <w:lang w:val="en-US"/>
        </w:rPr>
        <w:t>.</w:t>
      </w:r>
      <w:r w:rsidR="00620EE7">
        <w:rPr>
          <w:lang w:val="en-US"/>
        </w:rPr>
        <w:t xml:space="preserve"> </w:t>
      </w:r>
      <m:oMath>
        <m:r>
          <w:rPr>
            <w:rFonts w:ascii="Cambria Math" w:hAnsi="Cambria Math"/>
            <w:lang w:val="en-US"/>
          </w:rPr>
          <m:t>Mass∝t</m:t>
        </m:r>
      </m:oMath>
      <w:r w:rsidR="006144DA">
        <w:rPr>
          <w:rFonts w:eastAsiaTheme="minorEastAsia"/>
          <w:lang w:val="en-US"/>
        </w:rPr>
        <w:t xml:space="preserve">. </w:t>
      </w:r>
      <w:r w:rsidR="001114F7">
        <w:rPr>
          <w:rFonts w:eastAsiaTheme="minorEastAsia"/>
          <w:lang w:val="en-US"/>
        </w:rPr>
        <w:t>The computational time required</w:t>
      </w:r>
      <w:r w:rsidR="00893E84">
        <w:rPr>
          <w:rFonts w:eastAsiaTheme="minorEastAsia"/>
          <w:lang w:val="en-US"/>
        </w:rPr>
        <w:t xml:space="preserve"> to gather all the data </w:t>
      </w:r>
      <w:r w:rsidR="006E48C4">
        <w:rPr>
          <w:rFonts w:eastAsiaTheme="minorEastAsia"/>
          <w:lang w:val="en-US"/>
        </w:rPr>
        <w:t>is approximately 23 hours.</w:t>
      </w:r>
    </w:p>
    <w:p w14:paraId="7F94AC4F" w14:textId="77777777" w:rsidR="0016478C" w:rsidRDefault="0016478C" w:rsidP="0016478C">
      <w:pPr>
        <w:rPr>
          <w:lang w:val="en-US"/>
        </w:rPr>
      </w:pPr>
    </w:p>
    <w:p w14:paraId="4403010E" w14:textId="74C9EE29" w:rsidR="0016478C" w:rsidRDefault="002D5CB4" w:rsidP="0016478C">
      <w:pPr>
        <w:rPr>
          <w:b/>
          <w:bCs/>
          <w:u w:val="single"/>
          <w:lang w:val="en-US"/>
        </w:rPr>
      </w:pPr>
      <w:r>
        <w:rPr>
          <w:b/>
          <w:bCs/>
          <w:u w:val="single"/>
          <w:lang w:val="en-US"/>
        </w:rPr>
        <w:t>Model Structure &amp; parameters</w:t>
      </w:r>
    </w:p>
    <w:p w14:paraId="44DFB403" w14:textId="0D9A8E82" w:rsidR="00C33051" w:rsidRDefault="00A60E03" w:rsidP="0016478C">
      <w:pPr>
        <w:rPr>
          <w:lang w:val="en-US"/>
        </w:rPr>
      </w:pPr>
      <w:r>
        <w:rPr>
          <w:lang w:val="en-US"/>
        </w:rPr>
        <w:t xml:space="preserve">The </w:t>
      </w:r>
      <w:r w:rsidR="005079AB">
        <w:rPr>
          <w:lang w:val="en-US"/>
        </w:rPr>
        <w:t xml:space="preserve">structure of the layers is a very important aspect of neural networks. There is no way to know a priori the optimal structure of the neural network so that </w:t>
      </w:r>
      <w:r w:rsidR="00C33051">
        <w:rPr>
          <w:lang w:val="en-US"/>
        </w:rPr>
        <w:t xml:space="preserve">a good prediction is </w:t>
      </w:r>
      <w:r w:rsidR="009655C0">
        <w:rPr>
          <w:lang w:val="en-US"/>
        </w:rPr>
        <w:t>made,</w:t>
      </w:r>
      <w:r w:rsidR="00C33051">
        <w:rPr>
          <w:lang w:val="en-US"/>
        </w:rPr>
        <w:t xml:space="preserve"> and a reasonable training time is </w:t>
      </w:r>
      <w:r w:rsidR="0089532D">
        <w:rPr>
          <w:lang w:val="en-US"/>
        </w:rPr>
        <w:t>achieved</w:t>
      </w:r>
      <w:r w:rsidR="00C33051">
        <w:rPr>
          <w:lang w:val="en-US"/>
        </w:rPr>
        <w:t xml:space="preserve">. For this </w:t>
      </w:r>
      <w:r w:rsidR="0089532D">
        <w:rPr>
          <w:lang w:val="en-US"/>
        </w:rPr>
        <w:t>reason,</w:t>
      </w:r>
      <w:r w:rsidR="00C33051">
        <w:rPr>
          <w:lang w:val="en-US"/>
        </w:rPr>
        <w:t xml:space="preserve"> </w:t>
      </w:r>
      <w:r w:rsidR="003D1709">
        <w:rPr>
          <w:lang w:val="en-US"/>
        </w:rPr>
        <w:t xml:space="preserve">many different models will be </w:t>
      </w:r>
      <w:r w:rsidR="009655C0">
        <w:rPr>
          <w:lang w:val="en-US"/>
        </w:rPr>
        <w:t>created,</w:t>
      </w:r>
      <w:r w:rsidR="003D1709">
        <w:rPr>
          <w:lang w:val="en-US"/>
        </w:rPr>
        <w:t xml:space="preserve"> and their performance will be evaluated in order to find the best one.</w:t>
      </w:r>
    </w:p>
    <w:p w14:paraId="4D2825EF" w14:textId="2BCC4BC2" w:rsidR="0089532D" w:rsidRDefault="003D1709" w:rsidP="0016478C">
      <w:pPr>
        <w:rPr>
          <w:lang w:val="en-US"/>
        </w:rPr>
      </w:pPr>
      <w:r>
        <w:rPr>
          <w:lang w:val="en-US"/>
        </w:rPr>
        <w:t xml:space="preserve">The first layer of every </w:t>
      </w:r>
      <w:r w:rsidR="00480B42">
        <w:rPr>
          <w:lang w:val="en-US"/>
        </w:rPr>
        <w:t>Neural Network is a normalization layer.</w:t>
      </w:r>
      <w:r w:rsidR="004D336D">
        <w:rPr>
          <w:lang w:val="en-US"/>
        </w:rPr>
        <w:t xml:space="preserve"> This is an important step </w:t>
      </w:r>
      <w:r w:rsidR="00C06E2B">
        <w:rPr>
          <w:lang w:val="en-US"/>
        </w:rPr>
        <w:t>that ensures a consistent scale between the different data types of the input.</w:t>
      </w:r>
      <w:r w:rsidR="00ED5816">
        <w:rPr>
          <w:lang w:val="en-US"/>
        </w:rPr>
        <w:t xml:space="preserve"> In</w:t>
      </w:r>
      <w:r w:rsidR="00D619E4">
        <w:rPr>
          <w:lang w:val="en-US"/>
        </w:rPr>
        <w:t xml:space="preserve"> </w:t>
      </w:r>
      <w:r w:rsidR="00ED5816">
        <w:rPr>
          <w:lang w:val="en-US"/>
        </w:rPr>
        <w:t>turn this ensures th</w:t>
      </w:r>
      <w:r w:rsidR="00C276B2">
        <w:rPr>
          <w:lang w:val="en-US"/>
        </w:rPr>
        <w:t>at</w:t>
      </w:r>
      <w:r w:rsidR="00ED5816">
        <w:rPr>
          <w:lang w:val="en-US"/>
        </w:rPr>
        <w:t xml:space="preserve"> no feature dominate</w:t>
      </w:r>
      <w:r w:rsidR="00C276B2">
        <w:rPr>
          <w:lang w:val="en-US"/>
        </w:rPr>
        <w:t>s</w:t>
      </w:r>
      <w:r w:rsidR="00ED5816">
        <w:rPr>
          <w:lang w:val="en-US"/>
        </w:rPr>
        <w:t xml:space="preserve"> the learning process</w:t>
      </w:r>
      <w:r w:rsidR="00237DF3">
        <w:rPr>
          <w:lang w:val="en-US"/>
        </w:rPr>
        <w:t xml:space="preserve">. </w:t>
      </w:r>
      <w:r w:rsidR="0089532D">
        <w:rPr>
          <w:lang w:val="en-US"/>
        </w:rPr>
        <w:t>Furthermore,</w:t>
      </w:r>
      <w:r w:rsidR="00237DF3">
        <w:rPr>
          <w:lang w:val="en-US"/>
        </w:rPr>
        <w:t xml:space="preserve"> normalization can improve convergence by keeping the weights and activations within a reasonable range</w:t>
      </w:r>
      <w:r w:rsidR="0089532D">
        <w:rPr>
          <w:lang w:val="en-US"/>
        </w:rPr>
        <w:t>. Lastly normalization can help by reducing the overfitting and making a model more robust.</w:t>
      </w:r>
    </w:p>
    <w:p w14:paraId="479C8FE1" w14:textId="7A25BCC3" w:rsidR="003D1709" w:rsidRDefault="00C06E2B" w:rsidP="0016478C">
      <w:pPr>
        <w:rPr>
          <w:lang w:val="en-US"/>
        </w:rPr>
      </w:pPr>
      <w:r>
        <w:rPr>
          <w:lang w:val="en-US"/>
        </w:rPr>
        <w:t xml:space="preserve">For this </w:t>
      </w:r>
      <w:r w:rsidR="00B65C7E">
        <w:rPr>
          <w:lang w:val="en-US"/>
        </w:rPr>
        <w:t>example,</w:t>
      </w:r>
      <w:r>
        <w:rPr>
          <w:lang w:val="en-US"/>
        </w:rPr>
        <w:t xml:space="preserve"> the two different kinds of inputs </w:t>
      </w:r>
      <w:r w:rsidR="005D4551">
        <w:rPr>
          <w:lang w:val="en-US"/>
        </w:rPr>
        <w:t>(the</w:t>
      </w:r>
      <w:r>
        <w:rPr>
          <w:lang w:val="en-US"/>
        </w:rPr>
        <w:t xml:space="preserve"> angles and the thickness) have very different ranges since the angles vary between -90 and +90 while the </w:t>
      </w:r>
      <w:r w:rsidR="0089532D">
        <w:rPr>
          <w:lang w:val="en-US"/>
        </w:rPr>
        <w:t>thicknesses</w:t>
      </w:r>
      <w:r>
        <w:rPr>
          <w:lang w:val="en-US"/>
        </w:rPr>
        <w:t xml:space="preserve"> are </w:t>
      </w:r>
      <w:r w:rsidR="002076DE">
        <w:rPr>
          <w:lang w:val="en-US"/>
        </w:rPr>
        <w:t xml:space="preserve">four orders of </w:t>
      </w:r>
      <w:r w:rsidR="0089532D">
        <w:rPr>
          <w:lang w:val="en-US"/>
        </w:rPr>
        <w:t>magnitude</w:t>
      </w:r>
      <w:r w:rsidR="002076DE">
        <w:rPr>
          <w:lang w:val="en-US"/>
        </w:rPr>
        <w:t xml:space="preserve"> smaller varying between 0.0001 and 0.00</w:t>
      </w:r>
      <w:r w:rsidR="00B65C7E">
        <w:rPr>
          <w:lang w:val="en-US"/>
        </w:rPr>
        <w:t>1</w:t>
      </w:r>
      <w:r w:rsidR="002076DE">
        <w:rPr>
          <w:lang w:val="en-US"/>
        </w:rPr>
        <w:t xml:space="preserve"> meters.</w:t>
      </w:r>
    </w:p>
    <w:p w14:paraId="21D76910" w14:textId="48133BE0" w:rsidR="0089532D" w:rsidRDefault="008556B3" w:rsidP="0016478C">
      <w:pPr>
        <w:rPr>
          <w:lang w:val="en-US"/>
        </w:rPr>
      </w:pPr>
      <w:r>
        <w:rPr>
          <w:lang w:val="en-US"/>
        </w:rPr>
        <w:t xml:space="preserve">The normalization layer in Keras </w:t>
      </w:r>
      <w:r w:rsidR="00A74390">
        <w:rPr>
          <w:lang w:val="en-US"/>
        </w:rPr>
        <w:t xml:space="preserve">shifts and scales the input data into a distribution centered around 0 and with a standard deviation of 1 by </w:t>
      </w:r>
      <w:r w:rsidR="00FB3020">
        <w:rPr>
          <w:lang w:val="en-US"/>
        </w:rPr>
        <w:t>subtracting the mean of the training data and the dividing by the square root of the variance in the data.</w:t>
      </w:r>
    </w:p>
    <w:p w14:paraId="721C3E43" w14:textId="07FCCA6F" w:rsidR="006623BB" w:rsidRPr="00D507C1" w:rsidRDefault="00000000" w:rsidP="00033F9C">
      <w:pPr>
        <w:rPr>
          <w:rFonts w:eastAsiaTheme="minorEastAsia"/>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norm</m:t>
                  </m:r>
                </m:sub>
              </m:sSub>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x-mean</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x</m:t>
                          </m:r>
                        </m:e>
                      </m:acc>
                    </m:e>
                  </m:d>
                </m:num>
                <m:den>
                  <m:rad>
                    <m:radPr>
                      <m:degHide m:val="1"/>
                      <m:ctrlPr>
                        <w:rPr>
                          <w:rFonts w:ascii="Cambria Math" w:hAnsi="Cambria Math"/>
                          <w:i/>
                          <w:lang w:val="en-US"/>
                        </w:rPr>
                      </m:ctrlPr>
                    </m:radPr>
                    <m:deg/>
                    <m:e>
                      <m:r>
                        <w:rPr>
                          <w:rFonts w:ascii="Cambria Math" w:hAnsi="Cambria Math"/>
                          <w:lang w:val="en-US"/>
                        </w:rPr>
                        <m:t>var</m:t>
                      </m:r>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x</m:t>
                              </m:r>
                            </m:e>
                          </m:acc>
                        </m:e>
                      </m:d>
                    </m:e>
                  </m:rad>
                </m:den>
              </m:f>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3</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10</m:t>
                  </m:r>
                  <m:r>
                    <w:rPr>
                      <w:rFonts w:ascii="Cambria Math" w:hAnsi="Cambria Math"/>
                      <w:i/>
                      <w:lang w:val="en-US"/>
                    </w:rPr>
                    <w:fldChar w:fldCharType="end"/>
                  </m:r>
                </m:e>
              </m:d>
            </m:e>
          </m:eqArr>
        </m:oMath>
      </m:oMathPara>
    </w:p>
    <w:p w14:paraId="362FE641" w14:textId="59885F9A" w:rsidR="00D507C1" w:rsidRDefault="00D507C1" w:rsidP="00033F9C">
      <w:pPr>
        <w:rPr>
          <w:rFonts w:eastAsiaTheme="minorEastAsia"/>
          <w:lang w:val="en-US"/>
        </w:rPr>
      </w:pPr>
      <w:r>
        <w:rPr>
          <w:rFonts w:eastAsiaTheme="minorEastAsia"/>
          <w:lang w:val="en-US"/>
        </w:rPr>
        <w:t xml:space="preserve">The mean and variation of the data is calculated based on the training data. If the training data is not representative of the actual data on which the network will be called to make predictions on, the normalization might fail producing a </w:t>
      </w:r>
      <w:r w:rsidR="008E5385">
        <w:rPr>
          <w:rFonts w:eastAsiaTheme="minorEastAsia"/>
          <w:lang w:val="en-US"/>
        </w:rPr>
        <w:t>non-centered</w:t>
      </w:r>
      <w:r>
        <w:rPr>
          <w:rFonts w:eastAsiaTheme="minorEastAsia"/>
          <w:lang w:val="en-US"/>
        </w:rPr>
        <w:t xml:space="preserve"> </w:t>
      </w:r>
      <w:r w:rsidR="008E5385">
        <w:rPr>
          <w:rFonts w:eastAsiaTheme="minorEastAsia"/>
          <w:lang w:val="en-US"/>
        </w:rPr>
        <w:t>distribution with a variation much different than 1.</w:t>
      </w:r>
    </w:p>
    <w:p w14:paraId="2B759456" w14:textId="32DABB76" w:rsidR="008E5385" w:rsidRDefault="003A1177" w:rsidP="00033F9C">
      <w:pPr>
        <w:rPr>
          <w:rFonts w:eastAsiaTheme="minorEastAsia"/>
          <w:lang w:val="en-US"/>
        </w:rPr>
      </w:pPr>
      <w:r>
        <w:rPr>
          <w:rFonts w:eastAsiaTheme="minorEastAsia"/>
          <w:lang w:val="en-US"/>
        </w:rPr>
        <w:t xml:space="preserve">After the normalization layer the Hidden layer follow. </w:t>
      </w:r>
      <w:r w:rsidR="00795A25">
        <w:rPr>
          <w:rFonts w:eastAsiaTheme="minorEastAsia"/>
          <w:lang w:val="en-US"/>
        </w:rPr>
        <w:t xml:space="preserve">These layers </w:t>
      </w:r>
      <w:r w:rsidR="009456FB">
        <w:rPr>
          <w:rFonts w:eastAsiaTheme="minorEastAsia"/>
          <w:lang w:val="en-US"/>
        </w:rPr>
        <w:t>differ</w:t>
      </w:r>
      <w:r w:rsidR="00795A25">
        <w:rPr>
          <w:rFonts w:eastAsiaTheme="minorEastAsia"/>
          <w:lang w:val="en-US"/>
        </w:rPr>
        <w:t xml:space="preserve"> in number from model to model. In this </w:t>
      </w:r>
      <w:r w:rsidR="00C75570">
        <w:rPr>
          <w:rFonts w:eastAsiaTheme="minorEastAsia"/>
          <w:lang w:val="en-US"/>
        </w:rPr>
        <w:t xml:space="preserve">work Neural Networks with 1, 2, 4, and 6 Hidden layers will be tested. Each layer has 64 Neurons and </w:t>
      </w:r>
      <w:r w:rsidR="00ED51C0">
        <w:rPr>
          <w:rFonts w:eastAsiaTheme="minorEastAsia"/>
          <w:lang w:val="en-US"/>
        </w:rPr>
        <w:t>uses the RELU activation function.</w:t>
      </w:r>
    </w:p>
    <w:p w14:paraId="77FB8BD8" w14:textId="548C692B" w:rsidR="00DB6C53" w:rsidRDefault="00DB6C53" w:rsidP="00033F9C">
      <w:pPr>
        <w:rPr>
          <w:rFonts w:eastAsiaTheme="minorEastAsia"/>
          <w:lang w:val="en-US"/>
        </w:rPr>
      </w:pPr>
      <w:r>
        <w:rPr>
          <w:rFonts w:eastAsiaTheme="minorEastAsia"/>
          <w:lang w:val="en-US"/>
        </w:rPr>
        <w:lastRenderedPageBreak/>
        <w:t xml:space="preserve">Finaly the output layer is added which uses a linear activation function as this is a regression problem and only has 1 Neuron because the only </w:t>
      </w:r>
      <w:r w:rsidR="009456FB">
        <w:rPr>
          <w:rFonts w:eastAsiaTheme="minorEastAsia"/>
          <w:lang w:val="en-US"/>
        </w:rPr>
        <w:t>prediction that these neural networks make is the flutter speed of the ASW 28 Wing model.</w:t>
      </w:r>
    </w:p>
    <w:p w14:paraId="4ABF9EAB" w14:textId="393C4558" w:rsidR="0003629A" w:rsidRDefault="0003629A" w:rsidP="00033F9C">
      <w:pPr>
        <w:rPr>
          <w:rFonts w:eastAsiaTheme="minorEastAsia"/>
          <w:lang w:val="en-US"/>
        </w:rPr>
      </w:pPr>
    </w:p>
    <w:p w14:paraId="1AC5325F" w14:textId="7D1E6E4D" w:rsidR="00585655" w:rsidRDefault="00585655" w:rsidP="00033F9C">
      <w:pPr>
        <w:rPr>
          <w:rFonts w:eastAsiaTheme="minorEastAsia"/>
          <w:lang w:val="en-US"/>
        </w:rPr>
      </w:pPr>
    </w:p>
    <w:p w14:paraId="0F1B0F51" w14:textId="3E93F6F5" w:rsidR="00585655" w:rsidRDefault="00EF01CA" w:rsidP="00EF01CA">
      <w:pPr>
        <w:pStyle w:val="Caption"/>
        <w:rPr>
          <w:rFonts w:eastAsiaTheme="minorEastAsia"/>
          <w:lang w:val="en-US"/>
        </w:rPr>
      </w:pPr>
      <w:bookmarkStart w:id="232" w:name="_Toc181542475"/>
      <w:r>
        <w:t xml:space="preserve">Table </w:t>
      </w:r>
      <w:fldSimple w:instr=" SEQ Table \* ARABIC ">
        <w:r w:rsidR="0011627E">
          <w:rPr>
            <w:noProof/>
          </w:rPr>
          <w:t>5</w:t>
        </w:r>
      </w:fldSimple>
      <w:r>
        <w:t xml:space="preserve"> Structure of Neural Networks with 1,2,4 &amp;</w:t>
      </w:r>
      <w:r w:rsidR="001F7CEE">
        <w:t xml:space="preserve"> </w:t>
      </w:r>
      <w:r>
        <w:t>6 Hidden Layers</w:t>
      </w:r>
      <w:bookmarkEnd w:id="23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6"/>
        <w:gridCol w:w="3469"/>
      </w:tblGrid>
      <w:tr w:rsidR="00B702BC" w14:paraId="05881687" w14:textId="77777777" w:rsidTr="00EF01CA">
        <w:trPr>
          <w:jc w:val="center"/>
        </w:trPr>
        <w:tc>
          <w:tcPr>
            <w:tcW w:w="2570" w:type="dxa"/>
          </w:tcPr>
          <w:p w14:paraId="1C0D1951" w14:textId="1605A100" w:rsidR="00B702BC" w:rsidRDefault="00B702BC" w:rsidP="00033F9C">
            <w:pPr>
              <w:rPr>
                <w:rFonts w:eastAsiaTheme="minorEastAsia"/>
                <w:lang w:val="en-US"/>
              </w:rPr>
            </w:pPr>
            <w:r>
              <w:rPr>
                <w:rFonts w:eastAsiaTheme="minorEastAsia"/>
                <w:noProof/>
                <w:lang w:val="en-US"/>
              </w:rPr>
              <w:drawing>
                <wp:inline distT="0" distB="0" distL="0" distR="0" wp14:anchorId="70FE2BAD" wp14:editId="7331F1AD">
                  <wp:extent cx="1968500" cy="2217778"/>
                  <wp:effectExtent l="0" t="0" r="0" b="0"/>
                  <wp:docPr id="1347938259" name="structure.png"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38259" name="structure.png" descr="A diagram of a function&#10;&#10;Description automatically generated"/>
                          <pic:cNvPicPr/>
                        </pic:nvPicPr>
                        <pic:blipFill>
                          <a:blip r:link="rId63"/>
                          <a:stretch>
                            <a:fillRect/>
                          </a:stretch>
                        </pic:blipFill>
                        <pic:spPr>
                          <a:xfrm>
                            <a:off x="0" y="0"/>
                            <a:ext cx="1994822" cy="2247433"/>
                          </a:xfrm>
                          <a:prstGeom prst="rect">
                            <a:avLst/>
                          </a:prstGeom>
                        </pic:spPr>
                      </pic:pic>
                    </a:graphicData>
                  </a:graphic>
                </wp:inline>
              </w:drawing>
            </w:r>
          </w:p>
        </w:tc>
        <w:tc>
          <w:tcPr>
            <w:tcW w:w="3104" w:type="dxa"/>
          </w:tcPr>
          <w:p w14:paraId="3D90FA70" w14:textId="2F1587D2" w:rsidR="00B702BC" w:rsidRDefault="00B702BC" w:rsidP="00033F9C">
            <w:pPr>
              <w:rPr>
                <w:rFonts w:eastAsiaTheme="minorEastAsia"/>
                <w:lang w:val="en-US"/>
              </w:rPr>
            </w:pPr>
            <w:r>
              <w:rPr>
                <w:rFonts w:eastAsiaTheme="minorEastAsia"/>
                <w:noProof/>
                <w:lang w:val="en-US"/>
              </w:rPr>
              <w:drawing>
                <wp:inline distT="0" distB="0" distL="0" distR="0" wp14:anchorId="68083F74" wp14:editId="5E117DDF">
                  <wp:extent cx="2061634" cy="3146129"/>
                  <wp:effectExtent l="0" t="0" r="0" b="0"/>
                  <wp:docPr id="1776526071" name="structure.png"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6071" name="structure.png" descr="A diagram of a function&#10;&#10;Description automatically generated"/>
                          <pic:cNvPicPr/>
                        </pic:nvPicPr>
                        <pic:blipFill>
                          <a:blip r:link="rId64"/>
                          <a:stretch>
                            <a:fillRect/>
                          </a:stretch>
                        </pic:blipFill>
                        <pic:spPr>
                          <a:xfrm>
                            <a:off x="0" y="0"/>
                            <a:ext cx="2085449" cy="3182471"/>
                          </a:xfrm>
                          <a:prstGeom prst="rect">
                            <a:avLst/>
                          </a:prstGeom>
                        </pic:spPr>
                      </pic:pic>
                    </a:graphicData>
                  </a:graphic>
                </wp:inline>
              </w:drawing>
            </w:r>
          </w:p>
        </w:tc>
      </w:tr>
      <w:tr w:rsidR="00B702BC" w14:paraId="0353D80F" w14:textId="77777777" w:rsidTr="00EF01CA">
        <w:trPr>
          <w:jc w:val="center"/>
        </w:trPr>
        <w:tc>
          <w:tcPr>
            <w:tcW w:w="2570" w:type="dxa"/>
          </w:tcPr>
          <w:p w14:paraId="67FFC8D5" w14:textId="405EED13" w:rsidR="00B702BC" w:rsidRDefault="00B702BC" w:rsidP="00033F9C">
            <w:pPr>
              <w:rPr>
                <w:rFonts w:eastAsiaTheme="minorEastAsia"/>
                <w:noProof/>
                <w:lang w:val="en-US"/>
              </w:rPr>
            </w:pPr>
            <w:r>
              <w:rPr>
                <w:rFonts w:eastAsiaTheme="minorEastAsia"/>
                <w:noProof/>
                <w:lang w:val="en-US"/>
              </w:rPr>
              <w:lastRenderedPageBreak/>
              <w:drawing>
                <wp:inline distT="0" distB="0" distL="0" distR="0" wp14:anchorId="14B9B7E4" wp14:editId="6016AFF2">
                  <wp:extent cx="1930400" cy="4590990"/>
                  <wp:effectExtent l="0" t="0" r="0" b="635"/>
                  <wp:docPr id="756547254" name="structure.png" descr="A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7254" name="structure.png" descr="A diagram of a function&#10;&#10;Description automatically generated with medium confidence"/>
                          <pic:cNvPicPr/>
                        </pic:nvPicPr>
                        <pic:blipFill>
                          <a:blip r:link="rId65"/>
                          <a:stretch>
                            <a:fillRect/>
                          </a:stretch>
                        </pic:blipFill>
                        <pic:spPr>
                          <a:xfrm>
                            <a:off x="0" y="0"/>
                            <a:ext cx="1948599" cy="4634271"/>
                          </a:xfrm>
                          <a:prstGeom prst="rect">
                            <a:avLst/>
                          </a:prstGeom>
                        </pic:spPr>
                      </pic:pic>
                    </a:graphicData>
                  </a:graphic>
                </wp:inline>
              </w:drawing>
            </w:r>
          </w:p>
        </w:tc>
        <w:tc>
          <w:tcPr>
            <w:tcW w:w="3104" w:type="dxa"/>
          </w:tcPr>
          <w:p w14:paraId="5AC876F5" w14:textId="1B0A2ACE" w:rsidR="00B702BC" w:rsidRDefault="00B702BC" w:rsidP="00033F9C">
            <w:pPr>
              <w:rPr>
                <w:rFonts w:eastAsiaTheme="minorEastAsia"/>
                <w:noProof/>
                <w:lang w:val="en-US"/>
              </w:rPr>
            </w:pPr>
            <w:r>
              <w:rPr>
                <w:rFonts w:eastAsiaTheme="minorEastAsia"/>
                <w:noProof/>
                <w:lang w:val="en-US"/>
              </w:rPr>
              <w:drawing>
                <wp:inline distT="0" distB="0" distL="0" distR="0" wp14:anchorId="7018D403" wp14:editId="3BBFB95B">
                  <wp:extent cx="2065867" cy="6674852"/>
                  <wp:effectExtent l="0" t="0" r="0" b="0"/>
                  <wp:docPr id="660877573" name="Picture 5"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77573" name="Picture 5" descr="A black and white dia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75955" cy="6707447"/>
                          </a:xfrm>
                          <a:prstGeom prst="rect">
                            <a:avLst/>
                          </a:prstGeom>
                        </pic:spPr>
                      </pic:pic>
                    </a:graphicData>
                  </a:graphic>
                </wp:inline>
              </w:drawing>
            </w:r>
          </w:p>
        </w:tc>
      </w:tr>
    </w:tbl>
    <w:p w14:paraId="0BC41AF9" w14:textId="77777777" w:rsidR="00ED51C0" w:rsidRDefault="00ED51C0" w:rsidP="00033F9C">
      <w:pPr>
        <w:rPr>
          <w:rFonts w:eastAsiaTheme="minorEastAsia"/>
          <w:lang w:val="en-US"/>
        </w:rPr>
      </w:pPr>
    </w:p>
    <w:p w14:paraId="507A099A" w14:textId="77777777" w:rsidR="008E5385" w:rsidRPr="00D507C1" w:rsidRDefault="008E5385" w:rsidP="00033F9C">
      <w:pPr>
        <w:rPr>
          <w:rFonts w:eastAsiaTheme="minorEastAsia"/>
          <w:lang w:val="en-US"/>
        </w:rPr>
      </w:pPr>
    </w:p>
    <w:p w14:paraId="2D6542B0" w14:textId="77442673" w:rsidR="00FB3020" w:rsidRDefault="00AB52C3" w:rsidP="0016478C">
      <w:pPr>
        <w:rPr>
          <w:b/>
          <w:bCs/>
          <w:u w:val="single"/>
          <w:lang w:val="en-US"/>
        </w:rPr>
      </w:pPr>
      <w:r>
        <w:rPr>
          <w:b/>
          <w:bCs/>
          <w:u w:val="single"/>
          <w:lang w:val="en-US"/>
        </w:rPr>
        <w:t>Loss Function</w:t>
      </w:r>
    </w:p>
    <w:p w14:paraId="403AB709" w14:textId="7A8A9140" w:rsidR="00AB52C3" w:rsidRDefault="00AB52C3" w:rsidP="0016478C">
      <w:r>
        <w:t>The loss function of choice for this application is the Mean Average Error described in</w:t>
      </w:r>
      <w:r w:rsidR="00676D2E">
        <w:t xml:space="preserve"> Equation</w:t>
      </w:r>
      <w:r>
        <w:t xml:space="preserve"> </w:t>
      </w:r>
      <w:r w:rsidR="00676D2E">
        <w:fldChar w:fldCharType="begin"/>
      </w:r>
      <w:r w:rsidR="00676D2E">
        <w:instrText xml:space="preserve"> REF MAE_Eq \h </w:instrText>
      </w:r>
      <w:r w:rsidR="00676D2E">
        <w:fldChar w:fldCharType="separate"/>
      </w:r>
      <m:oMath>
        <m:r>
          <m:rPr>
            <m:sty m:val="p"/>
          </m:rPr>
          <w:rPr>
            <w:rFonts w:ascii="Cambria Math" w:hAnsi="Cambria Math"/>
            <w:noProof/>
            <w:lang w:val="en-US"/>
          </w:rPr>
          <m:t>2</m:t>
        </m:r>
        <m:r>
          <m:rPr>
            <m:sty m:val="p"/>
          </m:rPr>
          <w:rPr>
            <w:rFonts w:ascii="Cambria Math" w:hAnsi="Cambria Math"/>
            <w:lang w:val="en-US"/>
          </w:rPr>
          <m:t>.</m:t>
        </m:r>
        <m:r>
          <m:rPr>
            <m:sty m:val="p"/>
          </m:rPr>
          <w:rPr>
            <w:rFonts w:ascii="Cambria Math" w:hAnsi="Cambria Math"/>
            <w:noProof/>
            <w:lang w:val="en-US"/>
          </w:rPr>
          <m:t>71</m:t>
        </m:r>
      </m:oMath>
      <w:r w:rsidR="00676D2E">
        <w:fldChar w:fldCharType="end"/>
      </w:r>
      <w:r w:rsidR="00FE37DF">
        <w:t xml:space="preserve"> </w:t>
      </w:r>
      <w:r w:rsidR="00794981">
        <w:t xml:space="preserve">is used because it is easy to interpret as it has the same units as the </w:t>
      </w:r>
      <w:r w:rsidR="0024282B">
        <w:t>output variable and is robust to outliers.</w:t>
      </w:r>
    </w:p>
    <w:p w14:paraId="49A808A2" w14:textId="03D99007" w:rsidR="000E1BA3" w:rsidRDefault="00801F9E" w:rsidP="0016478C">
      <w:pPr>
        <w:rPr>
          <w:b/>
          <w:bCs/>
          <w:u w:val="single"/>
        </w:rPr>
      </w:pPr>
      <w:r>
        <w:rPr>
          <w:b/>
          <w:bCs/>
          <w:u w:val="single"/>
        </w:rPr>
        <w:t>Optimizer</w:t>
      </w:r>
    </w:p>
    <w:p w14:paraId="7E9F5BA3" w14:textId="5CC89E89" w:rsidR="00801F9E" w:rsidRDefault="00801F9E" w:rsidP="0016478C">
      <w:r>
        <w:lastRenderedPageBreak/>
        <w:t xml:space="preserve">The optimizer of </w:t>
      </w:r>
      <w:r w:rsidR="00936852">
        <w:t>choice</w:t>
      </w:r>
      <w:r>
        <w:t xml:space="preserve"> is Adam which is widely used and considered one of the best optimizers with a learning rate of 0.01</w:t>
      </w:r>
    </w:p>
    <w:p w14:paraId="60884D4B" w14:textId="36F483B9" w:rsidR="007B3739" w:rsidRDefault="007B3739" w:rsidP="0016478C">
      <w:pPr>
        <w:rPr>
          <w:b/>
          <w:bCs/>
          <w:u w:val="single"/>
        </w:rPr>
      </w:pPr>
      <w:r>
        <w:rPr>
          <w:b/>
          <w:bCs/>
          <w:u w:val="single"/>
        </w:rPr>
        <w:t>Hyper</w:t>
      </w:r>
      <w:r w:rsidR="00767144">
        <w:rPr>
          <w:b/>
          <w:bCs/>
          <w:u w:val="single"/>
        </w:rPr>
        <w:t xml:space="preserve"> Parameter T</w:t>
      </w:r>
      <w:r>
        <w:rPr>
          <w:b/>
          <w:bCs/>
          <w:u w:val="single"/>
        </w:rPr>
        <w:t>uning</w:t>
      </w:r>
    </w:p>
    <w:p w14:paraId="037B0342" w14:textId="5E8DC4A7" w:rsidR="007B3739" w:rsidRDefault="00767144" w:rsidP="0016478C">
      <w:r>
        <w:t>Finally,</w:t>
      </w:r>
      <w:r w:rsidR="007B3739">
        <w:t xml:space="preserve"> </w:t>
      </w:r>
      <w:r w:rsidR="001A7A4A">
        <w:t xml:space="preserve">a </w:t>
      </w:r>
      <w:r>
        <w:t>Hyper tuned</w:t>
      </w:r>
      <w:r w:rsidR="001A7A4A">
        <w:t xml:space="preserve"> model is constructed using the HyperBand Algorithm. The model is free to </w:t>
      </w:r>
      <w:r>
        <w:t>choose</w:t>
      </w:r>
      <w:r w:rsidR="001A7A4A">
        <w:t xml:space="preserve"> the following </w:t>
      </w:r>
      <w:r>
        <w:t>hyperparameters</w:t>
      </w:r>
      <w:r w:rsidR="001A7A4A">
        <w:t>:</w:t>
      </w:r>
    </w:p>
    <w:p w14:paraId="3C565A3C" w14:textId="0D039539" w:rsidR="00DD1311" w:rsidRDefault="00DD1311" w:rsidP="00DD1311">
      <w:pPr>
        <w:pStyle w:val="ListParagraph"/>
        <w:numPr>
          <w:ilvl w:val="0"/>
          <w:numId w:val="68"/>
        </w:numPr>
      </w:pPr>
      <w:r>
        <w:t>The Number of Hidden layers between 1 and 10</w:t>
      </w:r>
    </w:p>
    <w:p w14:paraId="21CD545E" w14:textId="6E760B08" w:rsidR="00DD1311" w:rsidRPr="00FF1E96" w:rsidRDefault="00DD1311" w:rsidP="00DD1311">
      <w:pPr>
        <w:pStyle w:val="ListParagraph"/>
        <w:numPr>
          <w:ilvl w:val="0"/>
          <w:numId w:val="68"/>
        </w:numPr>
      </w:pPr>
      <w:r>
        <w:t xml:space="preserve">The number of Neurons </w:t>
      </w:r>
      <w:r w:rsidR="00ED1E22">
        <w:t>for each layer</w:t>
      </w:r>
      <w:r w:rsidR="00C11EA9">
        <w:t xml:space="preserve"> from a </w:t>
      </w:r>
      <w:r w:rsidR="006B2176">
        <w:t>discrete</w:t>
      </w:r>
      <w:r w:rsidR="00C11EA9">
        <w:t xml:space="preserve"> set of values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i</m:t>
                </m:r>
              </m:sup>
            </m:sSup>
          </m:e>
        </m:d>
        <m:r>
          <w:rPr>
            <w:rFonts w:ascii="Cambria Math" w:hAnsi="Cambria Math"/>
          </w:rPr>
          <m:t xml:space="preserve"> with i=1,2…10</m:t>
        </m:r>
      </m:oMath>
    </w:p>
    <w:p w14:paraId="0A53DE8F" w14:textId="01F59031" w:rsidR="00FF1E96" w:rsidRPr="00A61ECA" w:rsidRDefault="00FF1E96" w:rsidP="00DD1311">
      <w:pPr>
        <w:pStyle w:val="ListParagraph"/>
        <w:numPr>
          <w:ilvl w:val="0"/>
          <w:numId w:val="68"/>
        </w:numPr>
      </w:pPr>
      <w:r>
        <w:rPr>
          <w:rFonts w:eastAsiaTheme="minorEastAsia"/>
        </w:rPr>
        <w:t xml:space="preserve">The activation function of each layer with the choices being </w:t>
      </w:r>
      <w:r w:rsidR="00A61ECA">
        <w:rPr>
          <w:rFonts w:eastAsiaTheme="minorEastAsia"/>
        </w:rPr>
        <w:t>ReLu, tanh, Leaky ReLu</w:t>
      </w:r>
    </w:p>
    <w:p w14:paraId="32306CAC" w14:textId="02821002" w:rsidR="00A61ECA" w:rsidRPr="00767144" w:rsidRDefault="00A61ECA" w:rsidP="00DD1311">
      <w:pPr>
        <w:pStyle w:val="ListParagraph"/>
        <w:numPr>
          <w:ilvl w:val="0"/>
          <w:numId w:val="68"/>
        </w:numPr>
      </w:pPr>
      <w:r>
        <w:rPr>
          <w:rFonts w:eastAsiaTheme="minorEastAsia"/>
        </w:rPr>
        <w:t>The learning rate of the optimizer</w:t>
      </w:r>
    </w:p>
    <w:p w14:paraId="0AB50896" w14:textId="1990CEF5" w:rsidR="001A7A4A" w:rsidRPr="007B3739" w:rsidRDefault="00767144" w:rsidP="0016478C">
      <w:r>
        <w:t>The structure of this model is not known at this phase as it is a product of the optimization process</w:t>
      </w:r>
      <w:r w:rsidR="009F0386">
        <w:t>.</w:t>
      </w:r>
      <w:r>
        <w:t xml:space="preserve"> </w:t>
      </w:r>
      <w:r w:rsidR="009F0386">
        <w:t>T</w:t>
      </w:r>
      <w:r>
        <w:t>his is why it will be presented in the results section.</w:t>
      </w:r>
    </w:p>
    <w:p w14:paraId="07E6415E" w14:textId="028736AC" w:rsidR="004A6C06" w:rsidRPr="00DF5441" w:rsidRDefault="004A6C06" w:rsidP="00DF5441">
      <w:pPr>
        <w:rPr>
          <w:lang w:val="en-US"/>
        </w:rPr>
      </w:pPr>
    </w:p>
    <w:p w14:paraId="28B713B0" w14:textId="7CDE472E" w:rsidR="00BF6604" w:rsidRDefault="005F6E79" w:rsidP="008471FF">
      <w:pPr>
        <w:rPr>
          <w:lang w:val="en-US"/>
        </w:rPr>
      </w:pPr>
      <w:r>
        <w:rPr>
          <w:lang w:val="en-US"/>
        </w:rPr>
        <w:t xml:space="preserve">The results of the </w:t>
      </w:r>
      <w:r w:rsidR="00E546AC">
        <w:rPr>
          <w:lang w:val="en-US"/>
        </w:rPr>
        <w:t>Neural</w:t>
      </w:r>
      <w:r>
        <w:rPr>
          <w:lang w:val="en-US"/>
        </w:rPr>
        <w:t xml:space="preserve"> network</w:t>
      </w:r>
      <w:r w:rsidR="009F0386">
        <w:rPr>
          <w:lang w:val="en-US"/>
        </w:rPr>
        <w:t>s</w:t>
      </w:r>
      <w:r>
        <w:rPr>
          <w:lang w:val="en-US"/>
        </w:rPr>
        <w:t xml:space="preserve"> are presented in chapter </w:t>
      </w:r>
      <w:r>
        <w:rPr>
          <w:lang w:val="en-US"/>
        </w:rPr>
        <w:fldChar w:fldCharType="begin"/>
      </w:r>
      <w:r>
        <w:rPr>
          <w:lang w:val="en-US"/>
        </w:rPr>
        <w:instrText xml:space="preserve"> REF _Ref175772661 \r \h </w:instrText>
      </w:r>
      <w:r>
        <w:rPr>
          <w:lang w:val="en-US"/>
        </w:rPr>
      </w:r>
      <w:r>
        <w:rPr>
          <w:lang w:val="en-US"/>
        </w:rPr>
        <w:fldChar w:fldCharType="separate"/>
      </w:r>
      <w:r w:rsidR="00BC36D0">
        <w:rPr>
          <w:lang w:val="en-US"/>
        </w:rPr>
        <w:t>4.5</w:t>
      </w:r>
      <w:r>
        <w:rPr>
          <w:lang w:val="en-US"/>
        </w:rPr>
        <w:fldChar w:fldCharType="end"/>
      </w:r>
    </w:p>
    <w:p w14:paraId="38BD076D" w14:textId="77777777" w:rsidR="00BF6604" w:rsidRDefault="00BF6604">
      <w:pPr>
        <w:rPr>
          <w:lang w:val="en-US"/>
        </w:rPr>
      </w:pPr>
      <w:r>
        <w:rPr>
          <w:lang w:val="en-US"/>
        </w:rPr>
        <w:br w:type="page"/>
      </w:r>
    </w:p>
    <w:p w14:paraId="542E3AC3" w14:textId="77777777" w:rsidR="000C142C" w:rsidRPr="00BF6604" w:rsidRDefault="000C142C" w:rsidP="008471FF">
      <w:pPr>
        <w:rPr>
          <w:lang w:val="en-US"/>
        </w:rPr>
      </w:pPr>
    </w:p>
    <w:p w14:paraId="3DCB076F" w14:textId="42D0C7FE" w:rsidR="00033F9C" w:rsidRDefault="00086F64" w:rsidP="00033F9C">
      <w:pPr>
        <w:pStyle w:val="Heading1"/>
        <w:rPr>
          <w:lang w:val="en-US"/>
        </w:rPr>
      </w:pPr>
      <w:bookmarkStart w:id="233" w:name="_Toc180011565"/>
      <w:r>
        <w:rPr>
          <w:lang w:val="en-US"/>
        </w:rPr>
        <w:t>Results</w:t>
      </w:r>
      <w:bookmarkEnd w:id="233"/>
    </w:p>
    <w:p w14:paraId="2E88B2DA" w14:textId="75F48CE7" w:rsidR="00C44FFD" w:rsidRPr="00C44FFD" w:rsidRDefault="00C44FFD" w:rsidP="00C44FFD">
      <w:pPr>
        <w:rPr>
          <w:lang w:val="en-US"/>
        </w:rPr>
      </w:pPr>
      <w:r>
        <w:rPr>
          <w:lang w:val="en-US"/>
        </w:rPr>
        <w:t>The Results chapter</w:t>
      </w:r>
      <w:r w:rsidR="006971CD">
        <w:rPr>
          <w:lang w:val="en-US"/>
        </w:rPr>
        <w:t xml:space="preserve"> studie</w:t>
      </w:r>
      <w:r w:rsidR="004776B4">
        <w:rPr>
          <w:lang w:val="en-US"/>
        </w:rPr>
        <w:t>s</w:t>
      </w:r>
      <w:r w:rsidR="006971CD">
        <w:rPr>
          <w:lang w:val="en-US"/>
        </w:rPr>
        <w:t xml:space="preserve"> the</w:t>
      </w:r>
      <w:r w:rsidR="00E97C14">
        <w:rPr>
          <w:lang w:val="en-US"/>
        </w:rPr>
        <w:t xml:space="preserve"> dynamic </w:t>
      </w:r>
      <w:r w:rsidR="004776B4">
        <w:rPr>
          <w:lang w:val="en-US"/>
        </w:rPr>
        <w:t xml:space="preserve">flutter characteristics </w:t>
      </w:r>
      <w:r w:rsidR="00E97C14">
        <w:rPr>
          <w:lang w:val="en-US"/>
        </w:rPr>
        <w:t xml:space="preserve">of the ASW28 Wing structure. </w:t>
      </w:r>
      <w:r w:rsidR="00A4358E">
        <w:rPr>
          <w:lang w:val="en-US"/>
        </w:rPr>
        <w:t>Furthermore,</w:t>
      </w:r>
      <w:r w:rsidR="00FC4285">
        <w:rPr>
          <w:lang w:val="en-US"/>
        </w:rPr>
        <w:t xml:space="preserve"> the </w:t>
      </w:r>
      <w:r w:rsidR="005556EB">
        <w:rPr>
          <w:lang w:val="en-US"/>
        </w:rPr>
        <w:t>results of the optimization techniques that were implemented are presented here</w:t>
      </w:r>
      <w:r w:rsidR="004654B7">
        <w:rPr>
          <w:lang w:val="en-US"/>
        </w:rPr>
        <w:t xml:space="preserve">. </w:t>
      </w:r>
      <w:r w:rsidR="00A4358E">
        <w:rPr>
          <w:lang w:val="en-US"/>
        </w:rPr>
        <w:t>Finally,</w:t>
      </w:r>
      <w:r w:rsidR="004654B7">
        <w:rPr>
          <w:lang w:val="en-US"/>
        </w:rPr>
        <w:t xml:space="preserve"> the </w:t>
      </w:r>
      <w:r w:rsidR="004A1332">
        <w:rPr>
          <w:lang w:val="en-US"/>
        </w:rPr>
        <w:t xml:space="preserve">potential of Neural </w:t>
      </w:r>
      <w:r w:rsidR="00A4358E">
        <w:rPr>
          <w:lang w:val="en-US"/>
        </w:rPr>
        <w:t>N</w:t>
      </w:r>
      <w:r w:rsidR="004A1332">
        <w:rPr>
          <w:lang w:val="en-US"/>
        </w:rPr>
        <w:t xml:space="preserve">etworks to predict </w:t>
      </w:r>
      <w:r w:rsidR="00A4358E">
        <w:rPr>
          <w:lang w:val="en-US"/>
        </w:rPr>
        <w:t>flutter instability is demonstrated.</w:t>
      </w:r>
    </w:p>
    <w:p w14:paraId="209C463D" w14:textId="7E4148E1" w:rsidR="00B23F7E" w:rsidRDefault="00B23F7E" w:rsidP="00B23F7E">
      <w:pPr>
        <w:pStyle w:val="Heading2"/>
        <w:rPr>
          <w:lang w:val="en-US"/>
        </w:rPr>
      </w:pPr>
      <w:bookmarkStart w:id="234" w:name="_Toc180011566"/>
      <w:r>
        <w:rPr>
          <w:lang w:val="en-US"/>
        </w:rPr>
        <w:t>Modal Analysis</w:t>
      </w:r>
      <w:bookmarkEnd w:id="234"/>
    </w:p>
    <w:p w14:paraId="56EDF9F7" w14:textId="7AF1E38E" w:rsidR="00501B5D" w:rsidRPr="002D0BCE" w:rsidRDefault="00192192" w:rsidP="00192192">
      <w:r>
        <w:rPr>
          <w:lang w:val="en-US"/>
        </w:rPr>
        <w:t xml:space="preserve">To get a better understanding of the </w:t>
      </w:r>
      <w:r w:rsidR="00263330">
        <w:rPr>
          <w:lang w:val="en-US"/>
        </w:rPr>
        <w:t>ways in which this Wing structure oscillates</w:t>
      </w:r>
      <w:r w:rsidR="00F90CBA">
        <w:rPr>
          <w:lang w:val="en-US"/>
        </w:rPr>
        <w:t>,</w:t>
      </w:r>
      <w:r w:rsidR="00263330">
        <w:rPr>
          <w:lang w:val="en-US"/>
        </w:rPr>
        <w:t xml:space="preserve"> a simple modal analysis is </w:t>
      </w:r>
      <w:r w:rsidR="00ED3D8B">
        <w:rPr>
          <w:lang w:val="en-US"/>
        </w:rPr>
        <w:t>performed</w:t>
      </w:r>
      <w:r w:rsidR="00F15627">
        <w:rPr>
          <w:lang w:val="en-US"/>
        </w:rPr>
        <w:t xml:space="preserve">. The eigenmodes and eigenvectors found during this analysis </w:t>
      </w:r>
      <w:r w:rsidR="00D463F0">
        <w:rPr>
          <w:lang w:val="en-US"/>
        </w:rPr>
        <w:t xml:space="preserve">are the eigenvectors and eigenvalues that would be found in a flutter analysis for </w:t>
      </w:r>
      <w:r w:rsidR="00397443">
        <w:rPr>
          <w:lang w:val="en-US"/>
        </w:rPr>
        <w:t>zero airspeed.</w:t>
      </w:r>
      <w:r w:rsidR="00C63EFC">
        <w:rPr>
          <w:lang w:val="en-US"/>
        </w:rPr>
        <w:t xml:space="preserve"> The first 6 modes of the Wing </w:t>
      </w:r>
      <w:r w:rsidR="001A44F7">
        <w:rPr>
          <w:lang w:val="en-US"/>
        </w:rPr>
        <w:t>are shown in the figure below:</w:t>
      </w:r>
    </w:p>
    <w:tbl>
      <w:tblPr>
        <w:tblStyle w:val="TableGrid"/>
        <w:tblW w:w="9504" w:type="dxa"/>
        <w:tblLayout w:type="fixed"/>
        <w:tblLook w:val="04A0" w:firstRow="1" w:lastRow="0" w:firstColumn="1" w:lastColumn="0" w:noHBand="0" w:noVBand="1"/>
      </w:tblPr>
      <w:tblGrid>
        <w:gridCol w:w="4752"/>
        <w:gridCol w:w="4752"/>
      </w:tblGrid>
      <w:tr w:rsidR="00625CB6" w14:paraId="2DFE817A" w14:textId="77777777" w:rsidTr="00625CB6">
        <w:trPr>
          <w:cantSplit/>
        </w:trPr>
        <w:tc>
          <w:tcPr>
            <w:tcW w:w="4752" w:type="dxa"/>
            <w:vAlign w:val="center"/>
          </w:tcPr>
          <w:p w14:paraId="42E4C7CA" w14:textId="7543032B" w:rsidR="001B12E4" w:rsidRPr="001B12E4" w:rsidRDefault="00103056" w:rsidP="00501B5D">
            <w:pPr>
              <w:jc w:val="center"/>
              <w:rPr>
                <w:rFonts w:eastAsiaTheme="minorEastAsia"/>
                <w:lang w:val="en-US"/>
              </w:rPr>
            </w:pPr>
            <w:r>
              <w:rPr>
                <w:lang w:val="en-US"/>
              </w:rPr>
              <w:t>Mode 1</w:t>
            </w:r>
            <w:r w:rsidR="001E7813">
              <w:rPr>
                <w:lang w:val="en-US"/>
              </w:rPr>
              <w:t xml:space="preserve">, </w:t>
            </w:r>
            <m:oMath>
              <m:r>
                <w:rPr>
                  <w:rFonts w:ascii="Cambria Math" w:hAnsi="Cambria Math"/>
                  <w:lang w:val="en-US"/>
                </w:rPr>
                <m:t>f= 1.518 Hz</m:t>
              </m:r>
            </m:oMath>
          </w:p>
          <w:p w14:paraId="485A2FF0" w14:textId="04170395" w:rsidR="00F673AF" w:rsidRDefault="00144405" w:rsidP="00501B5D">
            <w:pPr>
              <w:jc w:val="center"/>
              <w:rPr>
                <w:lang w:val="en-US"/>
              </w:rPr>
            </w:pPr>
            <w:r>
              <w:rPr>
                <w:noProof/>
                <w:lang w:val="en-US"/>
              </w:rPr>
              <w:drawing>
                <wp:inline distT="0" distB="0" distL="0" distR="0" wp14:anchorId="6F87A899" wp14:editId="6168D23F">
                  <wp:extent cx="2880360" cy="1664335"/>
                  <wp:effectExtent l="0" t="0" r="0" b="0"/>
                  <wp:docPr id="458224330" name="mode1_1.518Hz.png" descr="A rainbow colored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4330" name="mode1_1.518Hz.png" descr="A rainbow colored pencil&#10;&#10;Description automatically generated"/>
                          <pic:cNvPicPr/>
                        </pic:nvPicPr>
                        <pic:blipFill>
                          <a:blip r:link="rId67"/>
                          <a:stretch>
                            <a:fillRect/>
                          </a:stretch>
                        </pic:blipFill>
                        <pic:spPr>
                          <a:xfrm>
                            <a:off x="0" y="0"/>
                            <a:ext cx="2880360" cy="1664335"/>
                          </a:xfrm>
                          <a:prstGeom prst="rect">
                            <a:avLst/>
                          </a:prstGeom>
                        </pic:spPr>
                      </pic:pic>
                    </a:graphicData>
                  </a:graphic>
                </wp:inline>
              </w:drawing>
            </w:r>
          </w:p>
        </w:tc>
        <w:tc>
          <w:tcPr>
            <w:tcW w:w="4752" w:type="dxa"/>
            <w:vAlign w:val="center"/>
          </w:tcPr>
          <w:p w14:paraId="42A9793D" w14:textId="029B4B4E" w:rsidR="001B12E4" w:rsidRPr="00EB0DE1" w:rsidRDefault="001B12E4" w:rsidP="00501B5D">
            <w:pPr>
              <w:jc w:val="center"/>
              <w:rPr>
                <w:rFonts w:eastAsiaTheme="minorEastAsia"/>
                <w:lang w:val="en-US"/>
              </w:rPr>
            </w:pPr>
            <w:r>
              <w:rPr>
                <w:lang w:val="en-US"/>
              </w:rPr>
              <w:t>Mode 2</w:t>
            </w:r>
            <w:r w:rsidR="001E7813">
              <w:rPr>
                <w:lang w:val="en-US"/>
              </w:rPr>
              <w:t xml:space="preserve">, </w:t>
            </w:r>
            <m:oMath>
              <m:r>
                <w:rPr>
                  <w:rFonts w:ascii="Cambria Math" w:hAnsi="Cambria Math"/>
                  <w:lang w:val="en-US"/>
                </w:rPr>
                <m:t>f=7.04 Hz</m:t>
              </m:r>
            </m:oMath>
          </w:p>
          <w:p w14:paraId="46EDDB2F" w14:textId="61317D86" w:rsidR="00F673AF" w:rsidRDefault="00144405" w:rsidP="00501B5D">
            <w:pPr>
              <w:jc w:val="center"/>
              <w:rPr>
                <w:lang w:val="en-US"/>
              </w:rPr>
            </w:pPr>
            <w:r>
              <w:rPr>
                <w:noProof/>
                <w:lang w:val="en-US"/>
              </w:rPr>
              <w:drawing>
                <wp:inline distT="0" distB="0" distL="0" distR="0" wp14:anchorId="78FEE691" wp14:editId="0D5693FB">
                  <wp:extent cx="2880360" cy="1664335"/>
                  <wp:effectExtent l="0" t="0" r="0" b="0"/>
                  <wp:docPr id="565954161" name="mode2_7.042Hz.png" descr="A blue and green strip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54161" name="mode2_7.042Hz.png" descr="A blue and green striped object&#10;&#10;Description automatically generated"/>
                          <pic:cNvPicPr/>
                        </pic:nvPicPr>
                        <pic:blipFill>
                          <a:blip r:link="rId68"/>
                          <a:stretch>
                            <a:fillRect/>
                          </a:stretch>
                        </pic:blipFill>
                        <pic:spPr>
                          <a:xfrm>
                            <a:off x="0" y="0"/>
                            <a:ext cx="2880360" cy="1664335"/>
                          </a:xfrm>
                          <a:prstGeom prst="rect">
                            <a:avLst/>
                          </a:prstGeom>
                        </pic:spPr>
                      </pic:pic>
                    </a:graphicData>
                  </a:graphic>
                </wp:inline>
              </w:drawing>
            </w:r>
          </w:p>
        </w:tc>
      </w:tr>
      <w:tr w:rsidR="00625CB6" w14:paraId="5D8703DF" w14:textId="77777777" w:rsidTr="00625CB6">
        <w:trPr>
          <w:cantSplit/>
        </w:trPr>
        <w:tc>
          <w:tcPr>
            <w:tcW w:w="4752" w:type="dxa"/>
            <w:vAlign w:val="center"/>
          </w:tcPr>
          <w:p w14:paraId="66FBD1EE" w14:textId="7AD49B0B" w:rsidR="00EB0DE1" w:rsidRDefault="00EB0DE1" w:rsidP="00501B5D">
            <w:pPr>
              <w:jc w:val="center"/>
              <w:rPr>
                <w:lang w:val="en-US"/>
              </w:rPr>
            </w:pPr>
            <w:r>
              <w:rPr>
                <w:lang w:val="en-US"/>
              </w:rPr>
              <w:t xml:space="preserve">Mode 3, </w:t>
            </w:r>
            <m:oMath>
              <m:r>
                <w:rPr>
                  <w:rFonts w:ascii="Cambria Math" w:hAnsi="Cambria Math"/>
                  <w:lang w:val="en-US"/>
                </w:rPr>
                <m:t>f=7.06 Hz</m:t>
              </m:r>
            </m:oMath>
          </w:p>
          <w:p w14:paraId="17B9F246" w14:textId="71F4092D" w:rsidR="00EB0DE1" w:rsidRDefault="00144405" w:rsidP="00501B5D">
            <w:pPr>
              <w:jc w:val="center"/>
              <w:rPr>
                <w:lang w:val="en-US"/>
              </w:rPr>
            </w:pPr>
            <w:r>
              <w:rPr>
                <w:noProof/>
                <w:lang w:val="en-US"/>
              </w:rPr>
              <w:drawing>
                <wp:inline distT="0" distB="0" distL="0" distR="0" wp14:anchorId="05D52736" wp14:editId="4D77B689">
                  <wp:extent cx="2880360" cy="1664335"/>
                  <wp:effectExtent l="0" t="0" r="0" b="0"/>
                  <wp:docPr id="565949791" name="mode3_7.061Hz.png" descr="A rainbow colored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49791" name="mode3_7.061Hz.png" descr="A rainbow colored pencil&#10;&#10;Description automatically generated"/>
                          <pic:cNvPicPr/>
                        </pic:nvPicPr>
                        <pic:blipFill>
                          <a:blip r:link="rId69"/>
                          <a:stretch>
                            <a:fillRect/>
                          </a:stretch>
                        </pic:blipFill>
                        <pic:spPr>
                          <a:xfrm>
                            <a:off x="0" y="0"/>
                            <a:ext cx="2880360" cy="1664335"/>
                          </a:xfrm>
                          <a:prstGeom prst="rect">
                            <a:avLst/>
                          </a:prstGeom>
                        </pic:spPr>
                      </pic:pic>
                    </a:graphicData>
                  </a:graphic>
                </wp:inline>
              </w:drawing>
            </w:r>
          </w:p>
        </w:tc>
        <w:tc>
          <w:tcPr>
            <w:tcW w:w="4752" w:type="dxa"/>
            <w:vAlign w:val="center"/>
          </w:tcPr>
          <w:p w14:paraId="372FC7A9" w14:textId="6A61126E" w:rsidR="00BF2F7F" w:rsidRDefault="00BF2F7F" w:rsidP="00501B5D">
            <w:pPr>
              <w:jc w:val="center"/>
              <w:rPr>
                <w:lang w:val="en-US"/>
              </w:rPr>
            </w:pPr>
            <w:r>
              <w:rPr>
                <w:lang w:val="en-US"/>
              </w:rPr>
              <w:t xml:space="preserve">Mode 4, </w:t>
            </w:r>
            <m:oMath>
              <m:r>
                <w:rPr>
                  <w:rFonts w:ascii="Cambria Math" w:hAnsi="Cambria Math"/>
                  <w:lang w:val="en-US"/>
                </w:rPr>
                <m:t>f=17.39 Hz</m:t>
              </m:r>
            </m:oMath>
          </w:p>
          <w:p w14:paraId="53902FCF" w14:textId="3A10F264" w:rsidR="00F673AF" w:rsidRDefault="00144405" w:rsidP="00501B5D">
            <w:pPr>
              <w:jc w:val="center"/>
              <w:rPr>
                <w:lang w:val="en-US"/>
              </w:rPr>
            </w:pPr>
            <w:r>
              <w:rPr>
                <w:noProof/>
                <w:lang w:val="en-US"/>
              </w:rPr>
              <w:drawing>
                <wp:inline distT="0" distB="0" distL="0" distR="0" wp14:anchorId="1B2E1CA4" wp14:editId="04A28203">
                  <wp:extent cx="2880360" cy="1664335"/>
                  <wp:effectExtent l="0" t="0" r="0" b="0"/>
                  <wp:docPr id="2000299693" name="mode4_17.386Hz.png" descr="A blue and green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99693" name="mode4_17.386Hz.png" descr="A blue and green knife&#10;&#10;Description automatically generated"/>
                          <pic:cNvPicPr/>
                        </pic:nvPicPr>
                        <pic:blipFill>
                          <a:blip r:link="rId9"/>
                          <a:stretch>
                            <a:fillRect/>
                          </a:stretch>
                        </pic:blipFill>
                        <pic:spPr>
                          <a:xfrm>
                            <a:off x="0" y="0"/>
                            <a:ext cx="2880360" cy="1664335"/>
                          </a:xfrm>
                          <a:prstGeom prst="rect">
                            <a:avLst/>
                          </a:prstGeom>
                        </pic:spPr>
                      </pic:pic>
                    </a:graphicData>
                  </a:graphic>
                </wp:inline>
              </w:drawing>
            </w:r>
          </w:p>
        </w:tc>
      </w:tr>
      <w:tr w:rsidR="00F673AF" w14:paraId="1E18560E" w14:textId="77777777" w:rsidTr="00625CB6">
        <w:trPr>
          <w:cantSplit/>
        </w:trPr>
        <w:tc>
          <w:tcPr>
            <w:tcW w:w="4752" w:type="dxa"/>
            <w:vAlign w:val="center"/>
          </w:tcPr>
          <w:p w14:paraId="035F2E37" w14:textId="1FE08C9D" w:rsidR="00C01D3C" w:rsidRDefault="00C01D3C" w:rsidP="00501B5D">
            <w:pPr>
              <w:jc w:val="center"/>
              <w:rPr>
                <w:lang w:val="en-US"/>
              </w:rPr>
            </w:pPr>
            <w:r>
              <w:rPr>
                <w:lang w:val="en-US"/>
              </w:rPr>
              <w:t xml:space="preserve">Mode 5, </w:t>
            </w:r>
            <m:oMath>
              <m:r>
                <w:rPr>
                  <w:rFonts w:ascii="Cambria Math" w:hAnsi="Cambria Math"/>
                  <w:lang w:val="en-US"/>
                </w:rPr>
                <m:t>f=30.01 Hz</m:t>
              </m:r>
            </m:oMath>
          </w:p>
          <w:p w14:paraId="1FAC5C87" w14:textId="43B11B54" w:rsidR="00C01D3C" w:rsidRDefault="00144405" w:rsidP="00501B5D">
            <w:pPr>
              <w:jc w:val="center"/>
              <w:rPr>
                <w:lang w:val="en-US"/>
              </w:rPr>
            </w:pPr>
            <w:r>
              <w:rPr>
                <w:noProof/>
                <w:lang w:val="en-US"/>
              </w:rPr>
              <w:drawing>
                <wp:inline distT="0" distB="0" distL="0" distR="0" wp14:anchorId="2E529B55" wp14:editId="69625134">
                  <wp:extent cx="2880360" cy="1664335"/>
                  <wp:effectExtent l="0" t="0" r="0" b="0"/>
                  <wp:docPr id="1475631328" name="mode5_30.0168Hz.png" descr="A blue and r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31328" name="mode5_30.0168Hz.png" descr="A blue and red object&#10;&#10;Description automatically generated"/>
                          <pic:cNvPicPr/>
                        </pic:nvPicPr>
                        <pic:blipFill>
                          <a:blip r:link="rId70"/>
                          <a:stretch>
                            <a:fillRect/>
                          </a:stretch>
                        </pic:blipFill>
                        <pic:spPr>
                          <a:xfrm>
                            <a:off x="0" y="0"/>
                            <a:ext cx="2880360" cy="1664335"/>
                          </a:xfrm>
                          <a:prstGeom prst="rect">
                            <a:avLst/>
                          </a:prstGeom>
                        </pic:spPr>
                      </pic:pic>
                    </a:graphicData>
                  </a:graphic>
                </wp:inline>
              </w:drawing>
            </w:r>
          </w:p>
        </w:tc>
        <w:tc>
          <w:tcPr>
            <w:tcW w:w="4752" w:type="dxa"/>
            <w:vAlign w:val="center"/>
          </w:tcPr>
          <w:p w14:paraId="2C2D2673" w14:textId="6D566A2A" w:rsidR="00B840FF" w:rsidRDefault="00B840FF" w:rsidP="00501B5D">
            <w:pPr>
              <w:jc w:val="center"/>
              <w:rPr>
                <w:lang w:val="en-US"/>
              </w:rPr>
            </w:pPr>
            <w:r>
              <w:rPr>
                <w:lang w:val="en-US"/>
              </w:rPr>
              <w:t xml:space="preserve">Mode 6, </w:t>
            </w:r>
            <m:oMath>
              <m:r>
                <w:rPr>
                  <w:rFonts w:ascii="Cambria Math" w:hAnsi="Cambria Math"/>
                  <w:lang w:val="en-US"/>
                </w:rPr>
                <m:t>f=33.99 Hz</m:t>
              </m:r>
            </m:oMath>
          </w:p>
          <w:p w14:paraId="32666AB4" w14:textId="3378657F" w:rsidR="00B840FF" w:rsidRDefault="00144405" w:rsidP="001A44F7">
            <w:pPr>
              <w:keepNext/>
              <w:jc w:val="center"/>
              <w:rPr>
                <w:lang w:val="en-US"/>
              </w:rPr>
            </w:pPr>
            <w:r>
              <w:rPr>
                <w:noProof/>
                <w:lang w:val="en-US"/>
              </w:rPr>
              <w:drawing>
                <wp:inline distT="0" distB="0" distL="0" distR="0" wp14:anchorId="4E501B42" wp14:editId="7BD226DB">
                  <wp:extent cx="2880360" cy="1664335"/>
                  <wp:effectExtent l="0" t="0" r="0" b="0"/>
                  <wp:docPr id="1111100325" name="mode6 33.998Hz.png" descr="A close-up of a finger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00325" name="mode6 33.998Hz.png" descr="A close-up of a fingerprint&#10;&#10;Description automatically generated"/>
                          <pic:cNvPicPr/>
                        </pic:nvPicPr>
                        <pic:blipFill>
                          <a:blip r:link="rId71"/>
                          <a:stretch>
                            <a:fillRect/>
                          </a:stretch>
                        </pic:blipFill>
                        <pic:spPr>
                          <a:xfrm>
                            <a:off x="0" y="0"/>
                            <a:ext cx="2880360" cy="1664335"/>
                          </a:xfrm>
                          <a:prstGeom prst="rect">
                            <a:avLst/>
                          </a:prstGeom>
                        </pic:spPr>
                      </pic:pic>
                    </a:graphicData>
                  </a:graphic>
                </wp:inline>
              </w:drawing>
            </w:r>
          </w:p>
        </w:tc>
      </w:tr>
    </w:tbl>
    <w:p w14:paraId="09F42C2E" w14:textId="47942FE3" w:rsidR="00ED3D8B" w:rsidRDefault="001A44F7" w:rsidP="001A44F7">
      <w:pPr>
        <w:pStyle w:val="Caption"/>
        <w:rPr>
          <w:lang w:val="en-US"/>
        </w:rPr>
      </w:pPr>
      <w:bookmarkStart w:id="235" w:name="_Ref175743091"/>
      <w:bookmarkStart w:id="236" w:name="_Toc180011621"/>
      <w:r>
        <w:t xml:space="preserve">Figure </w:t>
      </w:r>
      <w:fldSimple w:instr=" STYLEREF 1 \s ">
        <w:r w:rsidR="00BC36D0">
          <w:rPr>
            <w:noProof/>
          </w:rPr>
          <w:t>4</w:t>
        </w:r>
      </w:fldSimple>
      <w:r w:rsidR="00FA237D">
        <w:noBreakHyphen/>
      </w:r>
      <w:fldSimple w:instr=" SEQ Figure \* ARABIC \s 1 ">
        <w:r w:rsidR="00BC36D0">
          <w:rPr>
            <w:noProof/>
          </w:rPr>
          <w:t>1</w:t>
        </w:r>
      </w:fldSimple>
      <w:bookmarkEnd w:id="235"/>
      <w:r>
        <w:t>First six Eigenmodes of ASW 28 Wing</w:t>
      </w:r>
      <w:bookmarkEnd w:id="236"/>
    </w:p>
    <w:p w14:paraId="5DB100D3" w14:textId="6ED3CD44" w:rsidR="00397443" w:rsidRDefault="00FB12B0" w:rsidP="00192192">
      <w:pPr>
        <w:rPr>
          <w:lang w:val="en-US"/>
        </w:rPr>
      </w:pPr>
      <w:r>
        <w:rPr>
          <w:lang w:val="en-US"/>
        </w:rPr>
        <w:t xml:space="preserve">From </w:t>
      </w:r>
      <w:r>
        <w:rPr>
          <w:lang w:val="en-US"/>
        </w:rPr>
        <w:fldChar w:fldCharType="begin"/>
      </w:r>
      <w:r>
        <w:rPr>
          <w:lang w:val="en-US"/>
        </w:rPr>
        <w:instrText xml:space="preserve"> REF _Ref175743091 \h </w:instrText>
      </w:r>
      <w:r>
        <w:rPr>
          <w:lang w:val="en-US"/>
        </w:rPr>
      </w:r>
      <w:r>
        <w:rPr>
          <w:lang w:val="en-US"/>
        </w:rPr>
        <w:fldChar w:fldCharType="separate"/>
      </w:r>
      <w:r w:rsidR="00BC36D0">
        <w:t xml:space="preserve">Figure </w:t>
      </w:r>
      <w:r w:rsidR="00BC36D0">
        <w:rPr>
          <w:noProof/>
        </w:rPr>
        <w:t>4</w:t>
      </w:r>
      <w:r w:rsidR="00BC36D0">
        <w:noBreakHyphen/>
      </w:r>
      <w:r w:rsidR="00BC36D0">
        <w:rPr>
          <w:noProof/>
        </w:rPr>
        <w:t>1</w:t>
      </w:r>
      <w:r>
        <w:rPr>
          <w:lang w:val="en-US"/>
        </w:rPr>
        <w:fldChar w:fldCharType="end"/>
      </w:r>
      <w:r>
        <w:rPr>
          <w:lang w:val="en-US"/>
        </w:rPr>
        <w:t xml:space="preserve"> </w:t>
      </w:r>
      <w:r w:rsidR="00175E59">
        <w:rPr>
          <w:lang w:val="en-US"/>
        </w:rPr>
        <w:t>one can observe the following:</w:t>
      </w:r>
    </w:p>
    <w:p w14:paraId="13EBC3DB" w14:textId="797BA538" w:rsidR="00175E59" w:rsidRDefault="00175E59" w:rsidP="00175E59">
      <w:pPr>
        <w:pStyle w:val="ListParagraph"/>
        <w:numPr>
          <w:ilvl w:val="0"/>
          <w:numId w:val="43"/>
        </w:numPr>
        <w:rPr>
          <w:lang w:val="en-US"/>
        </w:rPr>
      </w:pPr>
      <w:r>
        <w:rPr>
          <w:lang w:val="en-US"/>
        </w:rPr>
        <w:lastRenderedPageBreak/>
        <w:t>The first eigenmode has a particula</w:t>
      </w:r>
      <w:r w:rsidR="00211B79">
        <w:rPr>
          <w:lang w:val="en-US"/>
        </w:rPr>
        <w:t>rly low frequency indicating that the wing is quite flexible in that direction.</w:t>
      </w:r>
    </w:p>
    <w:p w14:paraId="309691A9" w14:textId="77777777" w:rsidR="00FD1988" w:rsidRDefault="00211B79" w:rsidP="00D12768">
      <w:pPr>
        <w:pStyle w:val="ListParagraph"/>
        <w:numPr>
          <w:ilvl w:val="0"/>
          <w:numId w:val="43"/>
        </w:numPr>
        <w:rPr>
          <w:lang w:val="en-US"/>
        </w:rPr>
      </w:pPr>
      <w:r>
        <w:rPr>
          <w:lang w:val="en-US"/>
        </w:rPr>
        <w:t xml:space="preserve">Modes </w:t>
      </w:r>
      <w:r w:rsidR="00085A7B">
        <w:rPr>
          <w:lang w:val="en-US"/>
        </w:rPr>
        <w:t xml:space="preserve">1, 2, 4 and 5 are all bending modes about the </w:t>
      </w:r>
      <w:r w:rsidR="004517E8">
        <w:rPr>
          <w:lang w:val="en-US"/>
        </w:rPr>
        <w:t>x-axis with an increasing number of nodes (stationary points) on the Wing.</w:t>
      </w:r>
    </w:p>
    <w:p w14:paraId="1F5D3330" w14:textId="77777777" w:rsidR="00FD1988" w:rsidRDefault="004517E8" w:rsidP="00FD1988">
      <w:pPr>
        <w:pStyle w:val="ListParagraph"/>
        <w:numPr>
          <w:ilvl w:val="1"/>
          <w:numId w:val="43"/>
        </w:numPr>
        <w:rPr>
          <w:lang w:val="en-US"/>
        </w:rPr>
      </w:pPr>
      <w:r>
        <w:rPr>
          <w:lang w:val="en-US"/>
        </w:rPr>
        <w:t xml:space="preserve">Mode 1 is the simplest with just one node at the rooth of the wing. </w:t>
      </w:r>
      <w:r w:rsidR="009D403A">
        <w:rPr>
          <w:lang w:val="en-US"/>
        </w:rPr>
        <w:t>As the frequency increases so does the complexity of the bending motion and the number of nodes.</w:t>
      </w:r>
    </w:p>
    <w:p w14:paraId="091D794E" w14:textId="1B5ECFF9" w:rsidR="00D12768" w:rsidRDefault="009D403A" w:rsidP="00FD1988">
      <w:pPr>
        <w:pStyle w:val="ListParagraph"/>
        <w:numPr>
          <w:ilvl w:val="1"/>
          <w:numId w:val="43"/>
        </w:numPr>
        <w:rPr>
          <w:lang w:val="en-US"/>
        </w:rPr>
      </w:pPr>
      <w:r>
        <w:rPr>
          <w:lang w:val="en-US"/>
        </w:rPr>
        <w:t xml:space="preserve"> Mode 2 has two nodes</w:t>
      </w:r>
      <w:r w:rsidR="00D12768">
        <w:rPr>
          <w:lang w:val="en-US"/>
        </w:rPr>
        <w:t xml:space="preserve"> one at the root of the wing and one at about three quarters of the Wingspan</w:t>
      </w:r>
    </w:p>
    <w:p w14:paraId="652372FE" w14:textId="36A407E4" w:rsidR="00FD1988" w:rsidRDefault="00FD1988" w:rsidP="00FD1988">
      <w:pPr>
        <w:pStyle w:val="ListParagraph"/>
        <w:numPr>
          <w:ilvl w:val="1"/>
          <w:numId w:val="43"/>
        </w:numPr>
        <w:rPr>
          <w:lang w:val="en-US"/>
        </w:rPr>
      </w:pPr>
      <w:r>
        <w:rPr>
          <w:lang w:val="en-US"/>
        </w:rPr>
        <w:t xml:space="preserve">Mode 4 has three nodes </w:t>
      </w:r>
      <w:r w:rsidR="009066D7">
        <w:rPr>
          <w:lang w:val="en-US"/>
        </w:rPr>
        <w:t>one at the root of the wing, one in the middle and one approximately 5/6ths of the Wingspan</w:t>
      </w:r>
    </w:p>
    <w:p w14:paraId="2BC22795" w14:textId="5C50BD4B" w:rsidR="009066D7" w:rsidRDefault="009066D7" w:rsidP="00FD1988">
      <w:pPr>
        <w:pStyle w:val="ListParagraph"/>
        <w:numPr>
          <w:ilvl w:val="1"/>
          <w:numId w:val="43"/>
        </w:numPr>
        <w:rPr>
          <w:lang w:val="en-US"/>
        </w:rPr>
      </w:pPr>
      <w:r>
        <w:rPr>
          <w:lang w:val="en-US"/>
        </w:rPr>
        <w:t xml:space="preserve">Mode 5 </w:t>
      </w:r>
      <w:r w:rsidR="00E52918">
        <w:rPr>
          <w:lang w:val="en-US"/>
        </w:rPr>
        <w:t xml:space="preserve">has four nodes spread across the Wingspan but also exhibits some signs of </w:t>
      </w:r>
      <w:r w:rsidR="009C48C9">
        <w:rPr>
          <w:lang w:val="en-US"/>
        </w:rPr>
        <w:t xml:space="preserve">plate </w:t>
      </w:r>
      <w:r w:rsidR="0068384A">
        <w:rPr>
          <w:lang w:val="en-US"/>
        </w:rPr>
        <w:t>vibration on the upper surface of the Wing close to the root, where the ribs are farthest apart and there exist</w:t>
      </w:r>
      <w:r w:rsidR="00CE0D82">
        <w:rPr>
          <w:lang w:val="en-US"/>
        </w:rPr>
        <w:t>s</w:t>
      </w:r>
      <w:r w:rsidR="0068384A">
        <w:rPr>
          <w:lang w:val="en-US"/>
        </w:rPr>
        <w:t xml:space="preserve"> a large section of </w:t>
      </w:r>
      <w:r w:rsidR="00347922">
        <w:rPr>
          <w:lang w:val="en-US"/>
        </w:rPr>
        <w:t>Wing skin which is unsupported.</w:t>
      </w:r>
    </w:p>
    <w:p w14:paraId="24807FF1" w14:textId="54F3B514" w:rsidR="000E27B4" w:rsidRPr="000C142C" w:rsidRDefault="00347922" w:rsidP="000E27B4">
      <w:pPr>
        <w:pStyle w:val="ListParagraph"/>
        <w:numPr>
          <w:ilvl w:val="0"/>
          <w:numId w:val="43"/>
        </w:numPr>
        <w:rPr>
          <w:lang w:val="en-US"/>
        </w:rPr>
      </w:pPr>
      <w:r>
        <w:rPr>
          <w:lang w:val="en-US"/>
        </w:rPr>
        <w:t xml:space="preserve">Modes 3 and 6 are bending about the </w:t>
      </w:r>
      <w:r w:rsidR="008E7720">
        <w:rPr>
          <w:lang w:val="en-US"/>
        </w:rPr>
        <w:t xml:space="preserve">z-axis. Mode </w:t>
      </w:r>
      <w:r w:rsidR="000E27B4">
        <w:rPr>
          <w:lang w:val="en-US"/>
        </w:rPr>
        <w:t>3</w:t>
      </w:r>
      <w:r w:rsidR="008E7720">
        <w:rPr>
          <w:lang w:val="en-US"/>
        </w:rPr>
        <w:t xml:space="preserve"> has only one node while mode 6 has two.</w:t>
      </w:r>
    </w:p>
    <w:p w14:paraId="0643A1CA" w14:textId="77777777" w:rsidR="000C142C" w:rsidRPr="002D0BCE" w:rsidRDefault="000C142C" w:rsidP="000C142C"/>
    <w:p w14:paraId="5532D4E6" w14:textId="77777777" w:rsidR="000C142C" w:rsidRPr="002D0BCE" w:rsidRDefault="000C142C" w:rsidP="000C142C"/>
    <w:p w14:paraId="5AEEA4EB" w14:textId="77777777" w:rsidR="000C142C" w:rsidRPr="002D0BCE" w:rsidRDefault="000C142C" w:rsidP="000C142C"/>
    <w:p w14:paraId="7BF1DA12" w14:textId="77777777" w:rsidR="000C142C" w:rsidRPr="002D0BCE" w:rsidRDefault="000C142C" w:rsidP="000C142C"/>
    <w:p w14:paraId="57D26667" w14:textId="77777777" w:rsidR="000C142C" w:rsidRPr="002D0BCE" w:rsidRDefault="000C142C" w:rsidP="000C142C"/>
    <w:p w14:paraId="13E10167" w14:textId="77777777" w:rsidR="000C142C" w:rsidRPr="002D0BCE" w:rsidRDefault="000C142C" w:rsidP="000C142C"/>
    <w:p w14:paraId="70AADC25" w14:textId="77777777" w:rsidR="000C142C" w:rsidRPr="002D0BCE" w:rsidRDefault="000C142C" w:rsidP="000C142C"/>
    <w:p w14:paraId="419B2323" w14:textId="77777777" w:rsidR="000C142C" w:rsidRPr="002D0BCE" w:rsidRDefault="000C142C" w:rsidP="000C142C"/>
    <w:p w14:paraId="33AF0B85" w14:textId="77777777" w:rsidR="000C142C" w:rsidRPr="002D0BCE" w:rsidRDefault="000C142C" w:rsidP="000C142C"/>
    <w:p w14:paraId="10DB3AB0" w14:textId="77777777" w:rsidR="000C142C" w:rsidRPr="002D0BCE" w:rsidRDefault="000C142C" w:rsidP="000C142C"/>
    <w:p w14:paraId="2068539E" w14:textId="77777777" w:rsidR="000C142C" w:rsidRPr="002D0BCE" w:rsidRDefault="000C142C" w:rsidP="000C142C"/>
    <w:p w14:paraId="61EC8304" w14:textId="77777777" w:rsidR="000C142C" w:rsidRPr="002D0BCE" w:rsidRDefault="000C142C" w:rsidP="000C142C"/>
    <w:p w14:paraId="67178E3E" w14:textId="77777777" w:rsidR="000C142C" w:rsidRPr="002D0BCE" w:rsidRDefault="000C142C" w:rsidP="000C142C"/>
    <w:p w14:paraId="51949017" w14:textId="77777777" w:rsidR="000C142C" w:rsidRPr="002D0BCE" w:rsidRDefault="000C142C" w:rsidP="000C142C"/>
    <w:p w14:paraId="1A1262D8" w14:textId="77777777" w:rsidR="000C142C" w:rsidRPr="002D0BCE" w:rsidRDefault="000C142C" w:rsidP="000C142C"/>
    <w:p w14:paraId="1929CDB1" w14:textId="77777777" w:rsidR="000C142C" w:rsidRPr="002D0BCE" w:rsidRDefault="000C142C" w:rsidP="000C142C"/>
    <w:p w14:paraId="0F581C52" w14:textId="77777777" w:rsidR="000C142C" w:rsidRPr="002D0BCE" w:rsidRDefault="000C142C" w:rsidP="000C142C"/>
    <w:p w14:paraId="547F3E4D" w14:textId="77777777" w:rsidR="000C142C" w:rsidRPr="002D0BCE" w:rsidRDefault="000C142C" w:rsidP="000C142C"/>
    <w:p w14:paraId="1B29CE4F" w14:textId="77777777" w:rsidR="000C142C" w:rsidRPr="002D0BCE" w:rsidRDefault="000C142C" w:rsidP="000C142C"/>
    <w:p w14:paraId="621BD641" w14:textId="77777777" w:rsidR="000C142C" w:rsidRPr="002D0BCE" w:rsidRDefault="000C142C" w:rsidP="000C142C"/>
    <w:p w14:paraId="77917D4A" w14:textId="0325ED72" w:rsidR="00B23F7E" w:rsidRDefault="00B23F7E" w:rsidP="00B23F7E">
      <w:pPr>
        <w:pStyle w:val="Heading2"/>
        <w:rPr>
          <w:lang w:val="en-US"/>
        </w:rPr>
      </w:pPr>
      <w:bookmarkStart w:id="237" w:name="_Ref175772570"/>
      <w:bookmarkStart w:id="238" w:name="_Toc180011567"/>
      <w:r>
        <w:rPr>
          <w:lang w:val="en-US"/>
        </w:rPr>
        <w:t>Initial Flutter Analysis</w:t>
      </w:r>
      <w:bookmarkEnd w:id="237"/>
      <w:bookmarkEnd w:id="238"/>
    </w:p>
    <w:p w14:paraId="5ECC02E2" w14:textId="38B482CA" w:rsidR="005253E4" w:rsidRPr="005253E4" w:rsidRDefault="005253E4" w:rsidP="005253E4">
      <w:pPr>
        <w:rPr>
          <w:lang w:val="en-US"/>
        </w:rPr>
      </w:pPr>
      <w:r>
        <w:rPr>
          <w:lang w:val="en-US"/>
        </w:rPr>
        <w:t xml:space="preserve">By applying the methodology developed in chapter </w:t>
      </w:r>
      <w:r w:rsidR="006E57C0">
        <w:rPr>
          <w:lang w:val="en-US"/>
        </w:rPr>
        <w:fldChar w:fldCharType="begin"/>
      </w:r>
      <w:r w:rsidR="006E57C0">
        <w:rPr>
          <w:lang w:val="en-US"/>
        </w:rPr>
        <w:instrText xml:space="preserve"> REF _Ref175744290 \r \h </w:instrText>
      </w:r>
      <w:r w:rsidR="006E57C0">
        <w:rPr>
          <w:lang w:val="en-US"/>
        </w:rPr>
      </w:r>
      <w:r w:rsidR="006E57C0">
        <w:rPr>
          <w:lang w:val="en-US"/>
        </w:rPr>
        <w:fldChar w:fldCharType="separate"/>
      </w:r>
      <w:r w:rsidR="00BC36D0">
        <w:rPr>
          <w:lang w:val="en-US"/>
        </w:rPr>
        <w:t>3.2</w:t>
      </w:r>
      <w:r w:rsidR="006E57C0">
        <w:rPr>
          <w:lang w:val="en-US"/>
        </w:rPr>
        <w:fldChar w:fldCharType="end"/>
      </w:r>
      <w:r w:rsidR="006E57C0">
        <w:rPr>
          <w:lang w:val="en-US"/>
        </w:rPr>
        <w:t xml:space="preserve"> </w:t>
      </w:r>
      <w:r w:rsidR="009229BD">
        <w:rPr>
          <w:lang w:val="en-US"/>
        </w:rPr>
        <w:t xml:space="preserve">to </w:t>
      </w:r>
      <w:r w:rsidR="00301061">
        <w:rPr>
          <w:lang w:val="en-US"/>
        </w:rPr>
        <w:t>the</w:t>
      </w:r>
      <w:r w:rsidR="009229BD">
        <w:rPr>
          <w:lang w:val="en-US"/>
        </w:rPr>
        <w:t xml:space="preserve"> model</w:t>
      </w:r>
      <w:r w:rsidR="00DA5E3E">
        <w:rPr>
          <w:lang w:val="en-US"/>
        </w:rPr>
        <w:t xml:space="preserve"> the following results are obtained</w:t>
      </w:r>
      <w:r w:rsidR="006E57C0">
        <w:rPr>
          <w:lang w:val="en-US"/>
        </w:rPr>
        <w:t>:</w:t>
      </w:r>
    </w:p>
    <w:p w14:paraId="76FB7141" w14:textId="77777777" w:rsidR="0009328B" w:rsidRDefault="00DB4B7F" w:rsidP="0009328B">
      <w:pPr>
        <w:keepNext/>
      </w:pPr>
      <w:r>
        <w:rPr>
          <w:noProof/>
        </w:rPr>
        <w:drawing>
          <wp:inline distT="0" distB="0" distL="0" distR="0" wp14:anchorId="0AEF153F" wp14:editId="4829A023">
            <wp:extent cx="5731510" cy="4303395"/>
            <wp:effectExtent l="0" t="0" r="2540" b="1905"/>
            <wp:docPr id="364651313" name="InitialFlutt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51313" name="InitialFlutter.svg"/>
                    <pic:cNvPicPr/>
                  </pic:nvPicPr>
                  <pic:blipFill>
                    <a:blip r:embed="rId72">
                      <a:extLst>
                        <a:ext uri="{96DAC541-7B7A-43D3-8B79-37D633B846F1}">
                          <asvg:svgBlip xmlns:asvg="http://schemas.microsoft.com/office/drawing/2016/SVG/main" r:link="rId73"/>
                        </a:ext>
                      </a:extLst>
                    </a:blip>
                    <a:stretch>
                      <a:fillRect/>
                    </a:stretch>
                  </pic:blipFill>
                  <pic:spPr>
                    <a:xfrm>
                      <a:off x="0" y="0"/>
                      <a:ext cx="5731510" cy="4303395"/>
                    </a:xfrm>
                    <a:prstGeom prst="rect">
                      <a:avLst/>
                    </a:prstGeom>
                  </pic:spPr>
                </pic:pic>
              </a:graphicData>
            </a:graphic>
          </wp:inline>
        </w:drawing>
      </w:r>
    </w:p>
    <w:p w14:paraId="6148BE4A" w14:textId="4D92364E" w:rsidR="00301061" w:rsidRPr="00301061" w:rsidRDefault="0009328B" w:rsidP="004F75F9">
      <w:pPr>
        <w:pStyle w:val="Caption"/>
      </w:pPr>
      <w:bookmarkStart w:id="239" w:name="_Ref175745736"/>
      <w:bookmarkStart w:id="240" w:name="_Ref175745696"/>
      <w:bookmarkStart w:id="241" w:name="_Toc180011622"/>
      <w:r>
        <w:t xml:space="preserve">Figure </w:t>
      </w:r>
      <w:fldSimple w:instr=" STYLEREF 1 \s ">
        <w:r w:rsidR="00BC36D0">
          <w:rPr>
            <w:noProof/>
          </w:rPr>
          <w:t>4</w:t>
        </w:r>
      </w:fldSimple>
      <w:r w:rsidR="00FA237D">
        <w:noBreakHyphen/>
      </w:r>
      <w:fldSimple w:instr=" SEQ Figure \* ARABIC \s 1 ">
        <w:r w:rsidR="00BC36D0">
          <w:rPr>
            <w:noProof/>
          </w:rPr>
          <w:t>2</w:t>
        </w:r>
      </w:fldSimple>
      <w:bookmarkEnd w:id="239"/>
      <w:r>
        <w:t xml:space="preserve"> Initial Flutter plot for the first four modes</w:t>
      </w:r>
      <w:bookmarkEnd w:id="240"/>
      <w:r w:rsidR="002E4086">
        <w:t>.</w:t>
      </w:r>
      <w:bookmarkEnd w:id="241"/>
      <w:r w:rsidR="002E4086">
        <w:t xml:space="preserve"> </w:t>
      </w:r>
    </w:p>
    <w:p w14:paraId="2C9DFE16" w14:textId="77777777" w:rsidR="0009328B" w:rsidRDefault="00DB4B7F" w:rsidP="0009328B">
      <w:pPr>
        <w:keepNext/>
      </w:pPr>
      <w:r>
        <w:rPr>
          <w:noProof/>
        </w:rPr>
        <w:lastRenderedPageBreak/>
        <w:drawing>
          <wp:inline distT="0" distB="0" distL="0" distR="0" wp14:anchorId="0E0CFE82" wp14:editId="7FF12CDD">
            <wp:extent cx="5731510" cy="4303395"/>
            <wp:effectExtent l="0" t="0" r="2540" b="1905"/>
            <wp:docPr id="547868797" name="InitialFlutterMode3.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68797" name="InitialFlutterMode3.svg"/>
                    <pic:cNvPicPr/>
                  </pic:nvPicPr>
                  <pic:blipFill>
                    <a:blip r:embed="rId74">
                      <a:extLst>
                        <a:ext uri="{96DAC541-7B7A-43D3-8B79-37D633B846F1}">
                          <asvg:svgBlip xmlns:asvg="http://schemas.microsoft.com/office/drawing/2016/SVG/main" r:link="rId75"/>
                        </a:ext>
                      </a:extLst>
                    </a:blip>
                    <a:stretch>
                      <a:fillRect/>
                    </a:stretch>
                  </pic:blipFill>
                  <pic:spPr>
                    <a:xfrm>
                      <a:off x="0" y="0"/>
                      <a:ext cx="5731510" cy="4303395"/>
                    </a:xfrm>
                    <a:prstGeom prst="rect">
                      <a:avLst/>
                    </a:prstGeom>
                  </pic:spPr>
                </pic:pic>
              </a:graphicData>
            </a:graphic>
          </wp:inline>
        </w:drawing>
      </w:r>
    </w:p>
    <w:p w14:paraId="18E8CAD0" w14:textId="3E7E3F7F" w:rsidR="00983E18" w:rsidRDefault="0009328B" w:rsidP="0009328B">
      <w:pPr>
        <w:pStyle w:val="Caption"/>
      </w:pPr>
      <w:bookmarkStart w:id="242" w:name="_Ref175745731"/>
      <w:bookmarkStart w:id="243" w:name="_Ref175745719"/>
      <w:bookmarkStart w:id="244" w:name="_Toc180011623"/>
      <w:r>
        <w:t xml:space="preserve">Figure </w:t>
      </w:r>
      <w:fldSimple w:instr=" STYLEREF 1 \s ">
        <w:r w:rsidR="00BC36D0">
          <w:rPr>
            <w:noProof/>
          </w:rPr>
          <w:t>4</w:t>
        </w:r>
      </w:fldSimple>
      <w:r w:rsidR="00FA237D">
        <w:noBreakHyphen/>
      </w:r>
      <w:fldSimple w:instr=" SEQ Figure \* ARABIC \s 1 ">
        <w:r w:rsidR="00BC36D0">
          <w:rPr>
            <w:noProof/>
          </w:rPr>
          <w:t>3</w:t>
        </w:r>
      </w:fldSimple>
      <w:bookmarkEnd w:id="242"/>
      <w:r>
        <w:t xml:space="preserve"> Flutter plot of the 3</w:t>
      </w:r>
      <w:r w:rsidRPr="0009328B">
        <w:rPr>
          <w:vertAlign w:val="superscript"/>
        </w:rPr>
        <w:t>rd</w:t>
      </w:r>
      <w:r>
        <w:t xml:space="preserve"> mode</w:t>
      </w:r>
      <w:bookmarkEnd w:id="243"/>
      <w:bookmarkEnd w:id="244"/>
    </w:p>
    <w:p w14:paraId="2973A732" w14:textId="69975ED2" w:rsidR="00983A12" w:rsidRDefault="00BC22CD" w:rsidP="00983A12">
      <w:r>
        <w:t xml:space="preserve">From </w:t>
      </w:r>
      <w:r w:rsidR="00DB26FC">
        <w:fldChar w:fldCharType="begin"/>
      </w:r>
      <w:r w:rsidR="00DB26FC">
        <w:instrText xml:space="preserve"> REF _Ref175745736 \h </w:instrText>
      </w:r>
      <w:r w:rsidR="00DB26FC">
        <w:fldChar w:fldCharType="separate"/>
      </w:r>
      <w:r w:rsidR="00BC36D0">
        <w:t xml:space="preserve">Figure </w:t>
      </w:r>
      <w:r w:rsidR="00BC36D0">
        <w:rPr>
          <w:noProof/>
        </w:rPr>
        <w:t>4</w:t>
      </w:r>
      <w:r w:rsidR="00BC36D0">
        <w:noBreakHyphen/>
      </w:r>
      <w:r w:rsidR="00BC36D0">
        <w:rPr>
          <w:noProof/>
        </w:rPr>
        <w:t>2</w:t>
      </w:r>
      <w:r w:rsidR="00DB26FC">
        <w:fldChar w:fldCharType="end"/>
      </w:r>
      <w:r w:rsidR="00DB26FC">
        <w:t xml:space="preserve"> and </w:t>
      </w:r>
      <w:r w:rsidR="00DB26FC">
        <w:fldChar w:fldCharType="begin"/>
      </w:r>
      <w:r w:rsidR="00DB26FC">
        <w:instrText xml:space="preserve"> REF _Ref175745731 \h </w:instrText>
      </w:r>
      <w:r w:rsidR="00DB26FC">
        <w:fldChar w:fldCharType="separate"/>
      </w:r>
      <w:r w:rsidR="00BC36D0">
        <w:t xml:space="preserve">Figure </w:t>
      </w:r>
      <w:r w:rsidR="00BC36D0">
        <w:rPr>
          <w:noProof/>
        </w:rPr>
        <w:t>4</w:t>
      </w:r>
      <w:r w:rsidR="00BC36D0">
        <w:noBreakHyphen/>
      </w:r>
      <w:r w:rsidR="00BC36D0">
        <w:rPr>
          <w:noProof/>
        </w:rPr>
        <w:t>3</w:t>
      </w:r>
      <w:r w:rsidR="00DB26FC">
        <w:fldChar w:fldCharType="end"/>
      </w:r>
      <w:r w:rsidR="00DB26FC">
        <w:t xml:space="preserve"> </w:t>
      </w:r>
      <w:r w:rsidR="00F031B7">
        <w:t>Flutter occurs on the 3</w:t>
      </w:r>
      <w:r w:rsidR="00F031B7" w:rsidRPr="00F031B7">
        <w:rPr>
          <w:vertAlign w:val="superscript"/>
        </w:rPr>
        <w:t>rd</w:t>
      </w:r>
      <w:r w:rsidR="00F031B7">
        <w:t xml:space="preserve"> mode at:</w:t>
      </w:r>
    </w:p>
    <w:p w14:paraId="1CBE4D83" w14:textId="53B81629" w:rsidR="00F031B7" w:rsidRPr="009C05C3"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flutter</m:t>
                  </m:r>
                </m:sub>
              </m:sSub>
              <m:r>
                <w:rPr>
                  <w:rFonts w:ascii="Cambria Math" w:hAnsi="Cambria Math"/>
                  <w:lang w:val="en-US"/>
                </w:rPr>
                <m:t>=94.11 m/s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4</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1</m:t>
                  </m:r>
                  <m:r>
                    <w:rPr>
                      <w:rFonts w:ascii="Cambria Math" w:hAnsi="Cambria Math"/>
                      <w:i/>
                      <w:lang w:val="en-US"/>
                    </w:rPr>
                    <w:fldChar w:fldCharType="end"/>
                  </m:r>
                </m:e>
              </m:d>
            </m:e>
          </m:eqArr>
        </m:oMath>
      </m:oMathPara>
    </w:p>
    <w:p w14:paraId="26A5EAB1" w14:textId="196B2E3F" w:rsidR="00F42072" w:rsidRDefault="00B27C6E" w:rsidP="00033F9C">
      <w:pPr>
        <w:rPr>
          <w:lang w:val="en-US"/>
        </w:rPr>
      </w:pPr>
      <w:r>
        <w:rPr>
          <w:lang w:val="en-US"/>
        </w:rPr>
        <w:t xml:space="preserve">Notice that </w:t>
      </w:r>
      <w:r w:rsidR="00FF6182">
        <w:rPr>
          <w:lang w:val="en-US"/>
        </w:rPr>
        <w:t>Mode 1</w:t>
      </w:r>
      <w:r>
        <w:rPr>
          <w:lang w:val="en-US"/>
        </w:rPr>
        <w:t xml:space="preserve"> is very likely to also diverge at about the same velocity </w:t>
      </w:r>
      <w:r w:rsidR="002A122B">
        <w:rPr>
          <w:lang w:val="en-US"/>
        </w:rPr>
        <w:t>even though</w:t>
      </w:r>
      <w:r w:rsidR="00F63640">
        <w:rPr>
          <w:lang w:val="en-US"/>
        </w:rPr>
        <w:t xml:space="preserve"> its damping does not change sign</w:t>
      </w:r>
      <w:r w:rsidR="002A122B">
        <w:rPr>
          <w:lang w:val="en-US"/>
        </w:rPr>
        <w:t xml:space="preserve">. The </w:t>
      </w:r>
      <w:r w:rsidR="00FF6182">
        <w:rPr>
          <w:lang w:val="en-US"/>
        </w:rPr>
        <w:t>abrupt</w:t>
      </w:r>
      <w:r w:rsidR="002A122B">
        <w:rPr>
          <w:lang w:val="en-US"/>
        </w:rPr>
        <w:t xml:space="preserve"> increase of the damping to a value close to zero</w:t>
      </w:r>
      <w:r w:rsidR="00FF6182">
        <w:rPr>
          <w:lang w:val="en-US"/>
        </w:rPr>
        <w:t xml:space="preserve"> </w:t>
      </w:r>
      <w:r w:rsidR="002A122B">
        <w:rPr>
          <w:lang w:val="en-US"/>
        </w:rPr>
        <w:t xml:space="preserve">(but still negative) along with the reduction of the frequency to almost zero </w:t>
      </w:r>
      <w:r w:rsidR="00FF6182">
        <w:rPr>
          <w:lang w:val="en-US"/>
        </w:rPr>
        <w:t xml:space="preserve">indicate </w:t>
      </w:r>
      <w:r w:rsidR="002A122B">
        <w:rPr>
          <w:lang w:val="en-US"/>
        </w:rPr>
        <w:t xml:space="preserve">some form of instability which is not captured by the algorithm since the sign </w:t>
      </w:r>
      <w:r w:rsidR="00FF6182">
        <w:rPr>
          <w:lang w:val="en-US"/>
        </w:rPr>
        <w:t>hasn’t</w:t>
      </w:r>
      <w:r w:rsidR="002A122B">
        <w:rPr>
          <w:lang w:val="en-US"/>
        </w:rPr>
        <w:t xml:space="preserve"> technically changed.</w:t>
      </w:r>
    </w:p>
    <w:p w14:paraId="3FD9D51E" w14:textId="77777777" w:rsidR="00F42072" w:rsidRDefault="00F42072">
      <w:pPr>
        <w:rPr>
          <w:lang w:val="en-US"/>
        </w:rPr>
      </w:pPr>
      <w:r>
        <w:rPr>
          <w:lang w:val="en-US"/>
        </w:rPr>
        <w:br w:type="page"/>
      </w:r>
    </w:p>
    <w:p w14:paraId="4E0E65FB" w14:textId="77777777" w:rsidR="000C142C" w:rsidRPr="00F42072" w:rsidRDefault="000C142C" w:rsidP="00033F9C">
      <w:pPr>
        <w:rPr>
          <w:lang w:val="en-US"/>
        </w:rPr>
      </w:pPr>
    </w:p>
    <w:p w14:paraId="64344C88" w14:textId="458F9B7F" w:rsidR="00955FB7" w:rsidRDefault="00F64251" w:rsidP="0088154C">
      <w:pPr>
        <w:pStyle w:val="Heading2"/>
      </w:pPr>
      <w:bookmarkStart w:id="245" w:name="_Ref175772604"/>
      <w:bookmarkStart w:id="246" w:name="_Ref175772631"/>
      <w:bookmarkStart w:id="247" w:name="_Toc180011568"/>
      <w:r w:rsidRPr="00F64251">
        <w:t>Powell’s Optimization</w:t>
      </w:r>
      <w:r>
        <w:t xml:space="preserve"> M</w:t>
      </w:r>
      <w:r w:rsidRPr="00F64251">
        <w:t>ethod</w:t>
      </w:r>
      <w:bookmarkEnd w:id="245"/>
      <w:bookmarkEnd w:id="246"/>
      <w:bookmarkEnd w:id="247"/>
    </w:p>
    <w:p w14:paraId="6C466E6A" w14:textId="538167D3" w:rsidR="00BC48EB" w:rsidRPr="00BC48EB" w:rsidRDefault="00870AC0" w:rsidP="00BC48EB">
      <w:r>
        <w:t xml:space="preserve">After applying Powell’s Optimization method as described in chapter </w:t>
      </w:r>
      <w:r>
        <w:fldChar w:fldCharType="begin"/>
      </w:r>
      <w:r>
        <w:instrText xml:space="preserve"> REF _Ref175772456 \r \h </w:instrText>
      </w:r>
      <w:r>
        <w:fldChar w:fldCharType="separate"/>
      </w:r>
      <w:r w:rsidR="00BC36D0">
        <w:t>3.4.1</w:t>
      </w:r>
      <w:r>
        <w:fldChar w:fldCharType="end"/>
      </w:r>
      <w:r>
        <w:t xml:space="preserve"> </w:t>
      </w:r>
      <w:r w:rsidR="00146069">
        <w:t>the following results are obtained</w:t>
      </w:r>
    </w:p>
    <w:p w14:paraId="0A185B31" w14:textId="7E6D6B5B" w:rsidR="00590935" w:rsidRDefault="00043675" w:rsidP="00590935">
      <w:pPr>
        <w:rPr>
          <w:b/>
          <w:bCs/>
          <w:u w:val="single"/>
          <w:lang w:val="en-US"/>
        </w:rPr>
      </w:pPr>
      <w:r>
        <w:rPr>
          <w:b/>
          <w:bCs/>
          <w:u w:val="single"/>
          <w:lang w:val="en-US"/>
        </w:rPr>
        <w:t>Scenario</w:t>
      </w:r>
      <w:r w:rsidR="00590935">
        <w:rPr>
          <w:b/>
          <w:bCs/>
          <w:u w:val="single"/>
          <w:lang w:val="en-US"/>
        </w:rPr>
        <w:t xml:space="preserve"> 1:</w:t>
      </w:r>
    </w:p>
    <w:p w14:paraId="3EEB528B" w14:textId="26C64599" w:rsidR="00590935" w:rsidRDefault="00663A11" w:rsidP="00590935">
      <w:pPr>
        <w:rPr>
          <w:lang w:val="en-US"/>
        </w:rPr>
      </w:pPr>
      <w:r>
        <w:rPr>
          <w:lang w:val="en-US"/>
        </w:rPr>
        <w:t xml:space="preserve">This </w:t>
      </w:r>
      <w:r w:rsidR="00696FCA">
        <w:rPr>
          <w:lang w:val="en-US"/>
        </w:rPr>
        <w:t xml:space="preserve">was the first objective function which </w:t>
      </w:r>
      <w:r w:rsidR="002C049D">
        <w:rPr>
          <w:lang w:val="en-US"/>
        </w:rPr>
        <w:t xml:space="preserve">was formulated </w:t>
      </w:r>
      <w:r w:rsidR="001165E6">
        <w:rPr>
          <w:lang w:val="en-US"/>
        </w:rPr>
        <w:t xml:space="preserve">in equation </w:t>
      </w:r>
      <w:r w:rsidR="001165E6">
        <w:rPr>
          <w:lang w:val="en-US"/>
        </w:rPr>
        <w:fldChar w:fldCharType="begin"/>
      </w:r>
      <w:r w:rsidR="001165E6">
        <w:rPr>
          <w:lang w:val="en-US"/>
        </w:rPr>
        <w:instrText xml:space="preserve"> REF Powell_objective_1 \h </w:instrText>
      </w:r>
      <w:r w:rsidR="001165E6">
        <w:rPr>
          <w:lang w:val="en-US"/>
        </w:rPr>
      </w:r>
      <w:r w:rsidR="001165E6">
        <w:rPr>
          <w:lang w:val="en-US"/>
        </w:rPr>
        <w:fldChar w:fldCharType="separate"/>
      </w:r>
      <m:oMath>
        <m:r>
          <m:rPr>
            <m:sty m:val="p"/>
          </m:rPr>
          <w:rPr>
            <w:rFonts w:ascii="Cambria Math" w:hAnsi="Cambria Math"/>
            <w:noProof/>
            <w:lang w:val="en-US"/>
          </w:rPr>
          <m:t>3</m:t>
        </m:r>
        <m:r>
          <m:rPr>
            <m:sty m:val="p"/>
          </m:rPr>
          <w:rPr>
            <w:rFonts w:ascii="Cambria Math" w:hAnsi="Cambria Math"/>
            <w:lang w:val="en-US"/>
          </w:rPr>
          <m:t>.</m:t>
        </m:r>
        <m:r>
          <m:rPr>
            <m:sty m:val="p"/>
          </m:rPr>
          <w:rPr>
            <w:rFonts w:ascii="Cambria Math" w:hAnsi="Cambria Math"/>
            <w:noProof/>
            <w:lang w:val="en-US"/>
          </w:rPr>
          <m:t>3</m:t>
        </m:r>
      </m:oMath>
      <w:r w:rsidR="001165E6">
        <w:rPr>
          <w:lang w:val="en-US"/>
        </w:rPr>
        <w:fldChar w:fldCharType="end"/>
      </w:r>
      <w:r w:rsidR="002C049D">
        <w:rPr>
          <w:lang w:val="en-US"/>
        </w:rPr>
        <w:t xml:space="preserve"> as it defines a more complete optimization problem</w:t>
      </w:r>
      <w:r w:rsidR="001165E6">
        <w:rPr>
          <w:lang w:val="en-US"/>
        </w:rPr>
        <w:t>.</w:t>
      </w:r>
      <w:r w:rsidR="00935F4E">
        <w:rPr>
          <w:lang w:val="en-US"/>
        </w:rPr>
        <w:t xml:space="preserve"> The optimization concluded with partial success. The results can be seen below:</w:t>
      </w:r>
    </w:p>
    <w:p w14:paraId="708BC2EE" w14:textId="77777777" w:rsidR="00935F4E" w:rsidRDefault="00935F4E" w:rsidP="00590935">
      <w:pPr>
        <w:rPr>
          <w:lang w:val="en-US"/>
        </w:rPr>
      </w:pPr>
    </w:p>
    <w:p w14:paraId="7E44DB03" w14:textId="77777777" w:rsidR="008F51B3" w:rsidRDefault="0047342C" w:rsidP="00BF6604">
      <w:pPr>
        <w:keepNext/>
        <w:jc w:val="center"/>
      </w:pPr>
      <w:r>
        <w:rPr>
          <w:noProof/>
          <w:lang w:val="en-US"/>
        </w:rPr>
        <w:drawing>
          <wp:inline distT="0" distB="0" distL="0" distR="0" wp14:anchorId="23C6696E" wp14:editId="6253056E">
            <wp:extent cx="5500468" cy="4129922"/>
            <wp:effectExtent l="0" t="0" r="5080" b="4445"/>
            <wp:docPr id="49678555" name="Objective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8555" name="Objective1.svg"/>
                    <pic:cNvPicPr/>
                  </pic:nvPicPr>
                  <pic:blipFill>
                    <a:blip r:embed="rId76">
                      <a:extLst>
                        <a:ext uri="{96DAC541-7B7A-43D3-8B79-37D633B846F1}">
                          <asvg:svgBlip xmlns:asvg="http://schemas.microsoft.com/office/drawing/2016/SVG/main" r:link="rId77"/>
                        </a:ext>
                      </a:extLst>
                    </a:blip>
                    <a:stretch>
                      <a:fillRect/>
                    </a:stretch>
                  </pic:blipFill>
                  <pic:spPr>
                    <a:xfrm>
                      <a:off x="0" y="0"/>
                      <a:ext cx="5502053" cy="4131112"/>
                    </a:xfrm>
                    <a:prstGeom prst="rect">
                      <a:avLst/>
                    </a:prstGeom>
                  </pic:spPr>
                </pic:pic>
              </a:graphicData>
            </a:graphic>
          </wp:inline>
        </w:drawing>
      </w:r>
    </w:p>
    <w:p w14:paraId="3292FEEC" w14:textId="6E5BCD93" w:rsidR="008F51B3" w:rsidRDefault="008F51B3" w:rsidP="008F51B3">
      <w:pPr>
        <w:pStyle w:val="Caption"/>
      </w:pPr>
      <w:bookmarkStart w:id="248" w:name="_Toc180011624"/>
      <w:r>
        <w:t xml:space="preserve">Figure </w:t>
      </w:r>
      <w:fldSimple w:instr=" STYLEREF 1 \s ">
        <w:r w:rsidR="00BC36D0">
          <w:rPr>
            <w:noProof/>
          </w:rPr>
          <w:t>4</w:t>
        </w:r>
      </w:fldSimple>
      <w:r w:rsidR="00FA237D">
        <w:noBreakHyphen/>
      </w:r>
      <w:fldSimple w:instr=" SEQ Figure \* ARABIC \s 1 ">
        <w:r w:rsidR="00BC36D0">
          <w:rPr>
            <w:noProof/>
          </w:rPr>
          <w:t>4</w:t>
        </w:r>
      </w:fldSimple>
      <w:r w:rsidR="00E5563F">
        <w:t xml:space="preserve"> </w:t>
      </w:r>
      <w:r>
        <w:t>Value of objective function throughout the optimization</w:t>
      </w:r>
      <w:r w:rsidR="009264DA">
        <w:t xml:space="preserve"> (</w:t>
      </w:r>
      <w:r w:rsidR="00043675">
        <w:t>Scenario</w:t>
      </w:r>
      <w:r w:rsidR="009264DA">
        <w:t xml:space="preserve"> 1)</w:t>
      </w:r>
      <w:bookmarkEnd w:id="248"/>
    </w:p>
    <w:p w14:paraId="113B391B" w14:textId="77777777" w:rsidR="00796284" w:rsidRDefault="0047342C" w:rsidP="00BF6604">
      <w:pPr>
        <w:keepNext/>
        <w:jc w:val="center"/>
      </w:pPr>
      <w:r>
        <w:rPr>
          <w:noProof/>
          <w:lang w:val="en-US"/>
        </w:rPr>
        <w:lastRenderedPageBreak/>
        <w:drawing>
          <wp:inline distT="0" distB="0" distL="0" distR="0" wp14:anchorId="311F0E96" wp14:editId="26044393">
            <wp:extent cx="5280074" cy="3964443"/>
            <wp:effectExtent l="0" t="0" r="0" b="0"/>
            <wp:docPr id="1008976322" name="Variables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76322" name="Variables1.svg"/>
                    <pic:cNvPicPr/>
                  </pic:nvPicPr>
                  <pic:blipFill>
                    <a:blip r:embed="rId78">
                      <a:extLst>
                        <a:ext uri="{96DAC541-7B7A-43D3-8B79-37D633B846F1}">
                          <asvg:svgBlip xmlns:asvg="http://schemas.microsoft.com/office/drawing/2016/SVG/main" r:link="rId79"/>
                        </a:ext>
                      </a:extLst>
                    </a:blip>
                    <a:stretch>
                      <a:fillRect/>
                    </a:stretch>
                  </pic:blipFill>
                  <pic:spPr>
                    <a:xfrm>
                      <a:off x="0" y="0"/>
                      <a:ext cx="5281711" cy="3965672"/>
                    </a:xfrm>
                    <a:prstGeom prst="rect">
                      <a:avLst/>
                    </a:prstGeom>
                  </pic:spPr>
                </pic:pic>
              </a:graphicData>
            </a:graphic>
          </wp:inline>
        </w:drawing>
      </w:r>
    </w:p>
    <w:p w14:paraId="23FFB876" w14:textId="19CE44CE" w:rsidR="00590935" w:rsidRDefault="00796284" w:rsidP="00796284">
      <w:pPr>
        <w:pStyle w:val="Caption"/>
        <w:rPr>
          <w:lang w:val="en-US"/>
        </w:rPr>
      </w:pPr>
      <w:bookmarkStart w:id="249" w:name="_Toc180011625"/>
      <w:r>
        <w:t xml:space="preserve">Figure </w:t>
      </w:r>
      <w:fldSimple w:instr=" STYLEREF 1 \s ">
        <w:r w:rsidR="00BC36D0">
          <w:rPr>
            <w:noProof/>
          </w:rPr>
          <w:t>4</w:t>
        </w:r>
      </w:fldSimple>
      <w:r w:rsidR="00FA237D">
        <w:noBreakHyphen/>
      </w:r>
      <w:fldSimple w:instr=" SEQ Figure \* ARABIC \s 1 ">
        <w:r w:rsidR="00BC36D0">
          <w:rPr>
            <w:noProof/>
          </w:rPr>
          <w:t>5</w:t>
        </w:r>
      </w:fldSimple>
      <w:r>
        <w:t xml:space="preserve"> value of every optimization variable throughout the optimization process</w:t>
      </w:r>
      <w:r w:rsidR="009264DA">
        <w:t xml:space="preserve"> (</w:t>
      </w:r>
      <w:r w:rsidR="00043675">
        <w:t>Scenario</w:t>
      </w:r>
      <w:r w:rsidR="009264DA">
        <w:t xml:space="preserve"> 1)</w:t>
      </w:r>
      <w:bookmarkEnd w:id="249"/>
    </w:p>
    <w:p w14:paraId="2052240A" w14:textId="12F9549D" w:rsidR="00204E16" w:rsidRDefault="00B1017C" w:rsidP="00590935">
      <w:pPr>
        <w:rPr>
          <w:lang w:val="en-US"/>
        </w:rPr>
      </w:pPr>
      <w:r>
        <w:rPr>
          <w:lang w:val="en-US"/>
        </w:rPr>
        <w:t xml:space="preserve">As can be seen the algorithm fails to improve the objective function </w:t>
      </w:r>
      <w:r w:rsidR="00206637">
        <w:rPr>
          <w:lang w:val="en-US"/>
        </w:rPr>
        <w:t xml:space="preserve">beyond the initial point. </w:t>
      </w:r>
      <w:r w:rsidR="00185838">
        <w:rPr>
          <w:lang w:val="en-US"/>
        </w:rPr>
        <w:t xml:space="preserve">On the first iteration the algorithm tries to reduce the mass of the wing by reducing the </w:t>
      </w:r>
      <w:r w:rsidR="00B8692D">
        <w:rPr>
          <w:lang w:val="en-US"/>
        </w:rPr>
        <w:t xml:space="preserve">thickness of the layers by a tenth of </w:t>
      </w:r>
      <w:r w:rsidR="00927609">
        <w:rPr>
          <w:lang w:val="en-US"/>
        </w:rPr>
        <w:t xml:space="preserve">a </w:t>
      </w:r>
      <w:r w:rsidR="00595004">
        <w:rPr>
          <w:lang w:val="en-US"/>
        </w:rPr>
        <w:t>millimeter,</w:t>
      </w:r>
      <w:r w:rsidR="00B8692D">
        <w:rPr>
          <w:lang w:val="en-US"/>
        </w:rPr>
        <w:t xml:space="preserve"> but the flutter speed decreases too much and the penalty is applied resulting in a very high </w:t>
      </w:r>
      <w:r w:rsidR="00204E16">
        <w:rPr>
          <w:lang w:val="en-US"/>
        </w:rPr>
        <w:t>objective function value.</w:t>
      </w:r>
    </w:p>
    <w:p w14:paraId="5E39390F" w14:textId="77777777" w:rsidR="00D25EFF" w:rsidRDefault="00204E16" w:rsidP="00590935">
      <w:pPr>
        <w:rPr>
          <w:lang w:val="en-US"/>
        </w:rPr>
      </w:pPr>
      <w:r>
        <w:rPr>
          <w:lang w:val="en-US"/>
        </w:rPr>
        <w:t xml:space="preserve">After that point the algorithm experiments with greater values of thickness </w:t>
      </w:r>
      <w:r w:rsidR="00045282">
        <w:rPr>
          <w:lang w:val="en-US"/>
        </w:rPr>
        <w:t>which of course result in greater mass but sufficiently high flutter speed</w:t>
      </w:r>
      <w:r w:rsidR="00D25EFF">
        <w:rPr>
          <w:lang w:val="en-US"/>
        </w:rPr>
        <w:t xml:space="preserve"> for the penalty to not apply</w:t>
      </w:r>
      <w:r w:rsidR="00045282">
        <w:rPr>
          <w:lang w:val="en-US"/>
        </w:rPr>
        <w:t>.</w:t>
      </w:r>
    </w:p>
    <w:p w14:paraId="25F5C0EE" w14:textId="7DED11C5" w:rsidR="001734CC" w:rsidRDefault="00595004" w:rsidP="00590935">
      <w:pPr>
        <w:rPr>
          <w:lang w:val="en-US"/>
        </w:rPr>
      </w:pPr>
      <w:r>
        <w:rPr>
          <w:lang w:val="en-US"/>
        </w:rPr>
        <w:t>Finally,</w:t>
      </w:r>
      <w:r w:rsidR="00D25EFF">
        <w:rPr>
          <w:lang w:val="en-US"/>
        </w:rPr>
        <w:t xml:space="preserve"> the algorithm reduces the thickness of the layers incrementally until it reaches the initial thickness</w:t>
      </w:r>
      <w:r w:rsidR="001734CC">
        <w:rPr>
          <w:lang w:val="en-US"/>
        </w:rPr>
        <w:t>.</w:t>
      </w:r>
    </w:p>
    <w:p w14:paraId="25BE41A9" w14:textId="4FE368ED" w:rsidR="007A3287" w:rsidRDefault="001734CC" w:rsidP="00590935">
      <w:pPr>
        <w:rPr>
          <w:lang w:val="en-US"/>
        </w:rPr>
      </w:pPr>
      <w:r>
        <w:rPr>
          <w:lang w:val="en-US"/>
        </w:rPr>
        <w:t xml:space="preserve">The algorithm never figures out that by changing the ply angles first so that the </w:t>
      </w:r>
      <w:r w:rsidR="00CD73D2">
        <w:rPr>
          <w:lang w:val="en-US"/>
        </w:rPr>
        <w:t>flutter speed increases and then reducing the thickness the flutter speed remains high enough for the penalty to not ally and the mass is reduced. This is a complicated solution since the angles do not directly affect the mass</w:t>
      </w:r>
      <w:r w:rsidR="00DC1314">
        <w:rPr>
          <w:lang w:val="en-US"/>
        </w:rPr>
        <w:t xml:space="preserve"> but only the flutter speed. Had the algorithm explored the angles better </w:t>
      </w:r>
      <w:r w:rsidR="00B6153B">
        <w:rPr>
          <w:lang w:val="en-US"/>
        </w:rPr>
        <w:t>while it was in the penalty zone it could have increased the flutter speed sufficiently to</w:t>
      </w:r>
      <w:r w:rsidR="007916CC">
        <w:rPr>
          <w:lang w:val="en-US"/>
        </w:rPr>
        <w:t xml:space="preserve"> get out of the penalty </w:t>
      </w:r>
      <w:r w:rsidR="00927609">
        <w:rPr>
          <w:lang w:val="en-US"/>
        </w:rPr>
        <w:t>zone</w:t>
      </w:r>
      <w:r w:rsidR="007916CC">
        <w:rPr>
          <w:lang w:val="en-US"/>
        </w:rPr>
        <w:t xml:space="preserve"> and ultimately find a better solution. </w:t>
      </w:r>
      <w:r w:rsidR="00595004">
        <w:rPr>
          <w:lang w:val="en-US"/>
        </w:rPr>
        <w:t>Unfortunately,</w:t>
      </w:r>
      <w:r w:rsidR="007916CC">
        <w:rPr>
          <w:lang w:val="en-US"/>
        </w:rPr>
        <w:t xml:space="preserve"> this </w:t>
      </w:r>
      <w:r w:rsidR="00927609">
        <w:rPr>
          <w:lang w:val="en-US"/>
        </w:rPr>
        <w:t>behavior</w:t>
      </w:r>
      <w:r w:rsidR="007916CC">
        <w:rPr>
          <w:lang w:val="en-US"/>
        </w:rPr>
        <w:t xml:space="preserve"> is quite complex and is </w:t>
      </w:r>
      <w:r w:rsidR="007A3287">
        <w:rPr>
          <w:lang w:val="en-US"/>
        </w:rPr>
        <w:t>beyond the capabilities of this relatively simple algorithm.</w:t>
      </w:r>
    </w:p>
    <w:p w14:paraId="4A2F2D34" w14:textId="59095C93" w:rsidR="00927609" w:rsidRDefault="00927609" w:rsidP="00590935">
      <w:pPr>
        <w:rPr>
          <w:lang w:val="en-US"/>
        </w:rPr>
      </w:pPr>
      <w:r>
        <w:rPr>
          <w:lang w:val="en-US"/>
        </w:rPr>
        <w:t xml:space="preserve">The </w:t>
      </w:r>
      <w:r w:rsidR="00FE3768">
        <w:rPr>
          <w:lang w:val="en-US"/>
        </w:rPr>
        <w:t xml:space="preserve">Flutter analysis results of the final solution </w:t>
      </w:r>
      <w:r w:rsidR="00D56873">
        <w:rPr>
          <w:lang w:val="en-US"/>
        </w:rPr>
        <w:t>of this algorithm are shown below:</w:t>
      </w:r>
    </w:p>
    <w:p w14:paraId="4B99CE10" w14:textId="77777777" w:rsidR="0021585B" w:rsidRDefault="00D56873" w:rsidP="00BF6604">
      <w:pPr>
        <w:keepNext/>
        <w:jc w:val="center"/>
      </w:pPr>
      <w:r>
        <w:rPr>
          <w:noProof/>
          <w:lang w:val="en-US"/>
        </w:rPr>
        <w:lastRenderedPageBreak/>
        <w:drawing>
          <wp:inline distT="0" distB="0" distL="0" distR="0" wp14:anchorId="2B2A8E9F" wp14:editId="0CA1267D">
            <wp:extent cx="5731510" cy="4303395"/>
            <wp:effectExtent l="0" t="0" r="2540" b="1905"/>
            <wp:docPr id="1934523765" name="Flutter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23765" name="Flutter1.svg"/>
                    <pic:cNvPicPr/>
                  </pic:nvPicPr>
                  <pic:blipFill>
                    <a:blip r:embed="rId80">
                      <a:extLst>
                        <a:ext uri="{96DAC541-7B7A-43D3-8B79-37D633B846F1}">
                          <asvg:svgBlip xmlns:asvg="http://schemas.microsoft.com/office/drawing/2016/SVG/main" r:link="rId81"/>
                        </a:ext>
                      </a:extLst>
                    </a:blip>
                    <a:stretch>
                      <a:fillRect/>
                    </a:stretch>
                  </pic:blipFill>
                  <pic:spPr>
                    <a:xfrm>
                      <a:off x="0" y="0"/>
                      <a:ext cx="5731510" cy="4303395"/>
                    </a:xfrm>
                    <a:prstGeom prst="rect">
                      <a:avLst/>
                    </a:prstGeom>
                  </pic:spPr>
                </pic:pic>
              </a:graphicData>
            </a:graphic>
          </wp:inline>
        </w:drawing>
      </w:r>
    </w:p>
    <w:p w14:paraId="1D4CC895" w14:textId="5522CD93" w:rsidR="00D56873" w:rsidRDefault="0021585B" w:rsidP="0021585B">
      <w:pPr>
        <w:pStyle w:val="Caption"/>
      </w:pPr>
      <w:bookmarkStart w:id="250" w:name="_Toc180011626"/>
      <w:r>
        <w:t xml:space="preserve">Figure </w:t>
      </w:r>
      <w:fldSimple w:instr=" STYLEREF 1 \s ">
        <w:r w:rsidR="00BC36D0">
          <w:rPr>
            <w:noProof/>
          </w:rPr>
          <w:t>4</w:t>
        </w:r>
      </w:fldSimple>
      <w:r w:rsidR="00FA237D">
        <w:noBreakHyphen/>
      </w:r>
      <w:fldSimple w:instr=" SEQ Figure \* ARABIC \s 1 ">
        <w:r w:rsidR="00BC36D0">
          <w:rPr>
            <w:noProof/>
          </w:rPr>
          <w:t>6</w:t>
        </w:r>
      </w:fldSimple>
      <w:r>
        <w:t xml:space="preserve"> Flutter analysis plots from Powell's method </w:t>
      </w:r>
      <w:r w:rsidR="009264DA">
        <w:t>(</w:t>
      </w:r>
      <w:r w:rsidR="00043675">
        <w:t>Scenario</w:t>
      </w:r>
      <w:r>
        <w:t xml:space="preserve"> 1</w:t>
      </w:r>
      <w:r w:rsidR="009264DA">
        <w:t>)</w:t>
      </w:r>
      <w:bookmarkEnd w:id="250"/>
    </w:p>
    <w:p w14:paraId="2BAF4A4C" w14:textId="4CA85AAD" w:rsidR="00A53750" w:rsidRDefault="00F72C5C" w:rsidP="00F72C5C">
      <w:r>
        <w:t>The first mode that diverges is mode three which is plotted on its own in the following figure to be able to clearly see when the damping changes sign.</w:t>
      </w:r>
    </w:p>
    <w:p w14:paraId="0EFEFABB" w14:textId="77777777" w:rsidR="009264DA" w:rsidRDefault="005237B5" w:rsidP="00BF6604">
      <w:pPr>
        <w:keepNext/>
        <w:jc w:val="center"/>
      </w:pPr>
      <w:r>
        <w:rPr>
          <w:noProof/>
        </w:rPr>
        <w:lastRenderedPageBreak/>
        <w:drawing>
          <wp:inline distT="0" distB="0" distL="0" distR="0" wp14:anchorId="4587D7B0" wp14:editId="1D4E32D9">
            <wp:extent cx="5731510" cy="4303395"/>
            <wp:effectExtent l="0" t="0" r="2540" b="1905"/>
            <wp:docPr id="1697481100" name="Flutter1Mode3.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81100" name="Flutter1Mode3.svg"/>
                    <pic:cNvPicPr/>
                  </pic:nvPicPr>
                  <pic:blipFill>
                    <a:blip r:embed="rId82">
                      <a:extLst>
                        <a:ext uri="{96DAC541-7B7A-43D3-8B79-37D633B846F1}">
                          <asvg:svgBlip xmlns:asvg="http://schemas.microsoft.com/office/drawing/2016/SVG/main" r:link="rId83"/>
                        </a:ext>
                      </a:extLst>
                    </a:blip>
                    <a:stretch>
                      <a:fillRect/>
                    </a:stretch>
                  </pic:blipFill>
                  <pic:spPr>
                    <a:xfrm>
                      <a:off x="0" y="0"/>
                      <a:ext cx="5731510" cy="4303395"/>
                    </a:xfrm>
                    <a:prstGeom prst="rect">
                      <a:avLst/>
                    </a:prstGeom>
                  </pic:spPr>
                </pic:pic>
              </a:graphicData>
            </a:graphic>
          </wp:inline>
        </w:drawing>
      </w:r>
    </w:p>
    <w:p w14:paraId="5B1F1FA6" w14:textId="4BD03FEB" w:rsidR="005237B5" w:rsidRDefault="009264DA" w:rsidP="009264DA">
      <w:pPr>
        <w:pStyle w:val="Caption"/>
      </w:pPr>
      <w:bookmarkStart w:id="251" w:name="_Toc180011627"/>
      <w:r>
        <w:t xml:space="preserve">Figure </w:t>
      </w:r>
      <w:fldSimple w:instr=" STYLEREF 1 \s ">
        <w:r w:rsidR="00BC36D0">
          <w:rPr>
            <w:noProof/>
          </w:rPr>
          <w:t>4</w:t>
        </w:r>
      </w:fldSimple>
      <w:r w:rsidR="00FA237D">
        <w:noBreakHyphen/>
      </w:r>
      <w:fldSimple w:instr=" SEQ Figure \* ARABIC \s 1 ">
        <w:r w:rsidR="00BC36D0">
          <w:rPr>
            <w:noProof/>
          </w:rPr>
          <w:t>7</w:t>
        </w:r>
      </w:fldSimple>
      <w:r>
        <w:t xml:space="preserve"> Mode 3 Flutter analysis Powell’s method (</w:t>
      </w:r>
      <w:r w:rsidR="00043675">
        <w:t>Scenario</w:t>
      </w:r>
      <w:r>
        <w:t xml:space="preserve"> 1)</w:t>
      </w:r>
      <w:bookmarkEnd w:id="251"/>
    </w:p>
    <w:p w14:paraId="4EF002C5" w14:textId="77777777" w:rsidR="00F72C5C" w:rsidRDefault="00F72C5C" w:rsidP="00F72C5C">
      <w:r>
        <w:t>The speed at which this mode first diverges is called the flutter speed and in this case:</w:t>
      </w:r>
    </w:p>
    <w:p w14:paraId="5CAACA8F" w14:textId="7AC885AF" w:rsidR="00F72C5C" w:rsidRPr="00084187"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flutter</m:t>
                  </m:r>
                </m:sub>
              </m:sSub>
              <m:r>
                <w:rPr>
                  <w:rFonts w:ascii="Cambria Math" w:hAnsi="Cambria Math"/>
                  <w:lang w:val="en-US"/>
                </w:rPr>
                <m:t>=99.48 m/s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4</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2</m:t>
                  </m:r>
                  <m:r>
                    <w:rPr>
                      <w:rFonts w:ascii="Cambria Math" w:hAnsi="Cambria Math"/>
                      <w:i/>
                      <w:lang w:val="en-US"/>
                    </w:rPr>
                    <w:fldChar w:fldCharType="end"/>
                  </m:r>
                </m:e>
              </m:d>
            </m:e>
          </m:eqArr>
        </m:oMath>
      </m:oMathPara>
    </w:p>
    <w:p w14:paraId="36572D16" w14:textId="77777777" w:rsidR="00084187" w:rsidRPr="00F51DB0" w:rsidRDefault="00084187" w:rsidP="00033F9C">
      <w:pPr>
        <w:rPr>
          <w:rFonts w:ascii="Calibri" w:eastAsiaTheme="majorEastAsia" w:hAnsi="Calibri" w:cstheme="majorBidi"/>
          <w:lang w:val="en-US"/>
        </w:rPr>
      </w:pPr>
    </w:p>
    <w:p w14:paraId="09F27D01" w14:textId="388836CB" w:rsidR="00D73F6D" w:rsidRPr="00D73F6D" w:rsidRDefault="00D73F6D" w:rsidP="00F72C5C"/>
    <w:p w14:paraId="798C1753" w14:textId="054AAEA3" w:rsidR="00D47DE3" w:rsidRPr="0098178F" w:rsidRDefault="00043675" w:rsidP="00D47DE3">
      <w:pPr>
        <w:rPr>
          <w:b/>
          <w:bCs/>
          <w:u w:val="single"/>
        </w:rPr>
      </w:pPr>
      <w:r w:rsidRPr="0098178F">
        <w:rPr>
          <w:b/>
          <w:bCs/>
          <w:u w:val="single"/>
        </w:rPr>
        <w:t>Scenario</w:t>
      </w:r>
      <w:r w:rsidR="00D47DE3" w:rsidRPr="0098178F">
        <w:rPr>
          <w:b/>
          <w:bCs/>
          <w:u w:val="single"/>
        </w:rPr>
        <w:t xml:space="preserve"> 2:</w:t>
      </w:r>
    </w:p>
    <w:p w14:paraId="722F4664" w14:textId="1C0ADC8C" w:rsidR="00590935" w:rsidRDefault="00084187" w:rsidP="00590935">
      <w:pPr>
        <w:rPr>
          <w:lang w:val="en-US"/>
        </w:rPr>
      </w:pPr>
      <w:r w:rsidRPr="00084187">
        <w:rPr>
          <w:lang w:val="en-US"/>
        </w:rPr>
        <w:t xml:space="preserve">To obtain a better result the simplified objective function from equation </w:t>
      </w:r>
      <w:r w:rsidR="00D176DB">
        <w:rPr>
          <w:lang w:val="en-US"/>
        </w:rPr>
        <w:fldChar w:fldCharType="begin"/>
      </w:r>
      <w:r w:rsidR="00D176DB">
        <w:rPr>
          <w:lang w:val="en-US"/>
        </w:rPr>
        <w:instrText xml:space="preserve"> REF Powell_objective_2 \h </w:instrText>
      </w:r>
      <w:r w:rsidR="00D176DB">
        <w:rPr>
          <w:lang w:val="en-US"/>
        </w:rPr>
      </w:r>
      <w:r w:rsidR="00D176DB">
        <w:rPr>
          <w:lang w:val="en-US"/>
        </w:rPr>
        <w:fldChar w:fldCharType="separate"/>
      </w:r>
      <m:oMath>
        <m:r>
          <m:rPr>
            <m:sty m:val="p"/>
          </m:rPr>
          <w:rPr>
            <w:rFonts w:ascii="Cambria Math" w:hAnsi="Cambria Math"/>
            <w:noProof/>
            <w:lang w:val="en-US"/>
          </w:rPr>
          <m:t>3</m:t>
        </m:r>
        <m:r>
          <m:rPr>
            <m:sty m:val="p"/>
          </m:rPr>
          <w:rPr>
            <w:rFonts w:ascii="Cambria Math" w:hAnsi="Cambria Math"/>
            <w:lang w:val="en-US"/>
          </w:rPr>
          <m:t>.</m:t>
        </m:r>
        <m:r>
          <m:rPr>
            <m:sty m:val="p"/>
          </m:rPr>
          <w:rPr>
            <w:rFonts w:ascii="Cambria Math" w:hAnsi="Cambria Math"/>
            <w:noProof/>
            <w:lang w:val="en-US"/>
          </w:rPr>
          <m:t>4</m:t>
        </m:r>
      </m:oMath>
      <w:r w:rsidR="00D176DB">
        <w:rPr>
          <w:lang w:val="en-US"/>
        </w:rPr>
        <w:fldChar w:fldCharType="end"/>
      </w:r>
      <w:r w:rsidRPr="00084187">
        <w:rPr>
          <w:lang w:val="en-US"/>
        </w:rPr>
        <w:t xml:space="preserve"> is used. This time the algorithm explores the possibility</w:t>
      </w:r>
      <w:r w:rsidR="003B53BF">
        <w:rPr>
          <w:lang w:val="en-US"/>
        </w:rPr>
        <w:t>-</w:t>
      </w:r>
      <w:r w:rsidRPr="00084187">
        <w:rPr>
          <w:lang w:val="en-US"/>
        </w:rPr>
        <w:t>space with greater success. The results can be seen below:</w:t>
      </w:r>
    </w:p>
    <w:p w14:paraId="5C11359A" w14:textId="2A47E72B" w:rsidR="00E5563F" w:rsidRDefault="00E5563F" w:rsidP="00BF6604">
      <w:pPr>
        <w:keepNext/>
        <w:jc w:val="center"/>
      </w:pPr>
    </w:p>
    <w:p w14:paraId="1B424591" w14:textId="62A0D2F7" w:rsidR="00E5563F" w:rsidRDefault="00E5563F" w:rsidP="00E5563F">
      <w:pPr>
        <w:pStyle w:val="Caption"/>
      </w:pPr>
      <w:bookmarkStart w:id="252" w:name="_Toc180011628"/>
      <w:r>
        <w:t xml:space="preserve">Figure </w:t>
      </w:r>
      <w:fldSimple w:instr=" STYLEREF 1 \s ">
        <w:r w:rsidR="00BC36D0">
          <w:rPr>
            <w:noProof/>
          </w:rPr>
          <w:t>4</w:t>
        </w:r>
      </w:fldSimple>
      <w:r w:rsidR="00FA237D">
        <w:noBreakHyphen/>
      </w:r>
      <w:fldSimple w:instr=" SEQ Figure \* ARABIC \s 1 ">
        <w:r w:rsidR="00BC36D0">
          <w:rPr>
            <w:noProof/>
          </w:rPr>
          <w:t>8</w:t>
        </w:r>
      </w:fldSimple>
      <w:r>
        <w:t xml:space="preserve"> </w:t>
      </w:r>
      <w:r w:rsidRPr="001670F2">
        <w:t>Value of objective function throughout the optimization (</w:t>
      </w:r>
      <w:r w:rsidR="00043675">
        <w:t>Scenario</w:t>
      </w:r>
      <w:r w:rsidRPr="001670F2">
        <w:t xml:space="preserve"> </w:t>
      </w:r>
      <w:r>
        <w:t>2</w:t>
      </w:r>
      <w:r w:rsidRPr="001670F2">
        <w:t>)</w:t>
      </w:r>
      <w:bookmarkEnd w:id="252"/>
    </w:p>
    <w:p w14:paraId="41092197" w14:textId="77777777" w:rsidR="00EA32B6" w:rsidRDefault="003B53BF" w:rsidP="00EA32B6">
      <w:pPr>
        <w:keepNext/>
      </w:pPr>
      <w:r>
        <w:rPr>
          <w:noProof/>
          <w:lang w:val="en-US"/>
        </w:rPr>
        <w:lastRenderedPageBreak/>
        <w:drawing>
          <wp:inline distT="0" distB="0" distL="0" distR="0" wp14:anchorId="7D78969D" wp14:editId="3EB784C1">
            <wp:extent cx="5731510" cy="4303395"/>
            <wp:effectExtent l="0" t="0" r="2540" b="1905"/>
            <wp:docPr id="87959924" name="Variables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9924" name="Variables2.svg"/>
                    <pic:cNvPicPr/>
                  </pic:nvPicPr>
                  <pic:blipFill>
                    <a:blip r:embed="rId84">
                      <a:extLst>
                        <a:ext uri="{96DAC541-7B7A-43D3-8B79-37D633B846F1}">
                          <asvg:svgBlip xmlns:asvg="http://schemas.microsoft.com/office/drawing/2016/SVG/main" r:link="rId85"/>
                        </a:ext>
                      </a:extLst>
                    </a:blip>
                    <a:stretch>
                      <a:fillRect/>
                    </a:stretch>
                  </pic:blipFill>
                  <pic:spPr>
                    <a:xfrm>
                      <a:off x="0" y="0"/>
                      <a:ext cx="5731510" cy="4303395"/>
                    </a:xfrm>
                    <a:prstGeom prst="rect">
                      <a:avLst/>
                    </a:prstGeom>
                  </pic:spPr>
                </pic:pic>
              </a:graphicData>
            </a:graphic>
          </wp:inline>
        </w:drawing>
      </w:r>
    </w:p>
    <w:p w14:paraId="324E1DD2" w14:textId="16A85FE9" w:rsidR="003B53BF" w:rsidRDefault="00EA32B6" w:rsidP="00EA32B6">
      <w:pPr>
        <w:pStyle w:val="Caption"/>
        <w:rPr>
          <w:lang w:val="en-US"/>
        </w:rPr>
      </w:pPr>
      <w:bookmarkStart w:id="253" w:name="_Toc180011629"/>
      <w:r>
        <w:t xml:space="preserve">Figure </w:t>
      </w:r>
      <w:fldSimple w:instr=" STYLEREF 1 \s ">
        <w:r w:rsidR="00BC36D0">
          <w:rPr>
            <w:noProof/>
          </w:rPr>
          <w:t>4</w:t>
        </w:r>
      </w:fldSimple>
      <w:r w:rsidR="00FA237D">
        <w:noBreakHyphen/>
      </w:r>
      <w:fldSimple w:instr=" SEQ Figure \* ARABIC \s 1 ">
        <w:r w:rsidR="00BC36D0">
          <w:rPr>
            <w:noProof/>
          </w:rPr>
          <w:t>9</w:t>
        </w:r>
      </w:fldSimple>
      <w:r>
        <w:t xml:space="preserve"> </w:t>
      </w:r>
      <w:r w:rsidRPr="00E76423">
        <w:t>value of every optimization variable throughout the optimization process (</w:t>
      </w:r>
      <w:r w:rsidR="00043675">
        <w:t>Scenario</w:t>
      </w:r>
      <w:r w:rsidRPr="00E76423">
        <w:t xml:space="preserve"> </w:t>
      </w:r>
      <w:r>
        <w:t>2</w:t>
      </w:r>
      <w:r w:rsidRPr="00E76423">
        <w:t>)</w:t>
      </w:r>
      <w:bookmarkEnd w:id="253"/>
    </w:p>
    <w:p w14:paraId="4F449263" w14:textId="60A1569E" w:rsidR="00B06A8D" w:rsidRPr="00B06A8D" w:rsidRDefault="00B06A8D" w:rsidP="00B06A8D">
      <w:pPr>
        <w:rPr>
          <w:lang w:val="en-US"/>
        </w:rPr>
      </w:pPr>
      <w:r w:rsidRPr="00B06A8D">
        <w:rPr>
          <w:lang w:val="en-US"/>
        </w:rPr>
        <w:t>One can observe from Figure</w:t>
      </w:r>
      <w:r w:rsidR="00560EC6">
        <w:rPr>
          <w:lang w:val="en-US"/>
        </w:rPr>
        <w:t xml:space="preserve"> </w:t>
      </w:r>
      <w:r w:rsidRPr="00B06A8D">
        <w:rPr>
          <w:lang w:val="en-US"/>
        </w:rPr>
        <w:t>that the objective function, which is now the minimization of the negated flutter speed, is significantly improved.</w:t>
      </w:r>
    </w:p>
    <w:p w14:paraId="14B0C07A" w14:textId="77777777" w:rsidR="00B06A8D" w:rsidRPr="00B06A8D" w:rsidRDefault="00B06A8D" w:rsidP="00B06A8D">
      <w:pPr>
        <w:rPr>
          <w:lang w:val="en-US"/>
        </w:rPr>
      </w:pPr>
      <w:r w:rsidRPr="00B06A8D">
        <w:rPr>
          <w:lang w:val="en-US"/>
        </w:rPr>
        <w:t>Moreover, as per the definition of this problem the thickness variable remains constant and equal to the initial value of 0.5 mm. This means that while the flutter speed increases significantly the mass remains constant.</w:t>
      </w:r>
    </w:p>
    <w:p w14:paraId="0603F480" w14:textId="5BD4B9FF" w:rsidR="00B06A8D" w:rsidRDefault="00B06A8D" w:rsidP="00B06A8D">
      <w:pPr>
        <w:rPr>
          <w:lang w:val="en-US"/>
        </w:rPr>
      </w:pPr>
      <w:r w:rsidRPr="00B06A8D">
        <w:rPr>
          <w:lang w:val="en-US"/>
        </w:rPr>
        <w:t>The flutter plots for the optimal solution are now presented for this method.</w:t>
      </w:r>
    </w:p>
    <w:p w14:paraId="2942477A" w14:textId="77777777" w:rsidR="00B87FEA" w:rsidRDefault="00FD7C28" w:rsidP="00BF6604">
      <w:pPr>
        <w:keepNext/>
        <w:jc w:val="center"/>
      </w:pPr>
      <w:r>
        <w:rPr>
          <w:noProof/>
          <w:lang w:val="en-US"/>
        </w:rPr>
        <w:lastRenderedPageBreak/>
        <w:drawing>
          <wp:inline distT="0" distB="0" distL="0" distR="0" wp14:anchorId="4AFA04F6" wp14:editId="216CC8DD">
            <wp:extent cx="5731510" cy="4303395"/>
            <wp:effectExtent l="0" t="0" r="2540" b="1905"/>
            <wp:docPr id="688944360" name="Flutter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44360" name="Flutter2.svg"/>
                    <pic:cNvPicPr/>
                  </pic:nvPicPr>
                  <pic:blipFill>
                    <a:blip r:embed="rId86">
                      <a:extLst>
                        <a:ext uri="{96DAC541-7B7A-43D3-8B79-37D633B846F1}">
                          <asvg:svgBlip xmlns:asvg="http://schemas.microsoft.com/office/drawing/2016/SVG/main" r:link="rId87"/>
                        </a:ext>
                      </a:extLst>
                    </a:blip>
                    <a:stretch>
                      <a:fillRect/>
                    </a:stretch>
                  </pic:blipFill>
                  <pic:spPr>
                    <a:xfrm>
                      <a:off x="0" y="0"/>
                      <a:ext cx="5731510" cy="4303395"/>
                    </a:xfrm>
                    <a:prstGeom prst="rect">
                      <a:avLst/>
                    </a:prstGeom>
                  </pic:spPr>
                </pic:pic>
              </a:graphicData>
            </a:graphic>
          </wp:inline>
        </w:drawing>
      </w:r>
    </w:p>
    <w:p w14:paraId="6EBCEB5C" w14:textId="625C851D" w:rsidR="00B87FEA" w:rsidRDefault="00B87FEA" w:rsidP="00B87FEA">
      <w:pPr>
        <w:pStyle w:val="Caption"/>
      </w:pPr>
      <w:bookmarkStart w:id="254" w:name="_Toc180011630"/>
      <w:r>
        <w:t xml:space="preserve">Figure </w:t>
      </w:r>
      <w:fldSimple w:instr=" STYLEREF 1 \s ">
        <w:r w:rsidR="00BC36D0">
          <w:rPr>
            <w:noProof/>
          </w:rPr>
          <w:t>4</w:t>
        </w:r>
      </w:fldSimple>
      <w:r w:rsidR="00FA237D">
        <w:noBreakHyphen/>
      </w:r>
      <w:fldSimple w:instr=" SEQ Figure \* ARABIC \s 1 ">
        <w:r w:rsidR="00BC36D0">
          <w:rPr>
            <w:noProof/>
          </w:rPr>
          <w:t>10</w:t>
        </w:r>
      </w:fldSimple>
      <w:r>
        <w:t xml:space="preserve"> </w:t>
      </w:r>
      <w:r w:rsidRPr="006807A0">
        <w:t>Flutter analysis plots from Powell's method (</w:t>
      </w:r>
      <w:r w:rsidR="00043675">
        <w:t>Scenario</w:t>
      </w:r>
      <w:r w:rsidRPr="006807A0">
        <w:t xml:space="preserve"> </w:t>
      </w:r>
      <w:r>
        <w:t>2</w:t>
      </w:r>
      <w:r w:rsidRPr="006807A0">
        <w:t>)</w:t>
      </w:r>
      <w:bookmarkEnd w:id="254"/>
    </w:p>
    <w:p w14:paraId="655A9189" w14:textId="77777777" w:rsidR="00B87FEA" w:rsidRDefault="00FD7C28" w:rsidP="00BF6604">
      <w:pPr>
        <w:keepNext/>
        <w:jc w:val="center"/>
      </w:pPr>
      <w:r>
        <w:rPr>
          <w:noProof/>
          <w:lang w:val="en-US"/>
        </w:rPr>
        <w:lastRenderedPageBreak/>
        <w:drawing>
          <wp:inline distT="0" distB="0" distL="0" distR="0" wp14:anchorId="2BB3B2FD" wp14:editId="65629D93">
            <wp:extent cx="5731510" cy="4303395"/>
            <wp:effectExtent l="0" t="0" r="2540" b="1905"/>
            <wp:docPr id="325985400" name="Flutter2Mode3.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5400" name="Flutter2Mode3.svg"/>
                    <pic:cNvPicPr/>
                  </pic:nvPicPr>
                  <pic:blipFill>
                    <a:blip r:embed="rId88">
                      <a:extLst>
                        <a:ext uri="{96DAC541-7B7A-43D3-8B79-37D633B846F1}">
                          <asvg:svgBlip xmlns:asvg="http://schemas.microsoft.com/office/drawing/2016/SVG/main" r:link="rId89"/>
                        </a:ext>
                      </a:extLst>
                    </a:blip>
                    <a:stretch>
                      <a:fillRect/>
                    </a:stretch>
                  </pic:blipFill>
                  <pic:spPr>
                    <a:xfrm>
                      <a:off x="0" y="0"/>
                      <a:ext cx="5731510" cy="4303395"/>
                    </a:xfrm>
                    <a:prstGeom prst="rect">
                      <a:avLst/>
                    </a:prstGeom>
                  </pic:spPr>
                </pic:pic>
              </a:graphicData>
            </a:graphic>
          </wp:inline>
        </w:drawing>
      </w:r>
    </w:p>
    <w:p w14:paraId="04A39D40" w14:textId="24EBB17B" w:rsidR="00FD7C28" w:rsidRDefault="00B87FEA" w:rsidP="00B87FEA">
      <w:pPr>
        <w:pStyle w:val="Caption"/>
      </w:pPr>
      <w:bookmarkStart w:id="255" w:name="_Toc180011631"/>
      <w:r>
        <w:t xml:space="preserve">Figure </w:t>
      </w:r>
      <w:fldSimple w:instr=" STYLEREF 1 \s ">
        <w:r w:rsidR="00BC36D0">
          <w:rPr>
            <w:noProof/>
          </w:rPr>
          <w:t>4</w:t>
        </w:r>
      </w:fldSimple>
      <w:r w:rsidR="00FA237D">
        <w:noBreakHyphen/>
      </w:r>
      <w:fldSimple w:instr=" SEQ Figure \* ARABIC \s 1 ">
        <w:r w:rsidR="00BC36D0">
          <w:rPr>
            <w:noProof/>
          </w:rPr>
          <w:t>11</w:t>
        </w:r>
      </w:fldSimple>
      <w:r>
        <w:t xml:space="preserve">  Mode 3 </w:t>
      </w:r>
      <w:r w:rsidRPr="003353B6">
        <w:t>Flutter analysis plots from Powell's method (</w:t>
      </w:r>
      <w:r w:rsidR="00043675">
        <w:t>Scenario</w:t>
      </w:r>
      <w:r w:rsidRPr="003353B6">
        <w:t xml:space="preserve"> </w:t>
      </w:r>
      <w:r>
        <w:t>2</w:t>
      </w:r>
      <w:r w:rsidRPr="003353B6">
        <w:t>)</w:t>
      </w:r>
      <w:bookmarkEnd w:id="255"/>
    </w:p>
    <w:p w14:paraId="112A5E5F" w14:textId="77777777" w:rsidR="002B6889" w:rsidRPr="002B6889" w:rsidRDefault="002B6889" w:rsidP="002B6889"/>
    <w:p w14:paraId="2D7AC333" w14:textId="77777777" w:rsidR="00C6685C" w:rsidRDefault="00C6685C" w:rsidP="00C6685C">
      <w:r>
        <w:t>Again, the first mode that diverges is mode 3. This time though at a much greater speed than before.</w:t>
      </w:r>
    </w:p>
    <w:p w14:paraId="599F409C" w14:textId="1D71167B" w:rsidR="00C6685C" w:rsidRPr="00F51DB0" w:rsidRDefault="00000000" w:rsidP="00C6685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flutter</m:t>
                  </m:r>
                </m:sub>
              </m:sSub>
              <m:r>
                <w:rPr>
                  <w:rFonts w:ascii="Cambria Math" w:hAnsi="Cambria Math"/>
                  <w:lang w:val="en-US"/>
                </w:rPr>
                <m:t>=175.28 m/s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4</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3</m:t>
                  </m:r>
                  <m:r>
                    <w:rPr>
                      <w:rFonts w:ascii="Cambria Math" w:hAnsi="Cambria Math"/>
                      <w:i/>
                      <w:lang w:val="en-US"/>
                    </w:rPr>
                    <w:fldChar w:fldCharType="end"/>
                  </m:r>
                </m:e>
              </m:d>
            </m:e>
          </m:eqArr>
        </m:oMath>
      </m:oMathPara>
    </w:p>
    <w:p w14:paraId="4D7E8CA5" w14:textId="77777777" w:rsidR="00C6685C" w:rsidRDefault="00C6685C" w:rsidP="00C6685C">
      <w:r>
        <w:t>Modes 1 one and four also eventually diverge at 267.09 and 177.14 m/s respectively. As is obvious this is a great improvement of the flutter speed of the Wing from the initial solution, without any extra material and thus the same mass as the original wing.</w:t>
      </w:r>
    </w:p>
    <w:p w14:paraId="63CC74B4" w14:textId="0B39CB5B" w:rsidR="00F42072" w:rsidRDefault="00C6685C" w:rsidP="00590935">
      <w:pPr>
        <w:rPr>
          <w:rFonts w:eastAsiaTheme="minorEastAsia"/>
          <w:lang w:val="en-US"/>
        </w:rPr>
      </w:pPr>
      <w:r>
        <w:t>The solution vector that gives the optimum solution is:</w:t>
      </w:r>
      <w:r>
        <w:br/>
      </w:r>
      <m:oMathPara>
        <m:oMath>
          <m:eqArr>
            <m:eqArrPr>
              <m:maxDist m:val="1"/>
              <m:ctrlPr>
                <w:rPr>
                  <w:rFonts w:ascii="Cambria Math" w:hAnsi="Cambria Math"/>
                  <w:i/>
                  <w:lang w:val="en-US"/>
                </w:rPr>
              </m:ctrlPr>
            </m:eqArrPr>
            <m:e>
              <m:sSub>
                <m:sSubPr>
                  <m:ctrlPr>
                    <w:rPr>
                      <w:rFonts w:ascii="Cambria Math" w:hAnsi="Cambria Math"/>
                      <w:i/>
                      <w:lang w:val="en-US"/>
                    </w:rPr>
                  </m:ctrlPr>
                </m:sSubPr>
                <m:e>
                  <m:acc>
                    <m:accPr>
                      <m:chr m:val="⃗"/>
                      <m:ctrlPr>
                        <w:rPr>
                          <w:rFonts w:ascii="Cambria Math" w:hAnsi="Cambria Math"/>
                          <w:b/>
                          <w:bCs/>
                          <w:i/>
                          <w:lang w:val="en-US"/>
                        </w:rPr>
                      </m:ctrlPr>
                    </m:accPr>
                    <m:e>
                      <m:r>
                        <m:rPr>
                          <m:sty m:val="bi"/>
                        </m:rPr>
                        <w:rPr>
                          <w:rFonts w:ascii="Cambria Math" w:hAnsi="Cambria Math"/>
                          <w:lang w:val="en-US"/>
                        </w:rPr>
                        <m:t>x</m:t>
                      </m:r>
                    </m:e>
                  </m:acc>
                </m:e>
                <m:sub>
                  <m:r>
                    <w:rPr>
                      <w:rFonts w:ascii="Cambria Math" w:hAnsi="Cambria Math"/>
                      <w:lang w:val="en-US"/>
                    </w:rPr>
                    <m:t>opt</m:t>
                  </m:r>
                </m:sub>
              </m:sSub>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0.0005,90,-58,-59</m:t>
                      </m:r>
                    </m:e>
                  </m:d>
                </m:e>
                <m:sup>
                  <m:r>
                    <w:rPr>
                      <w:rFonts w:ascii="Cambria Math" w:hAnsi="Cambria Math"/>
                      <w:lang w:val="en-US"/>
                    </w:rPr>
                    <m:t>T</m:t>
                  </m:r>
                </m:sup>
              </m:sSup>
              <m:r>
                <w:rPr>
                  <w:rFonts w:ascii="Cambria Math" w:hAnsi="Cambria Math"/>
                  <w:lang w:val="en-US"/>
                </w:rPr>
                <m:t xml:space="preserve">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4</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4</m:t>
                  </m:r>
                  <m:r>
                    <w:rPr>
                      <w:rFonts w:ascii="Cambria Math" w:hAnsi="Cambria Math"/>
                      <w:i/>
                      <w:lang w:val="en-US"/>
                    </w:rPr>
                    <w:fldChar w:fldCharType="end"/>
                  </m:r>
                </m:e>
              </m:d>
            </m:e>
          </m:eqArr>
        </m:oMath>
      </m:oMathPara>
    </w:p>
    <w:p w14:paraId="7CBF1270" w14:textId="77777777" w:rsidR="00F42072" w:rsidRDefault="00F42072">
      <w:pPr>
        <w:rPr>
          <w:rFonts w:eastAsiaTheme="minorEastAsia"/>
          <w:lang w:val="en-US"/>
        </w:rPr>
      </w:pPr>
      <w:r>
        <w:rPr>
          <w:rFonts w:eastAsiaTheme="minorEastAsia"/>
          <w:lang w:val="en-US"/>
        </w:rPr>
        <w:br w:type="page"/>
      </w:r>
    </w:p>
    <w:p w14:paraId="46A6D547" w14:textId="77777777" w:rsidR="000C142C" w:rsidRPr="00E62ED6" w:rsidRDefault="000C142C" w:rsidP="00590935">
      <w:pPr>
        <w:rPr>
          <w:rFonts w:eastAsiaTheme="minorEastAsia"/>
          <w:lang w:val="en-US"/>
        </w:rPr>
      </w:pPr>
    </w:p>
    <w:p w14:paraId="3F5EC28A" w14:textId="08D90B28" w:rsidR="00B23F7E" w:rsidRDefault="00B23F7E" w:rsidP="00B23F7E">
      <w:pPr>
        <w:pStyle w:val="Heading2"/>
        <w:rPr>
          <w:lang w:val="en-US"/>
        </w:rPr>
      </w:pPr>
      <w:bookmarkStart w:id="256" w:name="_Ref175824249"/>
      <w:bookmarkStart w:id="257" w:name="_Toc180011569"/>
      <w:r>
        <w:rPr>
          <w:lang w:val="en-US"/>
        </w:rPr>
        <w:t>Genetic Algorithm Optimization</w:t>
      </w:r>
      <w:bookmarkEnd w:id="256"/>
      <w:bookmarkEnd w:id="257"/>
    </w:p>
    <w:p w14:paraId="2EE501E4" w14:textId="4B4EAA9B" w:rsidR="00086B9D" w:rsidRDefault="005F6E79" w:rsidP="005F6E79">
      <w:pPr>
        <w:tabs>
          <w:tab w:val="left" w:pos="1964"/>
        </w:tabs>
        <w:rPr>
          <w:lang w:val="en-US"/>
        </w:rPr>
      </w:pPr>
      <w:r>
        <w:rPr>
          <w:lang w:val="en-US"/>
        </w:rPr>
        <w:t xml:space="preserve">After </w:t>
      </w:r>
      <w:r w:rsidR="00D7345E">
        <w:rPr>
          <w:lang w:val="en-US"/>
        </w:rPr>
        <w:t xml:space="preserve">applying the genetic algorithm as described in chapter </w:t>
      </w:r>
      <w:r w:rsidR="00D7345E">
        <w:rPr>
          <w:lang w:val="en-US"/>
        </w:rPr>
        <w:fldChar w:fldCharType="begin"/>
      </w:r>
      <w:r w:rsidR="00D7345E">
        <w:rPr>
          <w:lang w:val="en-US"/>
        </w:rPr>
        <w:instrText xml:space="preserve"> REF _Ref175772718 \r \h </w:instrText>
      </w:r>
      <w:r w:rsidR="00D7345E">
        <w:rPr>
          <w:lang w:val="en-US"/>
        </w:rPr>
      </w:r>
      <w:r w:rsidR="00D7345E">
        <w:rPr>
          <w:lang w:val="en-US"/>
        </w:rPr>
        <w:fldChar w:fldCharType="separate"/>
      </w:r>
      <w:r w:rsidR="00BC36D0">
        <w:rPr>
          <w:lang w:val="en-US"/>
        </w:rPr>
        <w:t>3.4.2</w:t>
      </w:r>
      <w:r w:rsidR="00D7345E">
        <w:rPr>
          <w:lang w:val="en-US"/>
        </w:rPr>
        <w:fldChar w:fldCharType="end"/>
      </w:r>
      <w:r w:rsidR="00D7345E">
        <w:rPr>
          <w:lang w:val="en-US"/>
        </w:rPr>
        <w:t xml:space="preserve"> the following results are obtained:</w:t>
      </w:r>
    </w:p>
    <w:p w14:paraId="71B0A4B0" w14:textId="77777777" w:rsidR="00D7345E" w:rsidRPr="00086B9D" w:rsidRDefault="00D7345E" w:rsidP="005F6E79">
      <w:pPr>
        <w:tabs>
          <w:tab w:val="left" w:pos="1964"/>
        </w:tabs>
        <w:rPr>
          <w:lang w:val="en-US"/>
        </w:rPr>
      </w:pPr>
    </w:p>
    <w:p w14:paraId="637D6622" w14:textId="77777777" w:rsidR="00360617" w:rsidRDefault="00724DBB" w:rsidP="00E62ED6">
      <w:pPr>
        <w:keepNext/>
        <w:jc w:val="center"/>
      </w:pPr>
      <w:r>
        <w:rPr>
          <w:noProof/>
          <w:lang w:val="en-US"/>
        </w:rPr>
        <w:drawing>
          <wp:inline distT="0" distB="0" distL="0" distR="0" wp14:anchorId="32D1E98C" wp14:editId="134401B2">
            <wp:extent cx="5731510" cy="4303395"/>
            <wp:effectExtent l="0" t="0" r="2540" b="1905"/>
            <wp:docPr id="896317697" name="fitnes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17697" name="fitness.svg"/>
                    <pic:cNvPicPr/>
                  </pic:nvPicPr>
                  <pic:blipFill>
                    <a:blip r:embed="rId90">
                      <a:extLst>
                        <a:ext uri="{96DAC541-7B7A-43D3-8B79-37D633B846F1}">
                          <asvg:svgBlip xmlns:asvg="http://schemas.microsoft.com/office/drawing/2016/SVG/main" r:link="rId91"/>
                        </a:ext>
                      </a:extLst>
                    </a:blip>
                    <a:stretch>
                      <a:fillRect/>
                    </a:stretch>
                  </pic:blipFill>
                  <pic:spPr>
                    <a:xfrm>
                      <a:off x="0" y="0"/>
                      <a:ext cx="5731510" cy="4303395"/>
                    </a:xfrm>
                    <a:prstGeom prst="rect">
                      <a:avLst/>
                    </a:prstGeom>
                  </pic:spPr>
                </pic:pic>
              </a:graphicData>
            </a:graphic>
          </wp:inline>
        </w:drawing>
      </w:r>
    </w:p>
    <w:p w14:paraId="5CC40B34" w14:textId="2846C942" w:rsidR="00360617" w:rsidRDefault="00360617" w:rsidP="00360617">
      <w:pPr>
        <w:pStyle w:val="Caption"/>
      </w:pPr>
      <w:bookmarkStart w:id="258" w:name="_Ref175774731"/>
      <w:bookmarkStart w:id="259" w:name="_Toc180011632"/>
      <w:r>
        <w:t xml:space="preserve">Figure </w:t>
      </w:r>
      <w:fldSimple w:instr=" STYLEREF 1 \s ">
        <w:r w:rsidR="00BC36D0">
          <w:rPr>
            <w:noProof/>
          </w:rPr>
          <w:t>4</w:t>
        </w:r>
      </w:fldSimple>
      <w:r w:rsidR="00FA237D">
        <w:noBreakHyphen/>
      </w:r>
      <w:fldSimple w:instr=" SEQ Figure \* ARABIC \s 1 ">
        <w:r w:rsidR="00BC36D0">
          <w:rPr>
            <w:noProof/>
          </w:rPr>
          <w:t>12</w:t>
        </w:r>
      </w:fldSimple>
      <w:bookmarkEnd w:id="258"/>
      <w:r>
        <w:t xml:space="preserve"> Evolution of </w:t>
      </w:r>
      <w:r w:rsidR="00FD5FDD">
        <w:t>the Fitness</w:t>
      </w:r>
      <w:r>
        <w:t xml:space="preserve"> metrics</w:t>
      </w:r>
      <w:r w:rsidR="00FD5FDD">
        <w:t xml:space="preserve"> </w:t>
      </w:r>
      <w:r w:rsidR="002C2031">
        <w:t xml:space="preserve">of the best solution </w:t>
      </w:r>
      <w:r w:rsidR="008825DA">
        <w:t>of every</w:t>
      </w:r>
      <w:r w:rsidR="002C2031">
        <w:t xml:space="preserve"> generation </w:t>
      </w:r>
      <w:r w:rsidR="008825DA">
        <w:t>in the optimization process</w:t>
      </w:r>
      <w:bookmarkEnd w:id="259"/>
    </w:p>
    <w:p w14:paraId="66BF5CFB" w14:textId="77777777" w:rsidR="00360617" w:rsidRDefault="00724DBB" w:rsidP="00E62ED6">
      <w:pPr>
        <w:keepNext/>
        <w:jc w:val="center"/>
      </w:pPr>
      <w:r>
        <w:rPr>
          <w:noProof/>
          <w:lang w:val="en-US"/>
        </w:rPr>
        <w:lastRenderedPageBreak/>
        <w:drawing>
          <wp:inline distT="0" distB="0" distL="0" distR="0" wp14:anchorId="1427CF63" wp14:editId="3301D5B8">
            <wp:extent cx="5731510" cy="4298950"/>
            <wp:effectExtent l="0" t="0" r="2540" b="6350"/>
            <wp:docPr id="620083949" name="gen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83949" name="genes.svg"/>
                    <pic:cNvPicPr/>
                  </pic:nvPicPr>
                  <pic:blipFill>
                    <a:blip r:embed="rId92">
                      <a:extLst>
                        <a:ext uri="{96DAC541-7B7A-43D3-8B79-37D633B846F1}">
                          <asvg:svgBlip xmlns:asvg="http://schemas.microsoft.com/office/drawing/2016/SVG/main" r:link="rId93"/>
                        </a:ext>
                      </a:extLst>
                    </a:blip>
                    <a:stretch>
                      <a:fillRect/>
                    </a:stretch>
                  </pic:blipFill>
                  <pic:spPr>
                    <a:xfrm>
                      <a:off x="0" y="0"/>
                      <a:ext cx="5731510" cy="4298950"/>
                    </a:xfrm>
                    <a:prstGeom prst="rect">
                      <a:avLst/>
                    </a:prstGeom>
                  </pic:spPr>
                </pic:pic>
              </a:graphicData>
            </a:graphic>
          </wp:inline>
        </w:drawing>
      </w:r>
    </w:p>
    <w:p w14:paraId="3968E184" w14:textId="17186CAB" w:rsidR="00724DBB" w:rsidRDefault="00360617" w:rsidP="00360617">
      <w:pPr>
        <w:pStyle w:val="Caption"/>
      </w:pPr>
      <w:bookmarkStart w:id="260" w:name="_Toc180011633"/>
      <w:r>
        <w:t xml:space="preserve">Figure </w:t>
      </w:r>
      <w:fldSimple w:instr=" STYLEREF 1 \s ">
        <w:r w:rsidR="00BC36D0">
          <w:rPr>
            <w:noProof/>
          </w:rPr>
          <w:t>4</w:t>
        </w:r>
      </w:fldSimple>
      <w:r w:rsidR="00FA237D">
        <w:noBreakHyphen/>
      </w:r>
      <w:fldSimple w:instr=" SEQ Figure \* ARABIC \s 1 ">
        <w:r w:rsidR="00BC36D0">
          <w:rPr>
            <w:noProof/>
          </w:rPr>
          <w:t>13</w:t>
        </w:r>
      </w:fldSimple>
      <w:r>
        <w:t xml:space="preserve"> Evolution of gene Values </w:t>
      </w:r>
      <w:r w:rsidR="008B341B">
        <w:t xml:space="preserve">throughout the </w:t>
      </w:r>
      <w:r w:rsidR="00FD5FDD">
        <w:t>optimization process</w:t>
      </w:r>
      <w:bookmarkEnd w:id="260"/>
    </w:p>
    <w:p w14:paraId="32C5A59D" w14:textId="4E5F921B" w:rsidR="00D33F3A" w:rsidRDefault="00F70CAC" w:rsidP="00D33F3A">
      <w:r>
        <w:t xml:space="preserve">From </w:t>
      </w:r>
      <w:r>
        <w:fldChar w:fldCharType="begin"/>
      </w:r>
      <w:r>
        <w:instrText xml:space="preserve"> REF _Ref175774731 \h </w:instrText>
      </w:r>
      <w:r>
        <w:fldChar w:fldCharType="separate"/>
      </w:r>
      <w:r w:rsidR="00BC36D0">
        <w:t xml:space="preserve">Figure </w:t>
      </w:r>
      <w:r w:rsidR="00BC36D0">
        <w:rPr>
          <w:noProof/>
        </w:rPr>
        <w:t>4</w:t>
      </w:r>
      <w:r w:rsidR="00BC36D0">
        <w:noBreakHyphen/>
      </w:r>
      <w:r w:rsidR="00BC36D0">
        <w:rPr>
          <w:noProof/>
        </w:rPr>
        <w:t>12</w:t>
      </w:r>
      <w:r>
        <w:fldChar w:fldCharType="end"/>
      </w:r>
      <w:r>
        <w:t xml:space="preserve"> where the best solution found thus far at every generation is plotted </w:t>
      </w:r>
      <w:r w:rsidR="004A1CF1">
        <w:t xml:space="preserve">it is observed that </w:t>
      </w:r>
      <w:r w:rsidR="004A1CF1">
        <w:rPr>
          <w:u w:val="single"/>
        </w:rPr>
        <w:t>both</w:t>
      </w:r>
      <w:r w:rsidR="004A1CF1">
        <w:t xml:space="preserve"> goals are improved by the end of the optimization process</w:t>
      </w:r>
      <w:r w:rsidR="00F8126D">
        <w:t xml:space="preserve">, </w:t>
      </w:r>
      <w:r w:rsidR="00960FF0">
        <w:t>even though</w:t>
      </w:r>
      <w:r w:rsidR="00F8126D">
        <w:t xml:space="preserve"> those goals are contradictory to one another.</w:t>
      </w:r>
      <w:r w:rsidR="00C2417D">
        <w:t xml:space="preserve"> From the </w:t>
      </w:r>
      <w:r w:rsidR="00AD2F3E">
        <w:t>optimization logs the best solution has the following characteristics.</w:t>
      </w:r>
    </w:p>
    <w:p w14:paraId="3A358086" w14:textId="7FC333E8" w:rsidR="007668DD" w:rsidRPr="008422A5" w:rsidRDefault="00000000" w:rsidP="00033F9C">
      <w:pPr>
        <w:rPr>
          <w:rFonts w:ascii="Calibri" w:eastAsiaTheme="majorEastAsia" w:hAnsi="Calibri" w:cstheme="majorBidi"/>
          <w:lang w:val="en-US"/>
        </w:rPr>
      </w:pPr>
      <m:oMathPara>
        <m:oMath>
          <m:eqArr>
            <m:eqArrPr>
              <m:maxDist m:val="1"/>
              <m:ctrlPr>
                <w:rPr>
                  <w:rFonts w:ascii="Cambria Math" w:hAnsi="Cambria Math"/>
                  <w:i/>
                  <w:lang w:val="en-US"/>
                </w:rPr>
              </m:ctrlPr>
            </m:eqArrPr>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flutter</m:t>
                  </m:r>
                </m:sub>
              </m:sSub>
              <m:r>
                <w:rPr>
                  <w:rFonts w:ascii="Cambria Math" w:hAnsi="Cambria Math"/>
                  <w:lang w:val="en-US"/>
                </w:rPr>
                <m:t>=214.69 m</m:t>
              </m:r>
              <m:r>
                <m:rPr>
                  <m:lit/>
                </m:rPr>
                <w:rPr>
                  <w:rFonts w:ascii="Cambria Math" w:hAnsi="Cambria Math"/>
                  <w:lang w:val="en-US"/>
                </w:rPr>
                <m:t>/</m:t>
              </m:r>
              <m:r>
                <w:rPr>
                  <w:rFonts w:ascii="Cambria Math" w:hAnsi="Cambria Math"/>
                  <w:lang w:val="en-US"/>
                </w:rPr>
                <m:t>s,  Mass=45.1 kg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4</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5</m:t>
                  </m:r>
                  <m:r>
                    <w:rPr>
                      <w:rFonts w:ascii="Cambria Math" w:hAnsi="Cambria Math"/>
                      <w:i/>
                      <w:lang w:val="en-US"/>
                    </w:rPr>
                    <w:fldChar w:fldCharType="end"/>
                  </m:r>
                </m:e>
              </m:d>
            </m:e>
          </m:eqArr>
        </m:oMath>
      </m:oMathPara>
    </w:p>
    <w:p w14:paraId="39BA33CF" w14:textId="4990F259" w:rsidR="008422A5" w:rsidRDefault="008422A5" w:rsidP="008422A5">
      <w:pPr>
        <w:rPr>
          <w:lang w:val="en-US"/>
        </w:rPr>
      </w:pPr>
      <w:r>
        <w:rPr>
          <w:lang w:val="en-US"/>
        </w:rPr>
        <w:t>The gene values which result in the optimal solution are</w:t>
      </w:r>
    </w:p>
    <w:p w14:paraId="2AEC931F" w14:textId="202FCB0E" w:rsidR="008422A5" w:rsidRPr="00D665D3" w:rsidRDefault="00000000" w:rsidP="008422A5">
      <w:pPr>
        <w:rPr>
          <w:rFonts w:ascii="Calibri" w:eastAsiaTheme="majorEastAsia" w:hAnsi="Calibri" w:cstheme="majorBidi"/>
          <w:lang w:val="en-US"/>
        </w:rPr>
      </w:pPr>
      <m:oMathPara>
        <m:oMath>
          <m:eqArr>
            <m:eqArrPr>
              <m:maxDist m:val="1"/>
              <m:ctrlPr>
                <w:rPr>
                  <w:rFonts w:ascii="Cambria Math" w:hAnsi="Cambria Math"/>
                  <w:i/>
                  <w:lang w:val="en-US"/>
                </w:rPr>
              </m:ctrlPr>
            </m:eqArrPr>
            <m:e>
              <m:r>
                <w:rPr>
                  <w:rFonts w:ascii="Cambria Math" w:hAnsi="Cambria Math"/>
                  <w:lang w:val="en-US"/>
                </w:rPr>
                <m:t xml:space="preserve">t=0.0003 mm,  </m:t>
              </m:r>
              <m:sSub>
                <m:sSubPr>
                  <m:ctrlPr>
                    <w:rPr>
                      <w:rFonts w:ascii="Cambria Math" w:hAnsi="Cambria Math"/>
                      <w:i/>
                      <w:lang w:val="en-US"/>
                    </w:rPr>
                  </m:ctrlPr>
                </m:sSubPr>
                <m:e>
                  <m:r>
                    <w:rPr>
                      <w:rFonts w:ascii="Cambria Math" w:hAnsi="Cambria Math"/>
                      <w:lang w:val="en-US"/>
                    </w:rPr>
                    <m:t>ϑ</m:t>
                  </m:r>
                </m:e>
                <m:sub>
                  <m:r>
                    <w:rPr>
                      <w:rFonts w:ascii="Cambria Math" w:hAnsi="Cambria Math"/>
                      <w:lang w:val="en-US"/>
                    </w:rPr>
                    <m:t>1</m:t>
                  </m:r>
                </m:sub>
              </m:sSub>
              <m:r>
                <w:rPr>
                  <w:rFonts w:ascii="Cambria Math" w:hAnsi="Cambria Math"/>
                  <w:lang w:val="en-US"/>
                </w:rPr>
                <m:t xml:space="preserve">=43°,  </m:t>
              </m:r>
              <m:sSub>
                <m:sSubPr>
                  <m:ctrlPr>
                    <w:rPr>
                      <w:rFonts w:ascii="Cambria Math" w:hAnsi="Cambria Math"/>
                      <w:i/>
                      <w:lang w:val="en-US"/>
                    </w:rPr>
                  </m:ctrlPr>
                </m:sSubPr>
                <m:e>
                  <m:r>
                    <w:rPr>
                      <w:rFonts w:ascii="Cambria Math" w:hAnsi="Cambria Math"/>
                      <w:lang w:val="en-US"/>
                    </w:rPr>
                    <m:t>ϑ</m:t>
                  </m:r>
                </m:e>
                <m:sub>
                  <m:r>
                    <w:rPr>
                      <w:rFonts w:ascii="Cambria Math" w:hAnsi="Cambria Math"/>
                      <w:lang w:val="en-US"/>
                    </w:rPr>
                    <m:t>2</m:t>
                  </m:r>
                </m:sub>
              </m:sSub>
              <m:r>
                <w:rPr>
                  <w:rFonts w:ascii="Cambria Math" w:hAnsi="Cambria Math"/>
                  <w:lang w:val="en-US"/>
                </w:rPr>
                <m:t xml:space="preserve">=56°,  </m:t>
              </m:r>
              <m:sSub>
                <m:sSubPr>
                  <m:ctrlPr>
                    <w:rPr>
                      <w:rFonts w:ascii="Cambria Math" w:hAnsi="Cambria Math"/>
                      <w:i/>
                      <w:lang w:val="en-US"/>
                    </w:rPr>
                  </m:ctrlPr>
                </m:sSubPr>
                <m:e>
                  <m:r>
                    <w:rPr>
                      <w:rFonts w:ascii="Cambria Math" w:hAnsi="Cambria Math"/>
                      <w:lang w:val="en-US"/>
                    </w:rPr>
                    <m:t>ϑ</m:t>
                  </m:r>
                </m:e>
                <m:sub>
                  <m:r>
                    <w:rPr>
                      <w:rFonts w:ascii="Cambria Math" w:hAnsi="Cambria Math"/>
                      <w:lang w:val="en-US"/>
                    </w:rPr>
                    <m:t>3</m:t>
                  </m:r>
                </m:sub>
              </m:sSub>
              <m:r>
                <w:rPr>
                  <w:rFonts w:ascii="Cambria Math" w:hAnsi="Cambria Math"/>
                  <w:lang w:val="en-US"/>
                </w:rPr>
                <m:t>=76° #</m:t>
              </m:r>
              <m:d>
                <m:dPr>
                  <m:ctrlPr>
                    <w:rPr>
                      <w:rFonts w:ascii="Cambria Math" w:hAnsi="Cambria Math"/>
                      <w:i/>
                      <w:lang w:val="en-US"/>
                    </w:rPr>
                  </m:ctrlPr>
                </m:dPr>
                <m:e>
                  <m:r>
                    <w:rPr>
                      <w:rFonts w:ascii="Cambria Math" w:hAnsi="Cambria Math"/>
                      <w:i/>
                      <w:lang w:val="en-US"/>
                    </w:rPr>
                    <w:fldChar w:fldCharType="begin"/>
                  </m:r>
                  <m:r>
                    <m:rPr>
                      <m:sty m:val="p"/>
                    </m:rPr>
                    <w:rPr>
                      <w:rFonts w:ascii="Cambria Math" w:hAnsi="Cambria Math"/>
                      <w:lang w:val="en-US"/>
                    </w:rPr>
                    <m:t xml:space="preserve"> STYLEREF  "Heading 1" \n </m:t>
                  </m:r>
                  <m:r>
                    <w:rPr>
                      <w:rFonts w:ascii="Cambria Math" w:hAnsi="Cambria Math"/>
                      <w:i/>
                      <w:lang w:val="en-US"/>
                    </w:rPr>
                    <w:fldChar w:fldCharType="separate"/>
                  </m:r>
                  <m:r>
                    <m:rPr>
                      <m:sty m:val="p"/>
                    </m:rPr>
                    <w:rPr>
                      <w:rFonts w:ascii="Cambria Math" w:hAnsi="Cambria Math"/>
                      <w:noProof/>
                      <w:lang w:val="en-US"/>
                    </w:rPr>
                    <m:t>4</m:t>
                  </m:r>
                  <m:r>
                    <w:rPr>
                      <w:rFonts w:ascii="Cambria Math" w:hAnsi="Cambria Math"/>
                      <w:i/>
                      <w:lang w:val="en-US"/>
                    </w:rPr>
                    <w:fldChar w:fldCharType="end"/>
                  </m:r>
                  <m:r>
                    <w:rPr>
                      <w:rFonts w:ascii="Cambria Math" w:hAnsi="Cambria Math"/>
                      <w:lang w:val="en-US"/>
                    </w:rPr>
                    <m:t>.</m:t>
                  </m:r>
                  <m:r>
                    <w:rPr>
                      <w:rFonts w:ascii="Cambria Math" w:hAnsi="Cambria Math"/>
                      <w:i/>
                      <w:lang w:val="en-US"/>
                    </w:rPr>
                    <w:fldChar w:fldCharType="begin"/>
                  </m:r>
                  <m:r>
                    <m:rPr>
                      <m:sty m:val="p"/>
                    </m:rPr>
                    <w:rPr>
                      <w:rFonts w:ascii="Cambria Math" w:hAnsi="Cambria Math"/>
                      <w:lang w:val="en-US"/>
                    </w:rPr>
                    <m:t xml:space="preserve"> SEQ Eqn \s 1 </m:t>
                  </m:r>
                  <m:r>
                    <w:rPr>
                      <w:rFonts w:ascii="Cambria Math" w:hAnsi="Cambria Math"/>
                      <w:i/>
                      <w:lang w:val="en-US"/>
                    </w:rPr>
                    <w:fldChar w:fldCharType="separate"/>
                  </m:r>
                  <m:r>
                    <m:rPr>
                      <m:sty m:val="p"/>
                    </m:rPr>
                    <w:rPr>
                      <w:rFonts w:ascii="Cambria Math" w:hAnsi="Cambria Math"/>
                      <w:noProof/>
                      <w:lang w:val="en-US"/>
                    </w:rPr>
                    <m:t>6</m:t>
                  </m:r>
                  <m:r>
                    <w:rPr>
                      <w:rFonts w:ascii="Cambria Math" w:hAnsi="Cambria Math"/>
                      <w:i/>
                      <w:lang w:val="en-US"/>
                    </w:rPr>
                    <w:fldChar w:fldCharType="end"/>
                  </m:r>
                </m:e>
              </m:d>
            </m:e>
          </m:eqArr>
        </m:oMath>
      </m:oMathPara>
    </w:p>
    <w:p w14:paraId="2303DBD0" w14:textId="61114465" w:rsidR="00AD2F3E" w:rsidRDefault="00D665D3" w:rsidP="00D665D3">
      <w:r>
        <w:t xml:space="preserve">The flutter plot for this solution </w:t>
      </w:r>
      <w:r w:rsidR="008642BB">
        <w:t>is presented below:</w:t>
      </w:r>
    </w:p>
    <w:p w14:paraId="32CCAA06" w14:textId="77777777" w:rsidR="000A404A" w:rsidRDefault="008642BB" w:rsidP="000A404A">
      <w:pPr>
        <w:keepNext/>
      </w:pPr>
      <w:r>
        <w:rPr>
          <w:noProof/>
        </w:rPr>
        <w:lastRenderedPageBreak/>
        <w:drawing>
          <wp:inline distT="0" distB="0" distL="0" distR="0" wp14:anchorId="5872BCDD" wp14:editId="6870B554">
            <wp:extent cx="5731510" cy="4303395"/>
            <wp:effectExtent l="0" t="0" r="2540" b="1905"/>
            <wp:docPr id="1582317304" name="FlutterPlot4mod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17304" name="FlutterPlot4modes.svg"/>
                    <pic:cNvPicPr/>
                  </pic:nvPicPr>
                  <pic:blipFill>
                    <a:blip r:embed="rId94">
                      <a:extLst>
                        <a:ext uri="{96DAC541-7B7A-43D3-8B79-37D633B846F1}">
                          <asvg:svgBlip xmlns:asvg="http://schemas.microsoft.com/office/drawing/2016/SVG/main" r:link="rId95"/>
                        </a:ext>
                      </a:extLst>
                    </a:blip>
                    <a:stretch>
                      <a:fillRect/>
                    </a:stretch>
                  </pic:blipFill>
                  <pic:spPr>
                    <a:xfrm>
                      <a:off x="0" y="0"/>
                      <a:ext cx="5731510" cy="4303395"/>
                    </a:xfrm>
                    <a:prstGeom prst="rect">
                      <a:avLst/>
                    </a:prstGeom>
                  </pic:spPr>
                </pic:pic>
              </a:graphicData>
            </a:graphic>
          </wp:inline>
        </w:drawing>
      </w:r>
    </w:p>
    <w:p w14:paraId="70A36B3D" w14:textId="2B8291DA" w:rsidR="000A404A" w:rsidRDefault="000A404A" w:rsidP="000A404A">
      <w:pPr>
        <w:pStyle w:val="Caption"/>
      </w:pPr>
      <w:bookmarkStart w:id="261" w:name="_Toc180011634"/>
      <w:r>
        <w:t xml:space="preserve">Figure </w:t>
      </w:r>
      <w:fldSimple w:instr=" STYLEREF 1 \s ">
        <w:r w:rsidR="00BC36D0">
          <w:rPr>
            <w:noProof/>
          </w:rPr>
          <w:t>4</w:t>
        </w:r>
      </w:fldSimple>
      <w:r w:rsidR="00FA237D">
        <w:noBreakHyphen/>
      </w:r>
      <w:fldSimple w:instr=" SEQ Figure \* ARABIC \s 1 ">
        <w:r w:rsidR="00BC36D0">
          <w:rPr>
            <w:noProof/>
          </w:rPr>
          <w:t>14</w:t>
        </w:r>
      </w:fldSimple>
      <w:r>
        <w:t xml:space="preserve"> Flutter Plot from Genetic Algorithm</w:t>
      </w:r>
      <w:bookmarkEnd w:id="261"/>
    </w:p>
    <w:p w14:paraId="43B0895E" w14:textId="77777777" w:rsidR="000A404A" w:rsidRDefault="008642BB" w:rsidP="000A404A">
      <w:pPr>
        <w:keepNext/>
      </w:pPr>
      <w:r>
        <w:rPr>
          <w:noProof/>
        </w:rPr>
        <w:lastRenderedPageBreak/>
        <w:drawing>
          <wp:inline distT="0" distB="0" distL="0" distR="0" wp14:anchorId="1C02BC92" wp14:editId="46E94E47">
            <wp:extent cx="5731510" cy="4303395"/>
            <wp:effectExtent l="0" t="0" r="2540" b="1905"/>
            <wp:docPr id="1700099365" name="FlutterPlotmode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99365" name="FlutterPlotmode1.svg"/>
                    <pic:cNvPicPr/>
                  </pic:nvPicPr>
                  <pic:blipFill>
                    <a:blip r:embed="rId96">
                      <a:extLst>
                        <a:ext uri="{96DAC541-7B7A-43D3-8B79-37D633B846F1}">
                          <asvg:svgBlip xmlns:asvg="http://schemas.microsoft.com/office/drawing/2016/SVG/main" r:link="rId97"/>
                        </a:ext>
                      </a:extLst>
                    </a:blip>
                    <a:stretch>
                      <a:fillRect/>
                    </a:stretch>
                  </pic:blipFill>
                  <pic:spPr>
                    <a:xfrm>
                      <a:off x="0" y="0"/>
                      <a:ext cx="5731510" cy="4303395"/>
                    </a:xfrm>
                    <a:prstGeom prst="rect">
                      <a:avLst/>
                    </a:prstGeom>
                  </pic:spPr>
                </pic:pic>
              </a:graphicData>
            </a:graphic>
          </wp:inline>
        </w:drawing>
      </w:r>
    </w:p>
    <w:p w14:paraId="4E6D57F5" w14:textId="729C2975" w:rsidR="008642BB" w:rsidRDefault="000A404A" w:rsidP="000A404A">
      <w:pPr>
        <w:pStyle w:val="Caption"/>
      </w:pPr>
      <w:bookmarkStart w:id="262" w:name="_Ref176725267"/>
      <w:bookmarkStart w:id="263" w:name="_Ref176725263"/>
      <w:bookmarkStart w:id="264" w:name="_Toc180011635"/>
      <w:r>
        <w:t xml:space="preserve">Figure </w:t>
      </w:r>
      <w:fldSimple w:instr=" STYLEREF 1 \s ">
        <w:r w:rsidR="00BC36D0">
          <w:rPr>
            <w:noProof/>
          </w:rPr>
          <w:t>4</w:t>
        </w:r>
      </w:fldSimple>
      <w:r w:rsidR="00FA237D">
        <w:noBreakHyphen/>
      </w:r>
      <w:fldSimple w:instr=" SEQ Figure \* ARABIC \s 1 ">
        <w:r w:rsidR="00BC36D0">
          <w:rPr>
            <w:noProof/>
          </w:rPr>
          <w:t>15</w:t>
        </w:r>
      </w:fldSimple>
      <w:bookmarkEnd w:id="262"/>
      <w:r>
        <w:t>Mode 1Flutter Plot from Genetic Algorithm</w:t>
      </w:r>
      <w:bookmarkEnd w:id="263"/>
      <w:bookmarkEnd w:id="264"/>
    </w:p>
    <w:p w14:paraId="52C3BA0F" w14:textId="0D7EEE3D" w:rsidR="00F42072" w:rsidRDefault="00C04987" w:rsidP="002A3163">
      <w:r>
        <w:t>Even though</w:t>
      </w:r>
      <w:r w:rsidR="00E3680E">
        <w:t xml:space="preserve"> the solution obtained by the genetic algorithm appear</w:t>
      </w:r>
      <w:r w:rsidR="007D1A0F">
        <w:t xml:space="preserve">s ideal by examining  </w:t>
      </w:r>
      <w:r w:rsidR="007D1A0F">
        <w:fldChar w:fldCharType="begin"/>
      </w:r>
      <w:r w:rsidR="007D1A0F">
        <w:instrText xml:space="preserve"> REF _Ref176725267 \h </w:instrText>
      </w:r>
      <w:r w:rsidR="007D1A0F">
        <w:fldChar w:fldCharType="separate"/>
      </w:r>
      <w:r w:rsidR="00BC36D0">
        <w:t xml:space="preserve">Figure </w:t>
      </w:r>
      <w:r w:rsidR="00BC36D0">
        <w:rPr>
          <w:noProof/>
        </w:rPr>
        <w:t>4</w:t>
      </w:r>
      <w:r w:rsidR="00BC36D0">
        <w:noBreakHyphen/>
      </w:r>
      <w:r w:rsidR="00BC36D0">
        <w:rPr>
          <w:noProof/>
        </w:rPr>
        <w:t>15</w:t>
      </w:r>
      <w:r w:rsidR="007D1A0F">
        <w:fldChar w:fldCharType="end"/>
      </w:r>
      <w:r w:rsidR="007D1A0F">
        <w:t xml:space="preserve"> </w:t>
      </w:r>
      <w:r w:rsidR="001C3008">
        <w:t xml:space="preserve">we can see that instability likely occurs earlier than the stated 214 m/s as the damping of this mode changes dramatically at </w:t>
      </w:r>
      <w:r w:rsidR="006F52E6">
        <w:t xml:space="preserve">110 m/s and the frequency drops to zero which is a sign of flutter. </w:t>
      </w:r>
      <w:r>
        <w:t>Even if</w:t>
      </w:r>
      <w:r w:rsidR="006F52E6">
        <w:t xml:space="preserve"> the damping remains negative in this region </w:t>
      </w:r>
      <w:r w:rsidR="00A8678F">
        <w:t>small changes to the modal characteristics to the wing or even modelling error could lead the real structure to flutter.</w:t>
      </w:r>
      <w:r>
        <w:t xml:space="preserve"> This is a marginally acceptable solution that would have to be investigated further to ensure its validity</w:t>
      </w:r>
    </w:p>
    <w:p w14:paraId="1560A452" w14:textId="77777777" w:rsidR="00F42072" w:rsidRDefault="00F42072">
      <w:r>
        <w:br w:type="page"/>
      </w:r>
    </w:p>
    <w:p w14:paraId="4264C3E9" w14:textId="77777777" w:rsidR="000C142C" w:rsidRPr="002D0BCE" w:rsidRDefault="000C142C" w:rsidP="002A3163"/>
    <w:p w14:paraId="1BFA6955" w14:textId="168CEAEE" w:rsidR="00B23F7E" w:rsidRDefault="00B23F7E" w:rsidP="00B23F7E">
      <w:pPr>
        <w:pStyle w:val="Heading2"/>
        <w:rPr>
          <w:lang w:val="en-US"/>
        </w:rPr>
      </w:pPr>
      <w:bookmarkStart w:id="265" w:name="_Ref175772661"/>
      <w:bookmarkStart w:id="266" w:name="_Toc180011570"/>
      <w:r>
        <w:rPr>
          <w:lang w:val="en-US"/>
        </w:rPr>
        <w:t>Neural Network Prediction</w:t>
      </w:r>
      <w:bookmarkEnd w:id="265"/>
      <w:r w:rsidR="00B04036">
        <w:rPr>
          <w:lang w:val="en-US"/>
        </w:rPr>
        <w:t xml:space="preserve"> Results</w:t>
      </w:r>
      <w:bookmarkEnd w:id="266"/>
    </w:p>
    <w:p w14:paraId="340AF325" w14:textId="10ECF16C" w:rsidR="00E960FB" w:rsidRDefault="000F609C" w:rsidP="000F609C">
      <w:pPr>
        <w:rPr>
          <w:lang w:val="en-US"/>
        </w:rPr>
      </w:pPr>
      <w:r>
        <w:rPr>
          <w:lang w:val="en-US"/>
        </w:rPr>
        <w:t xml:space="preserve">In this section the results of every Neural Network developed in section </w:t>
      </w:r>
      <w:r>
        <w:rPr>
          <w:lang w:val="en-US"/>
        </w:rPr>
        <w:fldChar w:fldCharType="begin"/>
      </w:r>
      <w:r>
        <w:rPr>
          <w:lang w:val="en-US"/>
        </w:rPr>
        <w:instrText xml:space="preserve"> REF _Ref177311660 \r \h </w:instrText>
      </w:r>
      <w:r>
        <w:rPr>
          <w:lang w:val="en-US"/>
        </w:rPr>
      </w:r>
      <w:r>
        <w:rPr>
          <w:lang w:val="en-US"/>
        </w:rPr>
        <w:fldChar w:fldCharType="separate"/>
      </w:r>
      <w:r w:rsidR="00BC36D0">
        <w:rPr>
          <w:lang w:val="en-US"/>
        </w:rPr>
        <w:t>3.4.3</w:t>
      </w:r>
      <w:r>
        <w:rPr>
          <w:lang w:val="en-US"/>
        </w:rPr>
        <w:fldChar w:fldCharType="end"/>
      </w:r>
      <w:r>
        <w:rPr>
          <w:lang w:val="en-US"/>
        </w:rPr>
        <w:t xml:space="preserve"> </w:t>
      </w:r>
      <w:r w:rsidR="006006E9">
        <w:rPr>
          <w:lang w:val="en-US"/>
        </w:rPr>
        <w:t xml:space="preserve">will be reviewed. Three basic plots are presented to understand the performance of each network. </w:t>
      </w:r>
    </w:p>
    <w:p w14:paraId="4C6F2C50" w14:textId="1324A0F5" w:rsidR="00E37010" w:rsidRPr="00E37010" w:rsidRDefault="00E37010" w:rsidP="00E37010">
      <w:pPr>
        <w:pStyle w:val="ListParagraph"/>
        <w:numPr>
          <w:ilvl w:val="0"/>
          <w:numId w:val="69"/>
        </w:numPr>
        <w:rPr>
          <w:lang w:val="en-US"/>
        </w:rPr>
      </w:pPr>
      <w:r w:rsidRPr="00E37010">
        <w:rPr>
          <w:lang w:val="en-US"/>
        </w:rPr>
        <w:t>The first plot is the value of the loss function</w:t>
      </w:r>
      <w:r>
        <w:rPr>
          <w:lang w:val="en-US"/>
        </w:rPr>
        <w:t xml:space="preserve"> on the training and validation data at each epoch of training.</w:t>
      </w:r>
      <w:r w:rsidRPr="00E37010">
        <w:rPr>
          <w:lang w:val="en-US"/>
        </w:rPr>
        <w:t xml:space="preserve"> </w:t>
      </w:r>
    </w:p>
    <w:p w14:paraId="66A2476B" w14:textId="53BDA460" w:rsidR="00E960FB" w:rsidRPr="00F53841" w:rsidRDefault="00D60C55" w:rsidP="00E37010">
      <w:pPr>
        <w:pStyle w:val="ListParagraph"/>
        <w:numPr>
          <w:ilvl w:val="0"/>
          <w:numId w:val="69"/>
        </w:numPr>
        <w:rPr>
          <w:lang w:val="en-US"/>
        </w:rPr>
      </w:pPr>
      <w:r>
        <w:rPr>
          <w:lang w:val="en-US"/>
        </w:rPr>
        <w:t xml:space="preserve">The second plot is used to judge the performance of the network by plotting the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pred</m:t>
            </m:r>
          </m:sub>
        </m:sSub>
        <m:r>
          <w:rPr>
            <w:rFonts w:ascii="Cambria Math" w:eastAsiaTheme="minorEastAsia" w:hAnsi="Cambria Math"/>
            <w:lang w:val="en-US"/>
          </w:rPr>
          <m:t xml:space="preserve"> vs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true</m:t>
            </m:r>
          </m:sub>
        </m:sSub>
      </m:oMath>
      <w:r>
        <w:rPr>
          <w:rFonts w:eastAsiaTheme="minorEastAsia"/>
          <w:lang w:val="en-US"/>
        </w:rPr>
        <w:t xml:space="preserve"> </w:t>
      </w:r>
      <w:r w:rsidR="00745840">
        <w:rPr>
          <w:rFonts w:eastAsiaTheme="minorEastAsia"/>
          <w:lang w:val="en-US"/>
        </w:rPr>
        <w:t xml:space="preserve">scatter plot. Ideally these values would match thus producing a straight line at a </w:t>
      </w:r>
      <m:oMath>
        <m:r>
          <w:rPr>
            <w:rFonts w:ascii="Cambria Math" w:eastAsiaTheme="minorEastAsia" w:hAnsi="Cambria Math"/>
            <w:lang w:val="en-US"/>
          </w:rPr>
          <m:t>45°</m:t>
        </m:r>
      </m:oMath>
      <w:r w:rsidR="00DF3CE5">
        <w:rPr>
          <w:rFonts w:eastAsiaTheme="minorEastAsia"/>
          <w:lang w:val="en-US"/>
        </w:rPr>
        <w:t xml:space="preserve"> angle.</w:t>
      </w:r>
    </w:p>
    <w:p w14:paraId="5515F3CC" w14:textId="75760E63" w:rsidR="00F53841" w:rsidRPr="000F4887" w:rsidRDefault="00F53841" w:rsidP="00E37010">
      <w:pPr>
        <w:pStyle w:val="ListParagraph"/>
        <w:numPr>
          <w:ilvl w:val="0"/>
          <w:numId w:val="69"/>
        </w:numPr>
        <w:rPr>
          <w:lang w:val="en-US"/>
        </w:rPr>
      </w:pPr>
      <w:r>
        <w:rPr>
          <w:rFonts w:eastAsiaTheme="minorEastAsia"/>
          <w:lang w:val="en-US"/>
        </w:rPr>
        <w:t xml:space="preserve">The third plot plots the residuals with respect to y true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true</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pred</m:t>
            </m:r>
          </m:sub>
        </m:sSub>
        <m:r>
          <w:rPr>
            <w:rFonts w:ascii="Cambria Math" w:eastAsiaTheme="minorEastAsia" w:hAnsi="Cambria Math"/>
            <w:lang w:val="en-US"/>
          </w:rPr>
          <m:t xml:space="preserve">) vs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true</m:t>
            </m:r>
          </m:sub>
        </m:sSub>
      </m:oMath>
      <w:r w:rsidR="00463087">
        <w:rPr>
          <w:rFonts w:eastAsiaTheme="minorEastAsia"/>
          <w:lang w:val="en-US"/>
        </w:rPr>
        <w:t xml:space="preserve"> which makes it easier to understand the magnitude of the error as well as any trends that might exist at particular </w:t>
      </w:r>
      <w:r w:rsidR="00F614B5">
        <w:rPr>
          <w:rFonts w:eastAsiaTheme="minorEastAsia"/>
          <w:lang w:val="en-US"/>
        </w:rPr>
        <w:t>flutter speeds.</w:t>
      </w:r>
    </w:p>
    <w:p w14:paraId="6AD8B278" w14:textId="701CA175" w:rsidR="000F4887" w:rsidRDefault="00817135" w:rsidP="00AA31A2">
      <w:pPr>
        <w:pStyle w:val="Heading3"/>
        <w:rPr>
          <w:lang w:val="en-US"/>
        </w:rPr>
      </w:pPr>
      <w:bookmarkStart w:id="267" w:name="_Toc180011571"/>
      <w:r>
        <w:rPr>
          <w:lang w:val="en-US"/>
        </w:rPr>
        <w:t xml:space="preserve">Training data </w:t>
      </w:r>
      <w:r w:rsidR="00B95F7B">
        <w:rPr>
          <w:lang w:val="en-US"/>
        </w:rPr>
        <w:t>examination</w:t>
      </w:r>
      <w:bookmarkEnd w:id="267"/>
    </w:p>
    <w:p w14:paraId="4ED0B167" w14:textId="77777777" w:rsidR="00AA31A2" w:rsidRDefault="00AA31A2" w:rsidP="00AA31A2">
      <w:pPr>
        <w:rPr>
          <w:rFonts w:eastAsiaTheme="minorEastAsia"/>
          <w:lang w:val="en-US"/>
        </w:rPr>
      </w:pPr>
      <w:r>
        <w:rPr>
          <w:rFonts w:eastAsiaTheme="minorEastAsia"/>
          <w:lang w:val="en-US"/>
        </w:rPr>
        <w:t>A preliminary exploration of the data is done using a pair plot, which is a matrix of graphs the enables the visualization of the relationship between each pair of variables in the dataset.</w:t>
      </w:r>
    </w:p>
    <w:p w14:paraId="37329C07" w14:textId="77777777" w:rsidR="00AA31A2" w:rsidRDefault="00AA31A2" w:rsidP="00AA31A2">
      <w:pPr>
        <w:keepNext/>
        <w:jc w:val="center"/>
      </w:pPr>
      <w:r>
        <w:rPr>
          <w:noProof/>
          <w:lang w:val="en-US"/>
        </w:rPr>
        <w:lastRenderedPageBreak/>
        <mc:AlternateContent>
          <mc:Choice Requires="wpg">
            <w:drawing>
              <wp:anchor distT="0" distB="0" distL="114300" distR="114300" simplePos="0" relativeHeight="251671552" behindDoc="0" locked="0" layoutInCell="1" allowOverlap="1" wp14:anchorId="57612095" wp14:editId="442BE1E6">
                <wp:simplePos x="0" y="0"/>
                <wp:positionH relativeFrom="column">
                  <wp:posOffset>487209</wp:posOffset>
                </wp:positionH>
                <wp:positionV relativeFrom="paragraph">
                  <wp:posOffset>1327469</wp:posOffset>
                </wp:positionV>
                <wp:extent cx="5319866" cy="4031098"/>
                <wp:effectExtent l="0" t="0" r="14605" b="45720"/>
                <wp:wrapNone/>
                <wp:docPr id="963022557" name="Group 3"/>
                <wp:cNvGraphicFramePr/>
                <a:graphic xmlns:a="http://schemas.openxmlformats.org/drawingml/2006/main">
                  <a:graphicData uri="http://schemas.microsoft.com/office/word/2010/wordprocessingGroup">
                    <wpg:wgp>
                      <wpg:cNvGrpSpPr/>
                      <wpg:grpSpPr>
                        <a:xfrm>
                          <a:off x="0" y="0"/>
                          <a:ext cx="5319866" cy="4031098"/>
                          <a:chOff x="0" y="0"/>
                          <a:chExt cx="5319866" cy="4031098"/>
                        </a:xfrm>
                      </wpg:grpSpPr>
                      <wps:wsp>
                        <wps:cNvPr id="920986901" name="Rectangle: Rounded Corners 1"/>
                        <wps:cNvSpPr/>
                        <wps:spPr>
                          <a:xfrm>
                            <a:off x="4226011" y="0"/>
                            <a:ext cx="1093855" cy="1037967"/>
                          </a:xfrm>
                          <a:prstGeom prst="round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719050" name="Rectangle: Rounded Corners 1"/>
                        <wps:cNvSpPr/>
                        <wps:spPr>
                          <a:xfrm>
                            <a:off x="4215420" y="1055620"/>
                            <a:ext cx="1093470" cy="1037590"/>
                          </a:xfrm>
                          <a:prstGeom prst="round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4479553" name="Rectangle: Rounded Corners 1"/>
                        <wps:cNvSpPr/>
                        <wps:spPr>
                          <a:xfrm>
                            <a:off x="4218950" y="2111240"/>
                            <a:ext cx="1093855" cy="1037967"/>
                          </a:xfrm>
                          <a:prstGeom prst="roundRect">
                            <a:avLst/>
                          </a:prstGeom>
                          <a:noFill/>
                          <a:ln>
                            <a:solidFill>
                              <a:schemeClr val="accent2">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5123195" name="Straight Arrow Connector 2"/>
                        <wps:cNvCnPr/>
                        <wps:spPr>
                          <a:xfrm flipV="1">
                            <a:off x="0" y="3667456"/>
                            <a:ext cx="970888" cy="363642"/>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g:wgp>
                  </a:graphicData>
                </a:graphic>
              </wp:anchor>
            </w:drawing>
          </mc:Choice>
          <mc:Fallback>
            <w:pict>
              <v:group w14:anchorId="3355DC8B" id="Group 3" o:spid="_x0000_s1026" style="position:absolute;margin-left:38.35pt;margin-top:104.55pt;width:418.9pt;height:317.4pt;z-index:251671552" coordsize="53198,40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">
                <v:roundrect id="Rectangle: Rounded Corners 1" o:spid="_x0000_s1027" style="position:absolute;left:42260;width:10938;height:103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" filled="f" strokecolor="#bf4e14 [2405]" strokeweight="1pt">
                  <v:stroke joinstyle="miter"/>
                </v:roundrect>
                <v:roundrect id="Rectangle: Rounded Corners 1" o:spid="_x0000_s1028" style="position:absolute;left:42154;top:10556;width:10934;height:103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" filled="f" strokecolor="#bf4e14 [2405]" strokeweight="1pt">
                  <v:stroke joinstyle="miter"/>
                </v:roundrect>
                <v:roundrect id="Rectangle: Rounded Corners 1" o:spid="_x0000_s1029" style="position:absolute;left:42189;top:21112;width:10939;height:103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" filled="f" strokecolor="#bf4e14 [2405]" strokeweight="1pt">
                  <v:stroke joinstyle="miter"/>
                </v:roundrect>
                <v:shapetype id="_x0000_t32" coordsize="21600,21600" o:spt="32" o:oned="t" path="m,l21600,21600e" filled="f">
                  <v:path arrowok="t" fillok="f" o:connecttype="none"/>
                  <o:lock v:ext="edit" shapetype="t"/>
                </v:shapetype>
                <v:shape id="Straight Arrow Connector 2" o:spid="_x0000_s1030" type="#_x0000_t32" style="position:absolute;top:36674;width:9708;height:36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" strokecolor="#a02b93 [3208]" strokeweight="1.5pt">
                  <v:stroke endarrow="block" joinstyle="miter"/>
                </v:shape>
              </v:group>
            </w:pict>
          </mc:Fallback>
        </mc:AlternateContent>
      </w:r>
      <w:r>
        <w:rPr>
          <w:noProof/>
          <w:lang w:val="en-US"/>
        </w:rPr>
        <w:drawing>
          <wp:inline distT="0" distB="0" distL="0" distR="0" wp14:anchorId="6286125D" wp14:editId="7F6CCFCF">
            <wp:extent cx="5807676" cy="5807676"/>
            <wp:effectExtent l="0" t="0" r="3175" b="3175"/>
            <wp:docPr id="530905795" name="pairplo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05795" name="pairplot.svg"/>
                    <pic:cNvPicPr/>
                  </pic:nvPicPr>
                  <pic:blipFill>
                    <a:blip r:embed="rId98">
                      <a:extLst>
                        <a:ext uri="{96DAC541-7B7A-43D3-8B79-37D633B846F1}">
                          <asvg:svgBlip xmlns:asvg="http://schemas.microsoft.com/office/drawing/2016/SVG/main" r:link="rId99"/>
                        </a:ext>
                      </a:extLst>
                    </a:blip>
                    <a:stretch>
                      <a:fillRect/>
                    </a:stretch>
                  </pic:blipFill>
                  <pic:spPr>
                    <a:xfrm>
                      <a:off x="0" y="0"/>
                      <a:ext cx="5809131" cy="5809131"/>
                    </a:xfrm>
                    <a:prstGeom prst="rect">
                      <a:avLst/>
                    </a:prstGeom>
                  </pic:spPr>
                </pic:pic>
              </a:graphicData>
            </a:graphic>
          </wp:inline>
        </w:drawing>
      </w:r>
    </w:p>
    <w:p w14:paraId="2B9889B1" w14:textId="40123F57" w:rsidR="00AA31A2" w:rsidRDefault="00AA31A2" w:rsidP="00AA31A2">
      <w:pPr>
        <w:pStyle w:val="Caption"/>
      </w:pPr>
      <w:bookmarkStart w:id="268" w:name="_Ref177294169"/>
      <w:bookmarkStart w:id="269" w:name="_Toc180011636"/>
      <w:r>
        <w:t xml:space="preserve">Figure </w:t>
      </w:r>
      <w:fldSimple w:instr=" STYLEREF 1 \s ">
        <w:r w:rsidR="00BC36D0">
          <w:rPr>
            <w:noProof/>
          </w:rPr>
          <w:t>4</w:t>
        </w:r>
      </w:fldSimple>
      <w:r w:rsidR="00FA237D">
        <w:noBreakHyphen/>
      </w:r>
      <w:fldSimple w:instr=" SEQ Figure \* ARABIC \s 1 ">
        <w:r w:rsidR="00BC36D0">
          <w:rPr>
            <w:noProof/>
          </w:rPr>
          <w:t>16</w:t>
        </w:r>
      </w:fldSimple>
      <w:bookmarkEnd w:id="268"/>
      <w:r>
        <w:t xml:space="preserve"> Pair Plot of training data</w:t>
      </w:r>
      <w:bookmarkEnd w:id="269"/>
    </w:p>
    <w:p w14:paraId="15E71A47" w14:textId="050624F5" w:rsidR="00AA31A2" w:rsidRDefault="00AA31A2" w:rsidP="00AA31A2">
      <w:pPr>
        <w:rPr>
          <w:lang w:val="en-US"/>
        </w:rPr>
      </w:pPr>
      <w:r>
        <w:rPr>
          <w:lang w:val="en-US"/>
        </w:rPr>
        <w:t xml:space="preserve">From </w:t>
      </w:r>
      <w:r>
        <w:rPr>
          <w:lang w:val="en-US"/>
        </w:rPr>
        <w:fldChar w:fldCharType="begin"/>
      </w:r>
      <w:r>
        <w:rPr>
          <w:lang w:val="en-US"/>
        </w:rPr>
        <w:instrText xml:space="preserve"> REF _Ref177294169 \h </w:instrText>
      </w:r>
      <w:r>
        <w:rPr>
          <w:lang w:val="en-US"/>
        </w:rPr>
      </w:r>
      <w:r>
        <w:rPr>
          <w:lang w:val="en-US"/>
        </w:rPr>
        <w:fldChar w:fldCharType="separate"/>
      </w:r>
      <w:r w:rsidR="00BC36D0">
        <w:t xml:space="preserve">Figure </w:t>
      </w:r>
      <w:r w:rsidR="00BC36D0">
        <w:rPr>
          <w:noProof/>
        </w:rPr>
        <w:t>4</w:t>
      </w:r>
      <w:r w:rsidR="00BC36D0">
        <w:noBreakHyphen/>
      </w:r>
      <w:r w:rsidR="00BC36D0">
        <w:rPr>
          <w:noProof/>
        </w:rPr>
        <w:t>16</w:t>
      </w:r>
      <w:r>
        <w:rPr>
          <w:lang w:val="en-US"/>
        </w:rPr>
        <w:fldChar w:fldCharType="end"/>
      </w:r>
      <w:r>
        <w:rPr>
          <w:lang w:val="en-US"/>
        </w:rPr>
        <w:t xml:space="preserve"> we can observe the following relationships in the gathered data:</w:t>
      </w:r>
    </w:p>
    <w:p w14:paraId="5DE7DA80" w14:textId="77777777" w:rsidR="00AA31A2" w:rsidRDefault="00AA31A2" w:rsidP="00AA31A2">
      <w:pPr>
        <w:pStyle w:val="ListParagraph"/>
        <w:numPr>
          <w:ilvl w:val="0"/>
          <w:numId w:val="67"/>
        </w:numPr>
        <w:rPr>
          <w:lang w:val="en-US"/>
        </w:rPr>
      </w:pPr>
      <w:r>
        <w:rPr>
          <w:lang w:val="en-US"/>
        </w:rPr>
        <w:t>As thickness increases so does the predicted flutter speed.</w:t>
      </w:r>
    </w:p>
    <w:p w14:paraId="22B64FFF" w14:textId="77777777" w:rsidR="00AA31A2" w:rsidRPr="00C55025" w:rsidRDefault="00AA31A2" w:rsidP="00AA31A2">
      <w:pPr>
        <w:pStyle w:val="ListParagraph"/>
        <w:numPr>
          <w:ilvl w:val="0"/>
          <w:numId w:val="67"/>
        </w:numPr>
        <w:rPr>
          <w:lang w:val="en-US"/>
        </w:rPr>
      </w:pPr>
      <w:r>
        <w:rPr>
          <w:lang w:val="en-US"/>
        </w:rPr>
        <w:t xml:space="preserve">The angles </w:t>
      </w:r>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3</m:t>
            </m:r>
          </m:sub>
        </m:sSub>
      </m:oMath>
      <w:r>
        <w:rPr>
          <w:rFonts w:eastAsiaTheme="minorEastAsia"/>
          <w:lang w:val="en-US"/>
        </w:rPr>
        <w:t xml:space="preserve"> have a strongly nonlinear correlation with flutter speed with no obvious trends</w:t>
      </w:r>
    </w:p>
    <w:p w14:paraId="4727A7E7" w14:textId="77777777" w:rsidR="00AA31A2" w:rsidRPr="0016478C" w:rsidRDefault="00AA31A2" w:rsidP="00AA31A2">
      <w:pPr>
        <w:pStyle w:val="ListParagraph"/>
        <w:numPr>
          <w:ilvl w:val="0"/>
          <w:numId w:val="67"/>
        </w:numPr>
        <w:rPr>
          <w:lang w:val="en-US"/>
        </w:rPr>
      </w:pPr>
      <w:r>
        <w:rPr>
          <w:rFonts w:eastAsiaTheme="minorEastAsia"/>
          <w:lang w:val="en-US"/>
        </w:rPr>
        <w:t>Along the diagonal histograms which represent the correlation of a variable with itself it can be observed that the data is randomly and evenly distributed across the range of possible values.</w:t>
      </w:r>
    </w:p>
    <w:p w14:paraId="4D8DAA72" w14:textId="77777777" w:rsidR="00AA31A2" w:rsidRPr="00AA31A2" w:rsidRDefault="00AA31A2" w:rsidP="00AA31A2">
      <w:pPr>
        <w:rPr>
          <w:lang w:val="en-US"/>
        </w:rPr>
      </w:pPr>
    </w:p>
    <w:p w14:paraId="17F0C483" w14:textId="7F017452" w:rsidR="002E1DDF" w:rsidRDefault="00B04036" w:rsidP="002E1DDF">
      <w:pPr>
        <w:pStyle w:val="Heading3"/>
        <w:rPr>
          <w:lang w:val="en-US"/>
        </w:rPr>
      </w:pPr>
      <w:bookmarkStart w:id="270" w:name="_Toc180011572"/>
      <w:r>
        <w:rPr>
          <w:lang w:val="en-US"/>
        </w:rPr>
        <w:lastRenderedPageBreak/>
        <w:t>1 Hidden Layer Neural Network</w:t>
      </w:r>
      <w:bookmarkEnd w:id="27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72"/>
      </w:tblGrid>
      <w:tr w:rsidR="00D55C91" w14:paraId="63FB184F" w14:textId="77777777" w:rsidTr="00556568">
        <w:trPr>
          <w:trHeight w:val="3960"/>
          <w:jc w:val="center"/>
        </w:trPr>
        <w:tc>
          <w:tcPr>
            <w:tcW w:w="5472" w:type="dxa"/>
          </w:tcPr>
          <w:p w14:paraId="23F75EC3" w14:textId="578A2027" w:rsidR="00D55C91" w:rsidRDefault="00676EB6" w:rsidP="006F6483">
            <w:pPr>
              <w:keepNext/>
              <w:rPr>
                <w:lang w:val="en-US"/>
              </w:rPr>
            </w:pPr>
            <w:r>
              <w:rPr>
                <w:noProof/>
                <w:lang w:val="en-US"/>
              </w:rPr>
              <w:drawing>
                <wp:inline distT="0" distB="0" distL="0" distR="0" wp14:anchorId="69005B72" wp14:editId="0C6D261F">
                  <wp:extent cx="3412067" cy="2561885"/>
                  <wp:effectExtent l="0" t="0" r="0" b="0"/>
                  <wp:docPr id="978469869" name="traininghistor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69869" name="traininghistory.svg"/>
                          <pic:cNvPicPr/>
                        </pic:nvPicPr>
                        <pic:blipFill>
                          <a:blip r:embed="rId100">
                            <a:extLst>
                              <a:ext uri="{96DAC541-7B7A-43D3-8B79-37D633B846F1}">
                                <asvg:svgBlip xmlns:asvg="http://schemas.microsoft.com/office/drawing/2016/SVG/main" r:link="rId101"/>
                              </a:ext>
                            </a:extLst>
                          </a:blip>
                          <a:stretch>
                            <a:fillRect/>
                          </a:stretch>
                        </pic:blipFill>
                        <pic:spPr>
                          <a:xfrm>
                            <a:off x="0" y="0"/>
                            <a:ext cx="3416236" cy="2565015"/>
                          </a:xfrm>
                          <a:prstGeom prst="rect">
                            <a:avLst/>
                          </a:prstGeom>
                        </pic:spPr>
                      </pic:pic>
                    </a:graphicData>
                  </a:graphic>
                </wp:inline>
              </w:drawing>
            </w:r>
          </w:p>
        </w:tc>
      </w:tr>
    </w:tbl>
    <w:p w14:paraId="51ADC04F" w14:textId="303209CD" w:rsidR="00D55C91" w:rsidRDefault="006F6483" w:rsidP="006F6483">
      <w:pPr>
        <w:pStyle w:val="Caption"/>
        <w:rPr>
          <w:lang w:val="en-US"/>
        </w:rPr>
      </w:pPr>
      <w:bookmarkStart w:id="271" w:name="_Ref177312182"/>
      <w:bookmarkStart w:id="272" w:name="_Ref177312169"/>
      <w:bookmarkStart w:id="273" w:name="_Toc180011637"/>
      <w:r>
        <w:t xml:space="preserve">Figure </w:t>
      </w:r>
      <w:fldSimple w:instr=" STYLEREF 1 \s ">
        <w:r w:rsidR="00BC36D0">
          <w:rPr>
            <w:noProof/>
          </w:rPr>
          <w:t>4</w:t>
        </w:r>
      </w:fldSimple>
      <w:r w:rsidR="00FA237D">
        <w:noBreakHyphen/>
      </w:r>
      <w:fldSimple w:instr=" SEQ Figure \* ARABIC \s 1 ">
        <w:r w:rsidR="00BC36D0">
          <w:rPr>
            <w:noProof/>
          </w:rPr>
          <w:t>17</w:t>
        </w:r>
      </w:fldSimple>
      <w:bookmarkEnd w:id="271"/>
      <w:r>
        <w:t xml:space="preserve"> 1 Hidden Layer NN Loss</w:t>
      </w:r>
      <w:bookmarkEnd w:id="272"/>
      <w:r w:rsidR="00480DB6">
        <w:t>. Test and Training MAE vs Epochs</w:t>
      </w:r>
      <w:bookmarkEnd w:id="273"/>
    </w:p>
    <w:p w14:paraId="74219984" w14:textId="0D6785F1" w:rsidR="00676EB6" w:rsidRPr="00D55C91" w:rsidRDefault="00676EB6" w:rsidP="00D55C91">
      <w:pPr>
        <w:rPr>
          <w:lang w:val="en-US"/>
        </w:rPr>
      </w:pPr>
    </w:p>
    <w:p w14:paraId="3E3583D5" w14:textId="049F5227" w:rsidR="002E1DDF" w:rsidRPr="002E1DDF" w:rsidRDefault="002E1DDF" w:rsidP="00B04036">
      <w:pPr>
        <w:jc w:val="center"/>
        <w:rPr>
          <w:lang w:val="en-US"/>
        </w:rPr>
      </w:pPr>
    </w:p>
    <w:tbl>
      <w:tblPr>
        <w:tblStyle w:val="TableGrid"/>
        <w:tblW w:w="10944" w:type="dxa"/>
        <w:tblInd w:w="-1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72"/>
        <w:gridCol w:w="5472"/>
      </w:tblGrid>
      <w:tr w:rsidR="00EA4DC3" w14:paraId="015F1704" w14:textId="77777777" w:rsidTr="006F6483">
        <w:tc>
          <w:tcPr>
            <w:tcW w:w="5472" w:type="dxa"/>
          </w:tcPr>
          <w:p w14:paraId="1B36AF6A" w14:textId="30C00046" w:rsidR="00EA4DC3" w:rsidRDefault="00EA4DC3" w:rsidP="00EA4DC3">
            <w:pPr>
              <w:jc w:val="center"/>
              <w:rPr>
                <w:lang w:val="en-US"/>
              </w:rPr>
            </w:pPr>
            <w:r>
              <w:rPr>
                <w:noProof/>
                <w:lang w:val="en-US"/>
              </w:rPr>
              <w:drawing>
                <wp:inline distT="0" distB="0" distL="0" distR="0" wp14:anchorId="50D74EA7" wp14:editId="525C38B8">
                  <wp:extent cx="3337560" cy="2505710"/>
                  <wp:effectExtent l="0" t="0" r="0" b="8890"/>
                  <wp:docPr id="229875315" name="Ytrue_vs_Ypre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75315" name="Ytrue_vs_Ypred.svg"/>
                          <pic:cNvPicPr/>
                        </pic:nvPicPr>
                        <pic:blipFill>
                          <a:blip r:embed="rId102">
                            <a:extLst>
                              <a:ext uri="{96DAC541-7B7A-43D3-8B79-37D633B846F1}">
                                <asvg:svgBlip xmlns:asvg="http://schemas.microsoft.com/office/drawing/2016/SVG/main" r:link="rId103"/>
                              </a:ext>
                            </a:extLst>
                          </a:blip>
                          <a:stretch>
                            <a:fillRect/>
                          </a:stretch>
                        </pic:blipFill>
                        <pic:spPr>
                          <a:xfrm>
                            <a:off x="0" y="0"/>
                            <a:ext cx="3337560" cy="2505710"/>
                          </a:xfrm>
                          <a:prstGeom prst="rect">
                            <a:avLst/>
                          </a:prstGeom>
                        </pic:spPr>
                      </pic:pic>
                    </a:graphicData>
                  </a:graphic>
                </wp:inline>
              </w:drawing>
            </w:r>
          </w:p>
        </w:tc>
        <w:tc>
          <w:tcPr>
            <w:tcW w:w="5472" w:type="dxa"/>
          </w:tcPr>
          <w:p w14:paraId="1BF42C95" w14:textId="16E1ECA1" w:rsidR="00EA4DC3" w:rsidRDefault="00EA4DC3" w:rsidP="006F6483">
            <w:pPr>
              <w:keepNext/>
              <w:jc w:val="center"/>
              <w:rPr>
                <w:lang w:val="en-US"/>
              </w:rPr>
            </w:pPr>
            <w:r>
              <w:rPr>
                <w:noProof/>
                <w:lang w:val="en-US"/>
              </w:rPr>
              <w:drawing>
                <wp:inline distT="0" distB="0" distL="0" distR="0" wp14:anchorId="743FA1A5" wp14:editId="36F8D34B">
                  <wp:extent cx="3337560" cy="2505710"/>
                  <wp:effectExtent l="0" t="0" r="0" b="8890"/>
                  <wp:docPr id="909455637" name="Residuals_vs_Ytru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55637" name="Residuals_vs_Ytrue.svg"/>
                          <pic:cNvPicPr/>
                        </pic:nvPicPr>
                        <pic:blipFill>
                          <a:blip r:embed="rId104">
                            <a:extLst>
                              <a:ext uri="{96DAC541-7B7A-43D3-8B79-37D633B846F1}">
                                <asvg:svgBlip xmlns:asvg="http://schemas.microsoft.com/office/drawing/2016/SVG/main" r:link="rId105"/>
                              </a:ext>
                            </a:extLst>
                          </a:blip>
                          <a:stretch>
                            <a:fillRect/>
                          </a:stretch>
                        </pic:blipFill>
                        <pic:spPr>
                          <a:xfrm>
                            <a:off x="0" y="0"/>
                            <a:ext cx="3337560" cy="2505710"/>
                          </a:xfrm>
                          <a:prstGeom prst="rect">
                            <a:avLst/>
                          </a:prstGeom>
                        </pic:spPr>
                      </pic:pic>
                    </a:graphicData>
                  </a:graphic>
                </wp:inline>
              </w:drawing>
            </w:r>
          </w:p>
        </w:tc>
      </w:tr>
    </w:tbl>
    <w:p w14:paraId="28F5C0C6" w14:textId="36B14CA1" w:rsidR="00DF5441" w:rsidRPr="00DF5441" w:rsidRDefault="006F6483" w:rsidP="006F6483">
      <w:pPr>
        <w:pStyle w:val="Caption"/>
        <w:rPr>
          <w:lang w:val="en-US"/>
        </w:rPr>
      </w:pPr>
      <w:bookmarkStart w:id="274" w:name="_Ref177312188"/>
      <w:bookmarkStart w:id="275" w:name="_Toc180011638"/>
      <w:r>
        <w:t xml:space="preserve">Figure </w:t>
      </w:r>
      <w:fldSimple w:instr=" STYLEREF 1 \s ">
        <w:r w:rsidR="00BC36D0">
          <w:rPr>
            <w:noProof/>
          </w:rPr>
          <w:t>4</w:t>
        </w:r>
      </w:fldSimple>
      <w:r w:rsidR="00FA237D">
        <w:noBreakHyphen/>
      </w:r>
      <w:fldSimple w:instr=" SEQ Figure \* ARABIC \s 1 ">
        <w:r w:rsidR="00BC36D0">
          <w:rPr>
            <w:noProof/>
          </w:rPr>
          <w:t>18</w:t>
        </w:r>
      </w:fldSimple>
      <w:bookmarkEnd w:id="274"/>
      <w:r>
        <w:t xml:space="preserve"> 1Hidden Layer NN Performance</w:t>
      </w:r>
      <w:r w:rsidR="00C21578">
        <w:t>.</w:t>
      </w:r>
      <w:r w:rsidR="00986D9C">
        <w:t xml:space="preserve"> </w:t>
      </w:r>
      <w:r w:rsidR="00E50C2C">
        <w:t xml:space="preserve">left: </w:t>
      </w:r>
      <m:oMath>
        <m:sSub>
          <m:sSubPr>
            <m:ctrlPr>
              <w:rPr>
                <w:rFonts w:ascii="Cambria Math" w:hAnsi="Cambria Math"/>
              </w:rPr>
            </m:ctrlPr>
          </m:sSubPr>
          <m:e>
            <m:r>
              <w:rPr>
                <w:rFonts w:ascii="Cambria Math" w:hAnsi="Cambria Math"/>
              </w:rPr>
              <m:t>y</m:t>
            </m:r>
          </m:e>
          <m:sub>
            <m:r>
              <w:rPr>
                <w:rFonts w:ascii="Cambria Math" w:hAnsi="Cambria Math"/>
              </w:rPr>
              <m:t>true</m:t>
            </m:r>
          </m:sub>
        </m:sSub>
        <m:r>
          <w:rPr>
            <w:rFonts w:ascii="Cambria Math" w:hAnsi="Cambria Math"/>
          </w:rPr>
          <m:t xml:space="preserve"> vs </m:t>
        </m:r>
        <m:sSub>
          <m:sSubPr>
            <m:ctrlPr>
              <w:rPr>
                <w:rFonts w:ascii="Cambria Math" w:eastAsiaTheme="minorEastAsia" w:hAnsi="Cambria Math"/>
              </w:rPr>
            </m:ctrlPr>
          </m:sSubPr>
          <m:e>
            <m:r>
              <w:rPr>
                <w:rFonts w:ascii="Cambria Math" w:eastAsiaTheme="minorEastAsia" w:hAnsi="Cambria Math"/>
              </w:rPr>
              <m:t>y</m:t>
            </m:r>
            <m:ctrlPr>
              <w:rPr>
                <w:rFonts w:ascii="Cambria Math" w:hAnsi="Cambria Math"/>
              </w:rPr>
            </m:ctrlPr>
          </m:e>
          <m:sub>
            <m:r>
              <w:rPr>
                <w:rFonts w:ascii="Cambria Math" w:eastAsiaTheme="minorEastAsia" w:hAnsi="Cambria Math"/>
              </w:rPr>
              <m:t>pred</m:t>
            </m:r>
          </m:sub>
        </m:sSub>
        <m:r>
          <w:rPr>
            <w:rFonts w:ascii="Cambria Math" w:eastAsiaTheme="minorEastAsia" w:hAnsi="Cambria Math"/>
          </w:rPr>
          <m:t xml:space="preserve"> </m:t>
        </m:r>
      </m:oMath>
      <w:r w:rsidR="00E50C2C">
        <w:rPr>
          <w:rFonts w:eastAsiaTheme="minorEastAsia"/>
        </w:rPr>
        <w:t xml:space="preserve">, right: </w:t>
      </w:r>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true</m:t>
            </m:r>
          </m:sub>
        </m:sSub>
        <m:r>
          <w:rPr>
            <w:rFonts w:ascii="Cambria Math" w:eastAsiaTheme="minorEastAsia" w:hAnsi="Cambria Math"/>
          </w:rPr>
          <m:t xml:space="preserve"> vs </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true</m:t>
                </m:r>
              </m:sub>
            </m:sSub>
            <m: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pred</m:t>
                </m:r>
              </m:sub>
            </m:sSub>
          </m:e>
        </m:d>
      </m:oMath>
      <w:bookmarkEnd w:id="275"/>
      <w:r w:rsidR="00C37645">
        <w:rPr>
          <w:rFonts w:eastAsiaTheme="minorEastAsia"/>
        </w:rPr>
        <w:t xml:space="preserve"> </w:t>
      </w:r>
      <w:r w:rsidR="00E50C2C">
        <w:rPr>
          <w:rFonts w:eastAsiaTheme="minorEastAsia"/>
        </w:rPr>
        <w:t xml:space="preserve"> </w:t>
      </w:r>
    </w:p>
    <w:p w14:paraId="6A0BF5CF" w14:textId="5E467DE4" w:rsidR="00B23F7E" w:rsidRPr="002D0BCE" w:rsidRDefault="00F614B5" w:rsidP="00B23F7E">
      <w:r>
        <w:rPr>
          <w:lang w:val="en-US"/>
        </w:rPr>
        <w:t xml:space="preserve">From </w:t>
      </w:r>
      <w:r>
        <w:rPr>
          <w:lang w:val="en-US"/>
        </w:rPr>
        <w:fldChar w:fldCharType="begin"/>
      </w:r>
      <w:r>
        <w:rPr>
          <w:lang w:val="en-US"/>
        </w:rPr>
        <w:instrText xml:space="preserve"> REF _Ref177312182 \h </w:instrText>
      </w:r>
      <w:r>
        <w:rPr>
          <w:lang w:val="en-US"/>
        </w:rPr>
      </w:r>
      <w:r>
        <w:rPr>
          <w:lang w:val="en-US"/>
        </w:rPr>
        <w:fldChar w:fldCharType="separate"/>
      </w:r>
      <w:r w:rsidR="00BC36D0">
        <w:t xml:space="preserve">Figure </w:t>
      </w:r>
      <w:r w:rsidR="00BC36D0">
        <w:rPr>
          <w:noProof/>
        </w:rPr>
        <w:t>4</w:t>
      </w:r>
      <w:r w:rsidR="00BC36D0">
        <w:noBreakHyphen/>
      </w:r>
      <w:r w:rsidR="00BC36D0">
        <w:rPr>
          <w:noProof/>
        </w:rPr>
        <w:t>17</w:t>
      </w:r>
      <w:r>
        <w:rPr>
          <w:lang w:val="en-US"/>
        </w:rPr>
        <w:fldChar w:fldCharType="end"/>
      </w:r>
      <w:r>
        <w:rPr>
          <w:lang w:val="en-US"/>
        </w:rPr>
        <w:t xml:space="preserve"> and </w:t>
      </w:r>
      <w:r>
        <w:rPr>
          <w:lang w:val="en-US"/>
        </w:rPr>
        <w:fldChar w:fldCharType="begin"/>
      </w:r>
      <w:r>
        <w:rPr>
          <w:lang w:val="en-US"/>
        </w:rPr>
        <w:instrText xml:space="preserve"> REF _Ref177312188 \h </w:instrText>
      </w:r>
      <w:r>
        <w:rPr>
          <w:lang w:val="en-US"/>
        </w:rPr>
      </w:r>
      <w:r>
        <w:rPr>
          <w:lang w:val="en-US"/>
        </w:rPr>
        <w:fldChar w:fldCharType="separate"/>
      </w:r>
      <w:r w:rsidR="00BC36D0">
        <w:t xml:space="preserve">Figure </w:t>
      </w:r>
      <w:r w:rsidR="00BC36D0">
        <w:rPr>
          <w:noProof/>
        </w:rPr>
        <w:t>4</w:t>
      </w:r>
      <w:r w:rsidR="00BC36D0">
        <w:noBreakHyphen/>
      </w:r>
      <w:r w:rsidR="00BC36D0">
        <w:rPr>
          <w:noProof/>
        </w:rPr>
        <w:t>18</w:t>
      </w:r>
      <w:r>
        <w:rPr>
          <w:lang w:val="en-US"/>
        </w:rPr>
        <w:fldChar w:fldCharType="end"/>
      </w:r>
      <w:r w:rsidR="00B16DF9">
        <w:rPr>
          <w:lang w:val="en-US"/>
        </w:rPr>
        <w:t>a</w:t>
      </w:r>
      <w:r>
        <w:rPr>
          <w:lang w:val="en-US"/>
        </w:rPr>
        <w:t xml:space="preserve"> it becomes apparent that </w:t>
      </w:r>
      <w:r w:rsidR="00B16DF9">
        <w:rPr>
          <w:lang w:val="en-US"/>
        </w:rPr>
        <w:t>even though</w:t>
      </w:r>
      <w:r>
        <w:rPr>
          <w:lang w:val="en-US"/>
        </w:rPr>
        <w:t xml:space="preserve"> </w:t>
      </w:r>
      <w:r w:rsidR="00A34336">
        <w:rPr>
          <w:lang w:val="en-US"/>
        </w:rPr>
        <w:t xml:space="preserve">this model </w:t>
      </w:r>
      <w:r w:rsidR="00B16DF9">
        <w:rPr>
          <w:lang w:val="en-US"/>
        </w:rPr>
        <w:t>with</w:t>
      </w:r>
      <w:r w:rsidR="00A34336">
        <w:rPr>
          <w:lang w:val="en-US"/>
        </w:rPr>
        <w:t xml:space="preserve"> only one hidden layer was given 400 epochs to train which is a lot as will become evident by the following results</w:t>
      </w:r>
      <w:r w:rsidR="001E6FE4">
        <w:rPr>
          <w:lang w:val="en-US"/>
        </w:rPr>
        <w:t xml:space="preserve">, the validation data Mean Average Error is too great for the network to be of any use. </w:t>
      </w:r>
      <w:r w:rsidR="00745D30">
        <w:rPr>
          <w:lang w:val="en-US"/>
        </w:rPr>
        <w:t xml:space="preserve">The variance above and below the zero line in in </w:t>
      </w:r>
      <w:r w:rsidR="00745D30">
        <w:rPr>
          <w:lang w:val="en-US"/>
        </w:rPr>
        <w:fldChar w:fldCharType="begin"/>
      </w:r>
      <w:r w:rsidR="00745D30">
        <w:rPr>
          <w:lang w:val="en-US"/>
        </w:rPr>
        <w:instrText xml:space="preserve"> REF _Ref177312188 \h </w:instrText>
      </w:r>
      <w:r w:rsidR="00745D30">
        <w:rPr>
          <w:lang w:val="en-US"/>
        </w:rPr>
      </w:r>
      <w:r w:rsidR="00745D30">
        <w:rPr>
          <w:lang w:val="en-US"/>
        </w:rPr>
        <w:fldChar w:fldCharType="separate"/>
      </w:r>
      <w:r w:rsidR="00BC36D0">
        <w:t xml:space="preserve">Figure </w:t>
      </w:r>
      <w:r w:rsidR="00BC36D0">
        <w:rPr>
          <w:noProof/>
        </w:rPr>
        <w:t>4</w:t>
      </w:r>
      <w:r w:rsidR="00BC36D0">
        <w:noBreakHyphen/>
      </w:r>
      <w:r w:rsidR="00BC36D0">
        <w:rPr>
          <w:noProof/>
        </w:rPr>
        <w:t>18</w:t>
      </w:r>
      <w:r w:rsidR="00745D30">
        <w:rPr>
          <w:lang w:val="en-US"/>
        </w:rPr>
        <w:fldChar w:fldCharType="end"/>
      </w:r>
      <w:r w:rsidR="00745D30">
        <w:rPr>
          <w:lang w:val="en-US"/>
        </w:rPr>
        <w:t xml:space="preserve">b </w:t>
      </w:r>
      <w:r w:rsidR="00B16DF9">
        <w:rPr>
          <w:lang w:val="en-US"/>
        </w:rPr>
        <w:t xml:space="preserve">is way </w:t>
      </w:r>
      <w:r w:rsidR="00F32227">
        <w:rPr>
          <w:lang w:val="en-US"/>
        </w:rPr>
        <w:t>too</w:t>
      </w:r>
      <w:r w:rsidR="00B16DF9">
        <w:rPr>
          <w:lang w:val="en-US"/>
        </w:rPr>
        <w:t xml:space="preserve"> great with many points being over or </w:t>
      </w:r>
      <w:r w:rsidR="00F32227">
        <w:rPr>
          <w:lang w:val="en-US"/>
        </w:rPr>
        <w:t>underestimated</w:t>
      </w:r>
      <w:r w:rsidR="00B16DF9">
        <w:rPr>
          <w:lang w:val="en-US"/>
        </w:rPr>
        <w:t xml:space="preserve"> by more than 50 m/s</w:t>
      </w:r>
    </w:p>
    <w:p w14:paraId="37D8AACA" w14:textId="46F1FC71" w:rsidR="00676EB6" w:rsidRPr="001719E5" w:rsidRDefault="00B04036" w:rsidP="00676EB6">
      <w:pPr>
        <w:pStyle w:val="Heading3"/>
        <w:rPr>
          <w:lang w:val="en-US"/>
        </w:rPr>
      </w:pPr>
      <w:bookmarkStart w:id="276" w:name="_Toc180011573"/>
      <w:r>
        <w:rPr>
          <w:lang w:val="en-US"/>
        </w:rPr>
        <w:lastRenderedPageBreak/>
        <w:t>2 Hidden Layer Neural Network</w:t>
      </w:r>
      <w:bookmarkEnd w:id="27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72"/>
      </w:tblGrid>
      <w:tr w:rsidR="00676EB6" w14:paraId="24724981" w14:textId="77777777" w:rsidTr="00367CD0">
        <w:trPr>
          <w:trHeight w:val="3960"/>
          <w:jc w:val="center"/>
        </w:trPr>
        <w:tc>
          <w:tcPr>
            <w:tcW w:w="5472" w:type="dxa"/>
          </w:tcPr>
          <w:p w14:paraId="1722931C" w14:textId="0EFB3F70" w:rsidR="00676EB6" w:rsidRDefault="00676EB6" w:rsidP="008F2BA0">
            <w:pPr>
              <w:keepNext/>
              <w:rPr>
                <w:lang w:val="en-US"/>
              </w:rPr>
            </w:pPr>
            <w:r>
              <w:rPr>
                <w:noProof/>
                <w:lang w:val="en-US"/>
              </w:rPr>
              <w:drawing>
                <wp:inline distT="0" distB="0" distL="0" distR="0" wp14:anchorId="57BD5D84" wp14:editId="02CEC608">
                  <wp:extent cx="3337560" cy="2505710"/>
                  <wp:effectExtent l="0" t="0" r="0" b="8890"/>
                  <wp:docPr id="209657821" name="traininghistor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821" name="traininghistory.svg"/>
                          <pic:cNvPicPr/>
                        </pic:nvPicPr>
                        <pic:blipFill>
                          <a:blip r:embed="rId106">
                            <a:extLst>
                              <a:ext uri="{96DAC541-7B7A-43D3-8B79-37D633B846F1}">
                                <asvg:svgBlip xmlns:asvg="http://schemas.microsoft.com/office/drawing/2016/SVG/main" r:link="rId107"/>
                              </a:ext>
                            </a:extLst>
                          </a:blip>
                          <a:stretch>
                            <a:fillRect/>
                          </a:stretch>
                        </pic:blipFill>
                        <pic:spPr>
                          <a:xfrm>
                            <a:off x="0" y="0"/>
                            <a:ext cx="3337560" cy="2505710"/>
                          </a:xfrm>
                          <a:prstGeom prst="rect">
                            <a:avLst/>
                          </a:prstGeom>
                        </pic:spPr>
                      </pic:pic>
                    </a:graphicData>
                  </a:graphic>
                </wp:inline>
              </w:drawing>
            </w:r>
          </w:p>
        </w:tc>
      </w:tr>
    </w:tbl>
    <w:p w14:paraId="002287EF" w14:textId="7656F2CC" w:rsidR="00676EB6" w:rsidRPr="00480DB6" w:rsidRDefault="008F2BA0" w:rsidP="008F2BA0">
      <w:pPr>
        <w:pStyle w:val="Caption"/>
        <w:rPr>
          <w:b/>
          <w:bCs/>
          <w:lang w:val="en-US"/>
        </w:rPr>
      </w:pPr>
      <w:bookmarkStart w:id="277" w:name="_Toc180011639"/>
      <w:r>
        <w:t xml:space="preserve">Figure </w:t>
      </w:r>
      <w:fldSimple w:instr=" STYLEREF 1 \s ">
        <w:r w:rsidR="00BC36D0">
          <w:rPr>
            <w:noProof/>
          </w:rPr>
          <w:t>4</w:t>
        </w:r>
      </w:fldSimple>
      <w:r w:rsidR="00FA237D">
        <w:noBreakHyphen/>
      </w:r>
      <w:fldSimple w:instr=" SEQ Figure \* ARABIC \s 1 ">
        <w:r w:rsidR="00BC36D0">
          <w:rPr>
            <w:noProof/>
          </w:rPr>
          <w:t>19</w:t>
        </w:r>
      </w:fldSimple>
      <w:r w:rsidR="00500A6D">
        <w:t xml:space="preserve"> 2Hidden Layer NN Loss</w:t>
      </w:r>
      <w:r w:rsidR="00480DB6">
        <w:t>. Test and Training MAE vs Epochs</w:t>
      </w:r>
      <w:bookmarkEnd w:id="277"/>
    </w:p>
    <w:p w14:paraId="19D9D0F7" w14:textId="7C92D5E3" w:rsidR="00B04036" w:rsidRPr="00B04036" w:rsidRDefault="00B04036" w:rsidP="00B04036">
      <w:pPr>
        <w:rPr>
          <w:lang w:val="en-US"/>
        </w:rPr>
      </w:pPr>
    </w:p>
    <w:tbl>
      <w:tblPr>
        <w:tblStyle w:val="TableGrid"/>
        <w:tblW w:w="10944" w:type="dxa"/>
        <w:tblInd w:w="-1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72"/>
        <w:gridCol w:w="5472"/>
      </w:tblGrid>
      <w:tr w:rsidR="00EA4DC3" w14:paraId="0B0EA148" w14:textId="77777777" w:rsidTr="002E1ADA">
        <w:tc>
          <w:tcPr>
            <w:tcW w:w="5472" w:type="dxa"/>
          </w:tcPr>
          <w:p w14:paraId="627FDCAA" w14:textId="77777777" w:rsidR="00EA4DC3" w:rsidRDefault="00EA4DC3" w:rsidP="00E3640E">
            <w:pPr>
              <w:jc w:val="center"/>
              <w:rPr>
                <w:lang w:val="en-US"/>
              </w:rPr>
            </w:pPr>
            <w:r>
              <w:rPr>
                <w:noProof/>
                <w:lang w:val="en-US"/>
              </w:rPr>
              <w:drawing>
                <wp:inline distT="0" distB="0" distL="0" distR="0" wp14:anchorId="4B4DEB1F" wp14:editId="518FD5F4">
                  <wp:extent cx="3337323" cy="2505710"/>
                  <wp:effectExtent l="0" t="0" r="0" b="8890"/>
                  <wp:docPr id="644975415" name="Ytrue_vs_Ypre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5415" name="Ytrue_vs_Ypred.svg"/>
                          <pic:cNvPicPr/>
                        </pic:nvPicPr>
                        <pic:blipFill>
                          <a:blip r:embed="rId108">
                            <a:extLst>
                              <a:ext uri="{96DAC541-7B7A-43D3-8B79-37D633B846F1}">
                                <asvg:svgBlip xmlns:asvg="http://schemas.microsoft.com/office/drawing/2016/SVG/main" r:link="rId109"/>
                              </a:ext>
                            </a:extLst>
                          </a:blip>
                          <a:stretch>
                            <a:fillRect/>
                          </a:stretch>
                        </pic:blipFill>
                        <pic:spPr>
                          <a:xfrm>
                            <a:off x="0" y="0"/>
                            <a:ext cx="3337323" cy="2505710"/>
                          </a:xfrm>
                          <a:prstGeom prst="rect">
                            <a:avLst/>
                          </a:prstGeom>
                        </pic:spPr>
                      </pic:pic>
                    </a:graphicData>
                  </a:graphic>
                </wp:inline>
              </w:drawing>
            </w:r>
          </w:p>
        </w:tc>
        <w:tc>
          <w:tcPr>
            <w:tcW w:w="5472" w:type="dxa"/>
          </w:tcPr>
          <w:p w14:paraId="5E4152B4" w14:textId="77777777" w:rsidR="00EA4DC3" w:rsidRDefault="00EA4DC3" w:rsidP="008F2BA0">
            <w:pPr>
              <w:keepNext/>
              <w:jc w:val="center"/>
              <w:rPr>
                <w:lang w:val="en-US"/>
              </w:rPr>
            </w:pPr>
            <w:r>
              <w:rPr>
                <w:noProof/>
                <w:lang w:val="en-US"/>
              </w:rPr>
              <w:drawing>
                <wp:inline distT="0" distB="0" distL="0" distR="0" wp14:anchorId="060650B5" wp14:editId="160FE290">
                  <wp:extent cx="3337323" cy="2505710"/>
                  <wp:effectExtent l="0" t="0" r="0" b="8890"/>
                  <wp:docPr id="602837372" name="Residuals_vs_Ytru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37372" name="Residuals_vs_Ytrue.svg"/>
                          <pic:cNvPicPr/>
                        </pic:nvPicPr>
                        <pic:blipFill>
                          <a:blip r:embed="rId110">
                            <a:extLst>
                              <a:ext uri="{96DAC541-7B7A-43D3-8B79-37D633B846F1}">
                                <asvg:svgBlip xmlns:asvg="http://schemas.microsoft.com/office/drawing/2016/SVG/main" r:link="rId111"/>
                              </a:ext>
                            </a:extLst>
                          </a:blip>
                          <a:stretch>
                            <a:fillRect/>
                          </a:stretch>
                        </pic:blipFill>
                        <pic:spPr>
                          <a:xfrm>
                            <a:off x="0" y="0"/>
                            <a:ext cx="3337323" cy="2505710"/>
                          </a:xfrm>
                          <a:prstGeom prst="rect">
                            <a:avLst/>
                          </a:prstGeom>
                        </pic:spPr>
                      </pic:pic>
                    </a:graphicData>
                  </a:graphic>
                </wp:inline>
              </w:drawing>
            </w:r>
          </w:p>
        </w:tc>
      </w:tr>
    </w:tbl>
    <w:p w14:paraId="366108D2" w14:textId="626CB2CA" w:rsidR="005E0BE3" w:rsidRPr="005E0BE3" w:rsidRDefault="008F2BA0" w:rsidP="008F2BA0">
      <w:pPr>
        <w:pStyle w:val="Caption"/>
        <w:rPr>
          <w:lang w:val="en-US"/>
        </w:rPr>
      </w:pPr>
      <w:bookmarkStart w:id="278" w:name="_Ref177312538"/>
      <w:bookmarkStart w:id="279" w:name="_Toc180011640"/>
      <w:r>
        <w:t xml:space="preserve">Figure </w:t>
      </w:r>
      <w:fldSimple w:instr=" STYLEREF 1 \s ">
        <w:r w:rsidR="00BC36D0">
          <w:rPr>
            <w:noProof/>
          </w:rPr>
          <w:t>4</w:t>
        </w:r>
      </w:fldSimple>
      <w:r w:rsidR="00FA237D">
        <w:noBreakHyphen/>
      </w:r>
      <w:fldSimple w:instr=" SEQ Figure \* ARABIC \s 1 ">
        <w:r w:rsidR="00BC36D0">
          <w:rPr>
            <w:noProof/>
          </w:rPr>
          <w:t>20</w:t>
        </w:r>
      </w:fldSimple>
      <w:bookmarkEnd w:id="278"/>
      <w:r w:rsidR="00500A6D">
        <w:t xml:space="preserve"> 2 Hidden Layer NN Performance</w:t>
      </w:r>
      <w:r w:rsidR="00C21578">
        <w:t xml:space="preserve"> left: </w:t>
      </w:r>
      <m:oMath>
        <m:sSub>
          <m:sSubPr>
            <m:ctrlPr>
              <w:rPr>
                <w:rFonts w:ascii="Cambria Math" w:hAnsi="Cambria Math"/>
              </w:rPr>
            </m:ctrlPr>
          </m:sSubPr>
          <m:e>
            <m:r>
              <w:rPr>
                <w:rFonts w:ascii="Cambria Math" w:hAnsi="Cambria Math"/>
              </w:rPr>
              <m:t>y</m:t>
            </m:r>
          </m:e>
          <m:sub>
            <m:r>
              <w:rPr>
                <w:rFonts w:ascii="Cambria Math" w:hAnsi="Cambria Math"/>
              </w:rPr>
              <m:t>true</m:t>
            </m:r>
          </m:sub>
        </m:sSub>
        <m:r>
          <w:rPr>
            <w:rFonts w:ascii="Cambria Math" w:hAnsi="Cambria Math"/>
          </w:rPr>
          <m:t xml:space="preserve"> vs </m:t>
        </m:r>
        <m:sSub>
          <m:sSubPr>
            <m:ctrlPr>
              <w:rPr>
                <w:rFonts w:ascii="Cambria Math" w:eastAsiaTheme="minorEastAsia" w:hAnsi="Cambria Math"/>
              </w:rPr>
            </m:ctrlPr>
          </m:sSubPr>
          <m:e>
            <m:r>
              <w:rPr>
                <w:rFonts w:ascii="Cambria Math" w:eastAsiaTheme="minorEastAsia" w:hAnsi="Cambria Math"/>
              </w:rPr>
              <m:t>y</m:t>
            </m:r>
            <m:ctrlPr>
              <w:rPr>
                <w:rFonts w:ascii="Cambria Math" w:hAnsi="Cambria Math"/>
              </w:rPr>
            </m:ctrlPr>
          </m:e>
          <m:sub>
            <m:r>
              <w:rPr>
                <w:rFonts w:ascii="Cambria Math" w:eastAsiaTheme="minorEastAsia" w:hAnsi="Cambria Math"/>
              </w:rPr>
              <m:t>pred</m:t>
            </m:r>
          </m:sub>
        </m:sSub>
        <m:r>
          <w:rPr>
            <w:rFonts w:ascii="Cambria Math" w:eastAsiaTheme="minorEastAsia" w:hAnsi="Cambria Math"/>
          </w:rPr>
          <m:t xml:space="preserve"> </m:t>
        </m:r>
      </m:oMath>
      <w:r w:rsidR="00C21578">
        <w:rPr>
          <w:rFonts w:eastAsiaTheme="minorEastAsia"/>
        </w:rPr>
        <w:t xml:space="preserve">, right: </w:t>
      </w:r>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true</m:t>
            </m:r>
          </m:sub>
        </m:sSub>
        <m:r>
          <w:rPr>
            <w:rFonts w:ascii="Cambria Math" w:eastAsiaTheme="minorEastAsia" w:hAnsi="Cambria Math"/>
          </w:rPr>
          <m:t xml:space="preserve"> vs </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true</m:t>
                </m:r>
              </m:sub>
            </m:sSub>
            <m: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pred</m:t>
                </m:r>
              </m:sub>
            </m:sSub>
          </m:e>
        </m:d>
      </m:oMath>
      <w:bookmarkEnd w:id="279"/>
      <w:r w:rsidR="00C21578">
        <w:rPr>
          <w:rFonts w:eastAsiaTheme="minorEastAsia"/>
        </w:rPr>
        <w:t xml:space="preserve">  </w:t>
      </w:r>
    </w:p>
    <w:p w14:paraId="7C504FA4" w14:textId="4E9428B2" w:rsidR="00033F9C" w:rsidRPr="002D0BCE" w:rsidRDefault="00B16DF9" w:rsidP="00033F9C">
      <w:r>
        <w:rPr>
          <w:lang w:val="en-US"/>
        </w:rPr>
        <w:t xml:space="preserve">This model was </w:t>
      </w:r>
      <w:r w:rsidR="001F7B6D">
        <w:rPr>
          <w:lang w:val="en-US"/>
        </w:rPr>
        <w:t xml:space="preserve">trained for 350 epochs. 2 Hidden layers </w:t>
      </w:r>
      <w:r w:rsidR="00333A6C">
        <w:rPr>
          <w:lang w:val="en-US"/>
        </w:rPr>
        <w:t xml:space="preserve">perform much better than a single layer. </w:t>
      </w:r>
      <w:r w:rsidR="001647CD">
        <w:rPr>
          <w:lang w:val="en-US"/>
        </w:rPr>
        <w:t xml:space="preserve">The mean average error on the validation data by the end of the training is about 7 m/s. The only problem is that there is still great variance in the predictions as can be seen from </w:t>
      </w:r>
      <w:r w:rsidR="001647CD">
        <w:rPr>
          <w:lang w:val="en-US"/>
        </w:rPr>
        <w:fldChar w:fldCharType="begin"/>
      </w:r>
      <w:r w:rsidR="001647CD">
        <w:rPr>
          <w:lang w:val="en-US"/>
        </w:rPr>
        <w:instrText xml:space="preserve"> REF _Ref177312538 \h </w:instrText>
      </w:r>
      <w:r w:rsidR="001647CD">
        <w:rPr>
          <w:lang w:val="en-US"/>
        </w:rPr>
      </w:r>
      <w:r w:rsidR="001647CD">
        <w:rPr>
          <w:lang w:val="en-US"/>
        </w:rPr>
        <w:fldChar w:fldCharType="separate"/>
      </w:r>
      <w:r w:rsidR="00BC36D0">
        <w:t xml:space="preserve">Figure </w:t>
      </w:r>
      <w:r w:rsidR="00BC36D0">
        <w:rPr>
          <w:noProof/>
        </w:rPr>
        <w:t>4</w:t>
      </w:r>
      <w:r w:rsidR="00BC36D0">
        <w:noBreakHyphen/>
      </w:r>
      <w:r w:rsidR="00BC36D0">
        <w:rPr>
          <w:noProof/>
        </w:rPr>
        <w:t>20</w:t>
      </w:r>
      <w:r w:rsidR="001647CD">
        <w:rPr>
          <w:lang w:val="en-US"/>
        </w:rPr>
        <w:fldChar w:fldCharType="end"/>
      </w:r>
      <w:r w:rsidR="001647CD">
        <w:rPr>
          <w:lang w:val="en-US"/>
        </w:rPr>
        <w:t>b</w:t>
      </w:r>
      <w:r w:rsidR="00101A78">
        <w:rPr>
          <w:lang w:val="en-US"/>
        </w:rPr>
        <w:t>.</w:t>
      </w:r>
    </w:p>
    <w:p w14:paraId="396ADE39" w14:textId="14381678" w:rsidR="00033F9C" w:rsidRDefault="009F46D2" w:rsidP="00B04036">
      <w:pPr>
        <w:pStyle w:val="Heading3"/>
        <w:rPr>
          <w:lang w:val="en-US"/>
        </w:rPr>
      </w:pPr>
      <w:bookmarkStart w:id="280" w:name="_Toc180011574"/>
      <w:r>
        <w:rPr>
          <w:lang w:val="en-US"/>
        </w:rPr>
        <w:lastRenderedPageBreak/>
        <w:t>4 Hidden Layer Neural Network</w:t>
      </w:r>
      <w:bookmarkEnd w:id="28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72"/>
      </w:tblGrid>
      <w:tr w:rsidR="00676EB6" w14:paraId="1F1D8488" w14:textId="77777777" w:rsidTr="008F2BA0">
        <w:trPr>
          <w:trHeight w:val="3960"/>
          <w:jc w:val="center"/>
        </w:trPr>
        <w:tc>
          <w:tcPr>
            <w:tcW w:w="5472" w:type="dxa"/>
          </w:tcPr>
          <w:p w14:paraId="4BFC0A21" w14:textId="2C4CBA75" w:rsidR="00676EB6" w:rsidRDefault="00676EB6" w:rsidP="008F2BA0">
            <w:pPr>
              <w:keepNext/>
              <w:rPr>
                <w:lang w:val="en-US"/>
              </w:rPr>
            </w:pPr>
            <w:r>
              <w:rPr>
                <w:noProof/>
                <w:lang w:val="en-US"/>
              </w:rPr>
              <w:drawing>
                <wp:inline distT="0" distB="0" distL="0" distR="0" wp14:anchorId="1699DB05" wp14:editId="7A736E86">
                  <wp:extent cx="3337560" cy="2505710"/>
                  <wp:effectExtent l="0" t="0" r="0" b="8890"/>
                  <wp:docPr id="813116173" name="traininghistor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16173" name="traininghistory.svg"/>
                          <pic:cNvPicPr/>
                        </pic:nvPicPr>
                        <pic:blipFill>
                          <a:blip r:embed="rId112">
                            <a:extLst>
                              <a:ext uri="{96DAC541-7B7A-43D3-8B79-37D633B846F1}">
                                <asvg:svgBlip xmlns:asvg="http://schemas.microsoft.com/office/drawing/2016/SVG/main" r:link="rId113"/>
                              </a:ext>
                            </a:extLst>
                          </a:blip>
                          <a:stretch>
                            <a:fillRect/>
                          </a:stretch>
                        </pic:blipFill>
                        <pic:spPr>
                          <a:xfrm>
                            <a:off x="0" y="0"/>
                            <a:ext cx="3337560" cy="2505710"/>
                          </a:xfrm>
                          <a:prstGeom prst="rect">
                            <a:avLst/>
                          </a:prstGeom>
                        </pic:spPr>
                      </pic:pic>
                    </a:graphicData>
                  </a:graphic>
                </wp:inline>
              </w:drawing>
            </w:r>
          </w:p>
        </w:tc>
      </w:tr>
    </w:tbl>
    <w:p w14:paraId="01B6A881" w14:textId="57B66F94" w:rsidR="00033F9C" w:rsidRPr="00480DB6" w:rsidRDefault="008F2BA0" w:rsidP="00101A78">
      <w:pPr>
        <w:pStyle w:val="Caption"/>
        <w:rPr>
          <w:b/>
          <w:bCs/>
          <w:lang w:val="en-US"/>
        </w:rPr>
      </w:pPr>
      <w:bookmarkStart w:id="281" w:name="_Ref177312637"/>
      <w:bookmarkStart w:id="282" w:name="_Toc180011641"/>
      <w:r>
        <w:t xml:space="preserve">Figure </w:t>
      </w:r>
      <w:fldSimple w:instr=" STYLEREF 1 \s ">
        <w:r w:rsidR="00BC36D0">
          <w:rPr>
            <w:noProof/>
          </w:rPr>
          <w:t>4</w:t>
        </w:r>
      </w:fldSimple>
      <w:r w:rsidR="00FA237D">
        <w:noBreakHyphen/>
      </w:r>
      <w:fldSimple w:instr=" SEQ Figure \* ARABIC \s 1 ">
        <w:r w:rsidR="00BC36D0">
          <w:rPr>
            <w:noProof/>
          </w:rPr>
          <w:t>21</w:t>
        </w:r>
      </w:fldSimple>
      <w:bookmarkEnd w:id="281"/>
      <w:r w:rsidR="00500A6D">
        <w:t xml:space="preserve"> 4 Hidden Layer NN Loss</w:t>
      </w:r>
      <w:r w:rsidR="00480DB6">
        <w:t>. Test and Training MAE vs Epochs</w:t>
      </w:r>
      <w:bookmarkEnd w:id="282"/>
    </w:p>
    <w:tbl>
      <w:tblPr>
        <w:tblStyle w:val="TableGrid"/>
        <w:tblW w:w="10944" w:type="dxa"/>
        <w:tblInd w:w="-1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72"/>
        <w:gridCol w:w="5472"/>
      </w:tblGrid>
      <w:tr w:rsidR="00EA4DC3" w14:paraId="57F6D2CA" w14:textId="77777777" w:rsidTr="002E1ADA">
        <w:tc>
          <w:tcPr>
            <w:tcW w:w="5472" w:type="dxa"/>
          </w:tcPr>
          <w:p w14:paraId="615B155F" w14:textId="77777777" w:rsidR="00EA4DC3" w:rsidRDefault="00EA4DC3" w:rsidP="00E3640E">
            <w:pPr>
              <w:jc w:val="center"/>
              <w:rPr>
                <w:lang w:val="en-US"/>
              </w:rPr>
            </w:pPr>
            <w:r>
              <w:rPr>
                <w:noProof/>
                <w:lang w:val="en-US"/>
              </w:rPr>
              <w:drawing>
                <wp:inline distT="0" distB="0" distL="0" distR="0" wp14:anchorId="33018266" wp14:editId="3963FE12">
                  <wp:extent cx="3337323" cy="2505710"/>
                  <wp:effectExtent l="0" t="0" r="0" b="8890"/>
                  <wp:docPr id="982536877" name="Ytrue_vs_Ypre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36877" name="Ytrue_vs_Ypred.svg"/>
                          <pic:cNvPicPr/>
                        </pic:nvPicPr>
                        <pic:blipFill>
                          <a:blip r:embed="rId114">
                            <a:extLst>
                              <a:ext uri="{96DAC541-7B7A-43D3-8B79-37D633B846F1}">
                                <asvg:svgBlip xmlns:asvg="http://schemas.microsoft.com/office/drawing/2016/SVG/main" r:link="rId115"/>
                              </a:ext>
                            </a:extLst>
                          </a:blip>
                          <a:stretch>
                            <a:fillRect/>
                          </a:stretch>
                        </pic:blipFill>
                        <pic:spPr>
                          <a:xfrm>
                            <a:off x="0" y="0"/>
                            <a:ext cx="3337323" cy="2505710"/>
                          </a:xfrm>
                          <a:prstGeom prst="rect">
                            <a:avLst/>
                          </a:prstGeom>
                        </pic:spPr>
                      </pic:pic>
                    </a:graphicData>
                  </a:graphic>
                </wp:inline>
              </w:drawing>
            </w:r>
          </w:p>
        </w:tc>
        <w:tc>
          <w:tcPr>
            <w:tcW w:w="5472" w:type="dxa"/>
          </w:tcPr>
          <w:p w14:paraId="7E4FD6F8" w14:textId="77777777" w:rsidR="00EA4DC3" w:rsidRDefault="00EA4DC3" w:rsidP="008F2BA0">
            <w:pPr>
              <w:keepNext/>
              <w:jc w:val="center"/>
              <w:rPr>
                <w:lang w:val="en-US"/>
              </w:rPr>
            </w:pPr>
            <w:r>
              <w:rPr>
                <w:noProof/>
                <w:lang w:val="en-US"/>
              </w:rPr>
              <w:drawing>
                <wp:inline distT="0" distB="0" distL="0" distR="0" wp14:anchorId="47913AE4" wp14:editId="4C16C7E3">
                  <wp:extent cx="3337323" cy="2505710"/>
                  <wp:effectExtent l="0" t="0" r="0" b="8890"/>
                  <wp:docPr id="892263210" name="Residuals_vs_Ytru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63210" name="Residuals_vs_Ytrue.svg"/>
                          <pic:cNvPicPr/>
                        </pic:nvPicPr>
                        <pic:blipFill>
                          <a:blip r:embed="rId116">
                            <a:extLst>
                              <a:ext uri="{96DAC541-7B7A-43D3-8B79-37D633B846F1}">
                                <asvg:svgBlip xmlns:asvg="http://schemas.microsoft.com/office/drawing/2016/SVG/main" r:link="rId117"/>
                              </a:ext>
                            </a:extLst>
                          </a:blip>
                          <a:stretch>
                            <a:fillRect/>
                          </a:stretch>
                        </pic:blipFill>
                        <pic:spPr>
                          <a:xfrm>
                            <a:off x="0" y="0"/>
                            <a:ext cx="3337323" cy="2505710"/>
                          </a:xfrm>
                          <a:prstGeom prst="rect">
                            <a:avLst/>
                          </a:prstGeom>
                        </pic:spPr>
                      </pic:pic>
                    </a:graphicData>
                  </a:graphic>
                </wp:inline>
              </w:drawing>
            </w:r>
          </w:p>
        </w:tc>
      </w:tr>
    </w:tbl>
    <w:p w14:paraId="796AAD30" w14:textId="239247CD" w:rsidR="00033F9C" w:rsidRDefault="008F2BA0" w:rsidP="008F2BA0">
      <w:pPr>
        <w:pStyle w:val="Caption"/>
        <w:rPr>
          <w:lang w:val="en-US"/>
        </w:rPr>
      </w:pPr>
      <w:bookmarkStart w:id="283" w:name="_Toc180011642"/>
      <w:r>
        <w:t xml:space="preserve">Figure </w:t>
      </w:r>
      <w:fldSimple w:instr=" STYLEREF 1 \s ">
        <w:r w:rsidR="00BC36D0">
          <w:rPr>
            <w:noProof/>
          </w:rPr>
          <w:t>4</w:t>
        </w:r>
      </w:fldSimple>
      <w:r w:rsidR="00FA237D">
        <w:noBreakHyphen/>
      </w:r>
      <w:fldSimple w:instr=" SEQ Figure \* ARABIC \s 1 ">
        <w:r w:rsidR="00BC36D0">
          <w:rPr>
            <w:noProof/>
          </w:rPr>
          <w:t>22</w:t>
        </w:r>
      </w:fldSimple>
      <w:r w:rsidR="008D3302">
        <w:t xml:space="preserve"> </w:t>
      </w:r>
      <w:r w:rsidR="00500A6D">
        <w:t>4 Hidden Layer Performance</w:t>
      </w:r>
      <w:r w:rsidR="00C21578">
        <w:t xml:space="preserve"> left: </w:t>
      </w:r>
      <m:oMath>
        <m:sSub>
          <m:sSubPr>
            <m:ctrlPr>
              <w:rPr>
                <w:rFonts w:ascii="Cambria Math" w:hAnsi="Cambria Math"/>
              </w:rPr>
            </m:ctrlPr>
          </m:sSubPr>
          <m:e>
            <m:r>
              <w:rPr>
                <w:rFonts w:ascii="Cambria Math" w:hAnsi="Cambria Math"/>
              </w:rPr>
              <m:t>y</m:t>
            </m:r>
          </m:e>
          <m:sub>
            <m:r>
              <w:rPr>
                <w:rFonts w:ascii="Cambria Math" w:hAnsi="Cambria Math"/>
              </w:rPr>
              <m:t>true</m:t>
            </m:r>
          </m:sub>
        </m:sSub>
        <m:r>
          <w:rPr>
            <w:rFonts w:ascii="Cambria Math" w:hAnsi="Cambria Math"/>
          </w:rPr>
          <m:t xml:space="preserve"> vs </m:t>
        </m:r>
        <m:sSub>
          <m:sSubPr>
            <m:ctrlPr>
              <w:rPr>
                <w:rFonts w:ascii="Cambria Math" w:eastAsiaTheme="minorEastAsia" w:hAnsi="Cambria Math"/>
              </w:rPr>
            </m:ctrlPr>
          </m:sSubPr>
          <m:e>
            <m:r>
              <w:rPr>
                <w:rFonts w:ascii="Cambria Math" w:eastAsiaTheme="minorEastAsia" w:hAnsi="Cambria Math"/>
              </w:rPr>
              <m:t>y</m:t>
            </m:r>
            <m:ctrlPr>
              <w:rPr>
                <w:rFonts w:ascii="Cambria Math" w:hAnsi="Cambria Math"/>
              </w:rPr>
            </m:ctrlPr>
          </m:e>
          <m:sub>
            <m:r>
              <w:rPr>
                <w:rFonts w:ascii="Cambria Math" w:eastAsiaTheme="minorEastAsia" w:hAnsi="Cambria Math"/>
              </w:rPr>
              <m:t>pred</m:t>
            </m:r>
          </m:sub>
        </m:sSub>
        <m:r>
          <w:rPr>
            <w:rFonts w:ascii="Cambria Math" w:eastAsiaTheme="minorEastAsia" w:hAnsi="Cambria Math"/>
          </w:rPr>
          <m:t xml:space="preserve"> </m:t>
        </m:r>
      </m:oMath>
      <w:r w:rsidR="00C21578">
        <w:rPr>
          <w:rFonts w:eastAsiaTheme="minorEastAsia"/>
        </w:rPr>
        <w:t xml:space="preserve">, right: </w:t>
      </w:r>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true</m:t>
            </m:r>
          </m:sub>
        </m:sSub>
        <m:r>
          <w:rPr>
            <w:rFonts w:ascii="Cambria Math" w:eastAsiaTheme="minorEastAsia" w:hAnsi="Cambria Math"/>
          </w:rPr>
          <m:t xml:space="preserve"> vs </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true</m:t>
                </m:r>
              </m:sub>
            </m:sSub>
            <m: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pred</m:t>
                </m:r>
              </m:sub>
            </m:sSub>
          </m:e>
        </m:d>
      </m:oMath>
      <w:bookmarkEnd w:id="283"/>
      <w:r w:rsidR="00C21578">
        <w:rPr>
          <w:rFonts w:eastAsiaTheme="minorEastAsia"/>
        </w:rPr>
        <w:t xml:space="preserve">  </w:t>
      </w:r>
    </w:p>
    <w:p w14:paraId="77FE0E60" w14:textId="77777777" w:rsidR="00033F9C" w:rsidRDefault="00033F9C" w:rsidP="00033F9C">
      <w:pPr>
        <w:rPr>
          <w:lang w:val="en-US"/>
        </w:rPr>
      </w:pPr>
    </w:p>
    <w:p w14:paraId="038ED5A5" w14:textId="24F85DA7" w:rsidR="00033F9C" w:rsidRDefault="00101A78" w:rsidP="00033F9C">
      <w:pPr>
        <w:rPr>
          <w:lang w:val="en-US"/>
        </w:rPr>
      </w:pPr>
      <w:r>
        <w:rPr>
          <w:lang w:val="en-US"/>
        </w:rPr>
        <w:t xml:space="preserve">The four hidden layer </w:t>
      </w:r>
      <w:r w:rsidR="008051F8">
        <w:rPr>
          <w:lang w:val="en-US"/>
        </w:rPr>
        <w:t>neural</w:t>
      </w:r>
      <w:r>
        <w:rPr>
          <w:lang w:val="en-US"/>
        </w:rPr>
        <w:t xml:space="preserve"> network was trained for 300 epochs because </w:t>
      </w:r>
      <w:r w:rsidR="00B95432">
        <w:rPr>
          <w:lang w:val="en-US"/>
        </w:rPr>
        <w:t xml:space="preserve">the validation loss starts to flatten out as can be seen from </w:t>
      </w:r>
      <w:r w:rsidR="00B95432">
        <w:rPr>
          <w:lang w:val="en-US"/>
        </w:rPr>
        <w:fldChar w:fldCharType="begin"/>
      </w:r>
      <w:r w:rsidR="00B95432">
        <w:rPr>
          <w:lang w:val="en-US"/>
        </w:rPr>
        <w:instrText xml:space="preserve"> REF _Ref177312637 \h </w:instrText>
      </w:r>
      <w:r w:rsidR="00B95432">
        <w:rPr>
          <w:lang w:val="en-US"/>
        </w:rPr>
      </w:r>
      <w:r w:rsidR="00B95432">
        <w:rPr>
          <w:lang w:val="en-US"/>
        </w:rPr>
        <w:fldChar w:fldCharType="separate"/>
      </w:r>
      <w:r w:rsidR="00BC36D0">
        <w:t xml:space="preserve">Figure </w:t>
      </w:r>
      <w:r w:rsidR="00BC36D0">
        <w:rPr>
          <w:noProof/>
        </w:rPr>
        <w:t>4</w:t>
      </w:r>
      <w:r w:rsidR="00BC36D0">
        <w:noBreakHyphen/>
      </w:r>
      <w:r w:rsidR="00BC36D0">
        <w:rPr>
          <w:noProof/>
        </w:rPr>
        <w:t>21</w:t>
      </w:r>
      <w:r w:rsidR="00B95432">
        <w:rPr>
          <w:lang w:val="en-US"/>
        </w:rPr>
        <w:fldChar w:fldCharType="end"/>
      </w:r>
      <w:r w:rsidR="00B95432">
        <w:rPr>
          <w:lang w:val="en-US"/>
        </w:rPr>
        <w:t xml:space="preserve">. </w:t>
      </w:r>
      <w:r w:rsidR="008051F8">
        <w:rPr>
          <w:lang w:val="en-US"/>
        </w:rPr>
        <w:t>The spread of data around the zero residual line is not much tighter than the previous model.</w:t>
      </w:r>
    </w:p>
    <w:p w14:paraId="1DA435CF" w14:textId="2718F13F" w:rsidR="00033F9C" w:rsidRDefault="009F46D2" w:rsidP="009F46D2">
      <w:pPr>
        <w:pStyle w:val="Heading3"/>
        <w:rPr>
          <w:lang w:val="en-US"/>
        </w:rPr>
      </w:pPr>
      <w:bookmarkStart w:id="284" w:name="_Toc180011575"/>
      <w:r>
        <w:rPr>
          <w:lang w:val="en-US"/>
        </w:rPr>
        <w:lastRenderedPageBreak/>
        <w:t>6 Hidden Layer Neural Network</w:t>
      </w:r>
      <w:bookmarkEnd w:id="28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72"/>
      </w:tblGrid>
      <w:tr w:rsidR="00676EB6" w14:paraId="1700057F" w14:textId="77777777" w:rsidTr="008F2BA0">
        <w:trPr>
          <w:trHeight w:val="3960"/>
          <w:jc w:val="center"/>
        </w:trPr>
        <w:tc>
          <w:tcPr>
            <w:tcW w:w="5472" w:type="dxa"/>
          </w:tcPr>
          <w:p w14:paraId="4FB9690D" w14:textId="6046109D" w:rsidR="00676EB6" w:rsidRDefault="00676EB6" w:rsidP="008F2BA0">
            <w:pPr>
              <w:keepNext/>
              <w:rPr>
                <w:lang w:val="en-US"/>
              </w:rPr>
            </w:pPr>
            <w:r>
              <w:rPr>
                <w:noProof/>
                <w:lang w:val="en-US"/>
              </w:rPr>
              <w:drawing>
                <wp:inline distT="0" distB="0" distL="0" distR="0" wp14:anchorId="7AF84819" wp14:editId="20FF3705">
                  <wp:extent cx="3337560" cy="2505710"/>
                  <wp:effectExtent l="0" t="0" r="0" b="8890"/>
                  <wp:docPr id="740729804" name="traininghistor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29804" name="traininghistory.svg"/>
                          <pic:cNvPicPr/>
                        </pic:nvPicPr>
                        <pic:blipFill>
                          <a:blip r:embed="rId118">
                            <a:extLst>
                              <a:ext uri="{96DAC541-7B7A-43D3-8B79-37D633B846F1}">
                                <asvg:svgBlip xmlns:asvg="http://schemas.microsoft.com/office/drawing/2016/SVG/main" r:link="rId119"/>
                              </a:ext>
                            </a:extLst>
                          </a:blip>
                          <a:stretch>
                            <a:fillRect/>
                          </a:stretch>
                        </pic:blipFill>
                        <pic:spPr>
                          <a:xfrm>
                            <a:off x="0" y="0"/>
                            <a:ext cx="3337560" cy="2505710"/>
                          </a:xfrm>
                          <a:prstGeom prst="rect">
                            <a:avLst/>
                          </a:prstGeom>
                        </pic:spPr>
                      </pic:pic>
                    </a:graphicData>
                  </a:graphic>
                </wp:inline>
              </w:drawing>
            </w:r>
          </w:p>
        </w:tc>
      </w:tr>
    </w:tbl>
    <w:p w14:paraId="1F8A8F89" w14:textId="1A6D63D6" w:rsidR="006C513B" w:rsidRDefault="008F2BA0" w:rsidP="008051F8">
      <w:pPr>
        <w:pStyle w:val="Caption"/>
        <w:rPr>
          <w:lang w:val="en-US"/>
        </w:rPr>
      </w:pPr>
      <w:bookmarkStart w:id="285" w:name="_Ref177312808"/>
      <w:bookmarkStart w:id="286" w:name="_Toc180011643"/>
      <w:r>
        <w:t xml:space="preserve">Figure </w:t>
      </w:r>
      <w:fldSimple w:instr=" STYLEREF 1 \s ">
        <w:r w:rsidR="00BC36D0">
          <w:rPr>
            <w:noProof/>
          </w:rPr>
          <w:t>4</w:t>
        </w:r>
      </w:fldSimple>
      <w:r w:rsidR="00FA237D">
        <w:noBreakHyphen/>
      </w:r>
      <w:fldSimple w:instr=" SEQ Figure \* ARABIC \s 1 ">
        <w:r w:rsidR="00BC36D0">
          <w:rPr>
            <w:noProof/>
          </w:rPr>
          <w:t>23</w:t>
        </w:r>
      </w:fldSimple>
      <w:bookmarkEnd w:id="285"/>
      <w:r w:rsidR="00500A6D">
        <w:t xml:space="preserve"> 6 Hidden Layer NN Loss</w:t>
      </w:r>
      <w:r w:rsidR="00480DB6">
        <w:t>. Test and Training MAE vs Epochs</w:t>
      </w:r>
      <w:bookmarkEnd w:id="286"/>
    </w:p>
    <w:tbl>
      <w:tblPr>
        <w:tblStyle w:val="TableGrid"/>
        <w:tblW w:w="10944" w:type="dxa"/>
        <w:tblInd w:w="-1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72"/>
        <w:gridCol w:w="5472"/>
      </w:tblGrid>
      <w:tr w:rsidR="00EA4DC3" w14:paraId="3970AA46" w14:textId="77777777" w:rsidTr="002E1ADA">
        <w:tc>
          <w:tcPr>
            <w:tcW w:w="5472" w:type="dxa"/>
          </w:tcPr>
          <w:p w14:paraId="20C0462D" w14:textId="77777777" w:rsidR="00EA4DC3" w:rsidRDefault="00EA4DC3" w:rsidP="00E3640E">
            <w:pPr>
              <w:jc w:val="center"/>
              <w:rPr>
                <w:lang w:val="en-US"/>
              </w:rPr>
            </w:pPr>
            <w:r>
              <w:rPr>
                <w:noProof/>
                <w:lang w:val="en-US"/>
              </w:rPr>
              <w:drawing>
                <wp:inline distT="0" distB="0" distL="0" distR="0" wp14:anchorId="324104E4" wp14:editId="79EE6F57">
                  <wp:extent cx="3337323" cy="2505710"/>
                  <wp:effectExtent l="0" t="0" r="0" b="8890"/>
                  <wp:docPr id="1130749266" name="Ytrue_vs_Ypre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49266" name="Ytrue_vs_Ypred.svg"/>
                          <pic:cNvPicPr/>
                        </pic:nvPicPr>
                        <pic:blipFill>
                          <a:blip r:embed="rId120">
                            <a:extLst>
                              <a:ext uri="{96DAC541-7B7A-43D3-8B79-37D633B846F1}">
                                <asvg:svgBlip xmlns:asvg="http://schemas.microsoft.com/office/drawing/2016/SVG/main" r:link="rId121"/>
                              </a:ext>
                            </a:extLst>
                          </a:blip>
                          <a:stretch>
                            <a:fillRect/>
                          </a:stretch>
                        </pic:blipFill>
                        <pic:spPr>
                          <a:xfrm>
                            <a:off x="0" y="0"/>
                            <a:ext cx="3337323" cy="2505710"/>
                          </a:xfrm>
                          <a:prstGeom prst="rect">
                            <a:avLst/>
                          </a:prstGeom>
                        </pic:spPr>
                      </pic:pic>
                    </a:graphicData>
                  </a:graphic>
                </wp:inline>
              </w:drawing>
            </w:r>
          </w:p>
        </w:tc>
        <w:tc>
          <w:tcPr>
            <w:tcW w:w="5472" w:type="dxa"/>
          </w:tcPr>
          <w:p w14:paraId="0B50E512" w14:textId="77777777" w:rsidR="00EA4DC3" w:rsidRDefault="00EA4DC3" w:rsidP="008F2BA0">
            <w:pPr>
              <w:keepNext/>
              <w:jc w:val="center"/>
              <w:rPr>
                <w:lang w:val="en-US"/>
              </w:rPr>
            </w:pPr>
            <w:r>
              <w:rPr>
                <w:noProof/>
                <w:lang w:val="en-US"/>
              </w:rPr>
              <w:drawing>
                <wp:inline distT="0" distB="0" distL="0" distR="0" wp14:anchorId="6343D2CA" wp14:editId="4B32431B">
                  <wp:extent cx="3337323" cy="2505710"/>
                  <wp:effectExtent l="0" t="0" r="0" b="8890"/>
                  <wp:docPr id="1600173625" name="Residuals_vs_Ytru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73625" name="Residuals_vs_Ytrue.svg"/>
                          <pic:cNvPicPr/>
                        </pic:nvPicPr>
                        <pic:blipFill>
                          <a:blip r:embed="rId122">
                            <a:extLst>
                              <a:ext uri="{96DAC541-7B7A-43D3-8B79-37D633B846F1}">
                                <asvg:svgBlip xmlns:asvg="http://schemas.microsoft.com/office/drawing/2016/SVG/main" r:link="rId123"/>
                              </a:ext>
                            </a:extLst>
                          </a:blip>
                          <a:stretch>
                            <a:fillRect/>
                          </a:stretch>
                        </pic:blipFill>
                        <pic:spPr>
                          <a:xfrm>
                            <a:off x="0" y="0"/>
                            <a:ext cx="3337323" cy="2505710"/>
                          </a:xfrm>
                          <a:prstGeom prst="rect">
                            <a:avLst/>
                          </a:prstGeom>
                        </pic:spPr>
                      </pic:pic>
                    </a:graphicData>
                  </a:graphic>
                </wp:inline>
              </w:drawing>
            </w:r>
          </w:p>
        </w:tc>
      </w:tr>
    </w:tbl>
    <w:p w14:paraId="2547F88F" w14:textId="768AC0BD" w:rsidR="006C513B" w:rsidRDefault="008F2BA0" w:rsidP="008F2BA0">
      <w:pPr>
        <w:pStyle w:val="Caption"/>
        <w:rPr>
          <w:lang w:val="en-US"/>
        </w:rPr>
      </w:pPr>
      <w:bookmarkStart w:id="287" w:name="_Ref177312883"/>
      <w:bookmarkStart w:id="288" w:name="_Toc180011644"/>
      <w:r>
        <w:t xml:space="preserve">Figure </w:t>
      </w:r>
      <w:fldSimple w:instr=" STYLEREF 1 \s ">
        <w:r w:rsidR="00BC36D0">
          <w:rPr>
            <w:noProof/>
          </w:rPr>
          <w:t>4</w:t>
        </w:r>
      </w:fldSimple>
      <w:r w:rsidR="00FA237D">
        <w:noBreakHyphen/>
      </w:r>
      <w:fldSimple w:instr=" SEQ Figure \* ARABIC \s 1 ">
        <w:r w:rsidR="00BC36D0">
          <w:rPr>
            <w:noProof/>
          </w:rPr>
          <w:t>24</w:t>
        </w:r>
      </w:fldSimple>
      <w:bookmarkEnd w:id="287"/>
      <w:r w:rsidR="00500A6D">
        <w:t xml:space="preserve"> 6 Hidden Layer Performance</w:t>
      </w:r>
      <w:r w:rsidR="00C21578">
        <w:t xml:space="preserve"> left: </w:t>
      </w:r>
      <m:oMath>
        <m:sSub>
          <m:sSubPr>
            <m:ctrlPr>
              <w:rPr>
                <w:rFonts w:ascii="Cambria Math" w:hAnsi="Cambria Math"/>
              </w:rPr>
            </m:ctrlPr>
          </m:sSubPr>
          <m:e>
            <m:r>
              <w:rPr>
                <w:rFonts w:ascii="Cambria Math" w:hAnsi="Cambria Math"/>
              </w:rPr>
              <m:t>y</m:t>
            </m:r>
          </m:e>
          <m:sub>
            <m:r>
              <w:rPr>
                <w:rFonts w:ascii="Cambria Math" w:hAnsi="Cambria Math"/>
              </w:rPr>
              <m:t>true</m:t>
            </m:r>
          </m:sub>
        </m:sSub>
        <m:r>
          <w:rPr>
            <w:rFonts w:ascii="Cambria Math" w:hAnsi="Cambria Math"/>
          </w:rPr>
          <m:t xml:space="preserve"> vs </m:t>
        </m:r>
        <m:sSub>
          <m:sSubPr>
            <m:ctrlPr>
              <w:rPr>
                <w:rFonts w:ascii="Cambria Math" w:eastAsiaTheme="minorEastAsia" w:hAnsi="Cambria Math"/>
              </w:rPr>
            </m:ctrlPr>
          </m:sSubPr>
          <m:e>
            <m:r>
              <w:rPr>
                <w:rFonts w:ascii="Cambria Math" w:eastAsiaTheme="minorEastAsia" w:hAnsi="Cambria Math"/>
              </w:rPr>
              <m:t>y</m:t>
            </m:r>
            <m:ctrlPr>
              <w:rPr>
                <w:rFonts w:ascii="Cambria Math" w:hAnsi="Cambria Math"/>
              </w:rPr>
            </m:ctrlPr>
          </m:e>
          <m:sub>
            <m:r>
              <w:rPr>
                <w:rFonts w:ascii="Cambria Math" w:eastAsiaTheme="minorEastAsia" w:hAnsi="Cambria Math"/>
              </w:rPr>
              <m:t>pred</m:t>
            </m:r>
          </m:sub>
        </m:sSub>
        <m:r>
          <w:rPr>
            <w:rFonts w:ascii="Cambria Math" w:eastAsiaTheme="minorEastAsia" w:hAnsi="Cambria Math"/>
          </w:rPr>
          <m:t xml:space="preserve"> </m:t>
        </m:r>
      </m:oMath>
      <w:r w:rsidR="00C21578">
        <w:rPr>
          <w:rFonts w:eastAsiaTheme="minorEastAsia"/>
        </w:rPr>
        <w:t xml:space="preserve">, right: </w:t>
      </w:r>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true</m:t>
            </m:r>
          </m:sub>
        </m:sSub>
        <m:r>
          <w:rPr>
            <w:rFonts w:ascii="Cambria Math" w:eastAsiaTheme="minorEastAsia" w:hAnsi="Cambria Math"/>
          </w:rPr>
          <m:t xml:space="preserve"> vs </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true</m:t>
                </m:r>
              </m:sub>
            </m:sSub>
            <m: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pred</m:t>
                </m:r>
              </m:sub>
            </m:sSub>
          </m:e>
        </m:d>
      </m:oMath>
      <w:bookmarkEnd w:id="288"/>
      <w:r w:rsidR="00C21578">
        <w:rPr>
          <w:rFonts w:eastAsiaTheme="minorEastAsia"/>
        </w:rPr>
        <w:t xml:space="preserve">  </w:t>
      </w:r>
    </w:p>
    <w:p w14:paraId="4C5D7124" w14:textId="3E74CFC3" w:rsidR="00033F9C" w:rsidRDefault="00F60483" w:rsidP="00033F9C">
      <w:pPr>
        <w:rPr>
          <w:lang w:val="en-US"/>
        </w:rPr>
      </w:pPr>
      <w:r>
        <w:rPr>
          <w:lang w:val="en-US"/>
        </w:rPr>
        <w:t>The 6 Hidden layer neural network was trained for 250 epochs</w:t>
      </w:r>
      <w:r w:rsidR="00783B74">
        <w:rPr>
          <w:lang w:val="en-US"/>
        </w:rPr>
        <w:t xml:space="preserve"> to prevent overfitting as the validation loss is stagnant after epoch 220</w:t>
      </w:r>
      <w:r w:rsidR="008D3302">
        <w:rPr>
          <w:lang w:val="en-US"/>
        </w:rPr>
        <w:t xml:space="preserve">. This can be seen in </w:t>
      </w:r>
      <w:r w:rsidR="008D3302">
        <w:rPr>
          <w:lang w:val="en-US"/>
        </w:rPr>
        <w:fldChar w:fldCharType="begin"/>
      </w:r>
      <w:r w:rsidR="008D3302">
        <w:rPr>
          <w:lang w:val="en-US"/>
        </w:rPr>
        <w:instrText xml:space="preserve"> REF _Ref177312808 \h </w:instrText>
      </w:r>
      <w:r w:rsidR="008D3302">
        <w:rPr>
          <w:lang w:val="en-US"/>
        </w:rPr>
      </w:r>
      <w:r w:rsidR="008D3302">
        <w:rPr>
          <w:lang w:val="en-US"/>
        </w:rPr>
        <w:fldChar w:fldCharType="separate"/>
      </w:r>
      <w:r w:rsidR="00BC36D0">
        <w:t xml:space="preserve">Figure </w:t>
      </w:r>
      <w:r w:rsidR="00BC36D0">
        <w:rPr>
          <w:noProof/>
        </w:rPr>
        <w:t>4</w:t>
      </w:r>
      <w:r w:rsidR="00BC36D0">
        <w:noBreakHyphen/>
      </w:r>
      <w:r w:rsidR="00BC36D0">
        <w:rPr>
          <w:noProof/>
        </w:rPr>
        <w:t>23</w:t>
      </w:r>
      <w:r w:rsidR="008D3302">
        <w:rPr>
          <w:lang w:val="en-US"/>
        </w:rPr>
        <w:fldChar w:fldCharType="end"/>
      </w:r>
    </w:p>
    <w:p w14:paraId="508D2F4C" w14:textId="04F53EE3" w:rsidR="000B300C" w:rsidRPr="002D0BCE" w:rsidRDefault="008D3302" w:rsidP="00033F9C">
      <w:r>
        <w:rPr>
          <w:lang w:val="en-US"/>
        </w:rPr>
        <w:t xml:space="preserve">The spread of the </w:t>
      </w:r>
      <w:r w:rsidR="000B300C">
        <w:rPr>
          <w:lang w:val="en-US"/>
        </w:rPr>
        <w:t>residuals</w:t>
      </w:r>
      <w:r>
        <w:rPr>
          <w:lang w:val="en-US"/>
        </w:rPr>
        <w:t xml:space="preserve"> is better but still high but getting better </w:t>
      </w:r>
      <w:r w:rsidR="000B300C">
        <w:rPr>
          <w:lang w:val="en-US"/>
        </w:rPr>
        <w:t xml:space="preserve">in relation to the previous model as can be seen in </w:t>
      </w:r>
      <w:r w:rsidR="000B300C">
        <w:rPr>
          <w:lang w:val="en-US"/>
        </w:rPr>
        <w:fldChar w:fldCharType="begin"/>
      </w:r>
      <w:r w:rsidR="000B300C">
        <w:rPr>
          <w:lang w:val="en-US"/>
        </w:rPr>
        <w:instrText xml:space="preserve"> REF _Ref177312883 \h </w:instrText>
      </w:r>
      <w:r w:rsidR="000B300C">
        <w:rPr>
          <w:lang w:val="en-US"/>
        </w:rPr>
      </w:r>
      <w:r w:rsidR="000B300C">
        <w:rPr>
          <w:lang w:val="en-US"/>
        </w:rPr>
        <w:fldChar w:fldCharType="separate"/>
      </w:r>
      <w:r w:rsidR="00BC36D0">
        <w:t xml:space="preserve">Figure </w:t>
      </w:r>
      <w:r w:rsidR="00BC36D0">
        <w:rPr>
          <w:noProof/>
        </w:rPr>
        <w:t>4</w:t>
      </w:r>
      <w:r w:rsidR="00BC36D0">
        <w:noBreakHyphen/>
      </w:r>
      <w:r w:rsidR="00BC36D0">
        <w:rPr>
          <w:noProof/>
        </w:rPr>
        <w:t>24</w:t>
      </w:r>
      <w:r w:rsidR="000B300C">
        <w:rPr>
          <w:lang w:val="en-US"/>
        </w:rPr>
        <w:fldChar w:fldCharType="end"/>
      </w:r>
      <w:r w:rsidR="000B300C">
        <w:rPr>
          <w:lang w:val="en-US"/>
        </w:rPr>
        <w:t>b.</w:t>
      </w:r>
    </w:p>
    <w:p w14:paraId="6D0921A1" w14:textId="18673B83" w:rsidR="00033F9C" w:rsidRDefault="009F46D2" w:rsidP="009F46D2">
      <w:pPr>
        <w:pStyle w:val="Heading3"/>
        <w:rPr>
          <w:lang w:val="en-US"/>
        </w:rPr>
      </w:pPr>
      <w:bookmarkStart w:id="289" w:name="_Toc180011576"/>
      <w:r>
        <w:rPr>
          <w:lang w:val="en-US"/>
        </w:rPr>
        <w:lastRenderedPageBreak/>
        <w:t>Hyper</w:t>
      </w:r>
      <w:r w:rsidR="00486C61">
        <w:rPr>
          <w:lang w:val="en-US"/>
        </w:rPr>
        <w:t>parameter</w:t>
      </w:r>
      <w:r>
        <w:rPr>
          <w:lang w:val="en-US"/>
        </w:rPr>
        <w:t xml:space="preserve"> tuned </w:t>
      </w:r>
      <w:r w:rsidR="007C1870">
        <w:rPr>
          <w:lang w:val="en-US"/>
        </w:rPr>
        <w:t>Neural Network</w:t>
      </w:r>
      <w:bookmarkEnd w:id="289"/>
    </w:p>
    <w:p w14:paraId="562D809F" w14:textId="20031416" w:rsidR="00BB5B07" w:rsidRDefault="00676565" w:rsidP="00BB5B07">
      <w:pPr>
        <w:rPr>
          <w:lang w:val="en-US"/>
        </w:rPr>
      </w:pPr>
      <w:r>
        <w:rPr>
          <w:noProof/>
          <w:lang w:val="en-US"/>
        </w:rPr>
        <w:drawing>
          <wp:anchor distT="0" distB="0" distL="114300" distR="114300" simplePos="0" relativeHeight="251669504" behindDoc="0" locked="0" layoutInCell="1" allowOverlap="1" wp14:anchorId="55C3F136" wp14:editId="62454F3A">
            <wp:simplePos x="0" y="0"/>
            <wp:positionH relativeFrom="column">
              <wp:posOffset>3551555</wp:posOffset>
            </wp:positionH>
            <wp:positionV relativeFrom="paragraph">
              <wp:posOffset>135255</wp:posOffset>
            </wp:positionV>
            <wp:extent cx="2075815" cy="5469255"/>
            <wp:effectExtent l="0" t="0" r="635" b="0"/>
            <wp:wrapSquare wrapText="bothSides"/>
            <wp:docPr id="193507456" name="structure.png"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456" name="structure.png" descr="A diagram of a data flow&#10;&#10;Description automatically generated"/>
                    <pic:cNvPicPr/>
                  </pic:nvPicPr>
                  <pic:blipFill>
                    <a:blip r:link="rId124"/>
                    <a:stretch>
                      <a:fillRect/>
                    </a:stretch>
                  </pic:blipFill>
                  <pic:spPr>
                    <a:xfrm>
                      <a:off x="0" y="0"/>
                      <a:ext cx="2075815" cy="5469255"/>
                    </a:xfrm>
                    <a:prstGeom prst="rect">
                      <a:avLst/>
                    </a:prstGeom>
                  </pic:spPr>
                </pic:pic>
              </a:graphicData>
            </a:graphic>
          </wp:anchor>
        </w:drawing>
      </w:r>
      <w:r w:rsidR="00BB5B07">
        <w:rPr>
          <w:lang w:val="en-US"/>
        </w:rPr>
        <w:t xml:space="preserve">The </w:t>
      </w:r>
      <w:r w:rsidR="007854AC">
        <w:rPr>
          <w:lang w:val="en-US"/>
        </w:rPr>
        <w:t>hyperparameters</w:t>
      </w:r>
      <w:r w:rsidR="00BB5B07">
        <w:rPr>
          <w:lang w:val="en-US"/>
        </w:rPr>
        <w:t xml:space="preserve"> that were chosen from </w:t>
      </w:r>
      <w:r w:rsidR="007854AC">
        <w:rPr>
          <w:lang w:val="en-US"/>
        </w:rPr>
        <w:t>the Hy</w:t>
      </w:r>
      <w:r w:rsidR="00486C61">
        <w:rPr>
          <w:lang w:val="en-US"/>
        </w:rPr>
        <w:t>p</w:t>
      </w:r>
      <w:r w:rsidR="007854AC">
        <w:rPr>
          <w:lang w:val="en-US"/>
        </w:rPr>
        <w:t xml:space="preserve">erBand algorithm which was described in section </w:t>
      </w:r>
      <w:r w:rsidR="007854AC">
        <w:rPr>
          <w:lang w:val="en-US"/>
        </w:rPr>
        <w:fldChar w:fldCharType="begin"/>
      </w:r>
      <w:r w:rsidR="007854AC">
        <w:rPr>
          <w:lang w:val="en-US"/>
        </w:rPr>
        <w:instrText xml:space="preserve"> REF _Ref177313059 \r \h </w:instrText>
      </w:r>
      <w:r w:rsidR="007854AC">
        <w:rPr>
          <w:lang w:val="en-US"/>
        </w:rPr>
      </w:r>
      <w:r w:rsidR="007854AC">
        <w:rPr>
          <w:lang w:val="en-US"/>
        </w:rPr>
        <w:fldChar w:fldCharType="separate"/>
      </w:r>
      <w:r w:rsidR="00BC36D0">
        <w:rPr>
          <w:lang w:val="en-US"/>
        </w:rPr>
        <w:t>2.4.4</w:t>
      </w:r>
      <w:r w:rsidR="007854AC">
        <w:rPr>
          <w:lang w:val="en-US"/>
        </w:rPr>
        <w:fldChar w:fldCharType="end"/>
      </w:r>
      <w:r w:rsidR="007854AC">
        <w:rPr>
          <w:lang w:val="en-US"/>
        </w:rPr>
        <w:t xml:space="preserve"> are as follows:</w:t>
      </w:r>
    </w:p>
    <w:p w14:paraId="3130F61F" w14:textId="2DB91BD7" w:rsidR="007854AC" w:rsidRDefault="007854AC" w:rsidP="007854AC">
      <w:pPr>
        <w:pStyle w:val="ListParagraph"/>
        <w:numPr>
          <w:ilvl w:val="0"/>
          <w:numId w:val="70"/>
        </w:numPr>
        <w:rPr>
          <w:lang w:val="en-US"/>
        </w:rPr>
      </w:pPr>
      <w:r>
        <w:rPr>
          <w:lang w:val="en-US"/>
        </w:rPr>
        <w:t>Number of hidden layers: 5</w:t>
      </w:r>
    </w:p>
    <w:p w14:paraId="542CB187" w14:textId="5CBEC54C" w:rsidR="00C34EBD" w:rsidRPr="00676565" w:rsidRDefault="00C34EBD" w:rsidP="00C34EBD">
      <w:pPr>
        <w:pStyle w:val="ListParagraph"/>
        <w:numPr>
          <w:ilvl w:val="0"/>
          <w:numId w:val="70"/>
        </w:numPr>
        <w:rPr>
          <w:lang w:val="en-US"/>
        </w:rPr>
      </w:pPr>
      <w:r>
        <w:rPr>
          <w:lang w:val="en-US"/>
        </w:rPr>
        <w:t xml:space="preserve">Number of Neurons for each layer: </w:t>
      </w:r>
      <m:oMath>
        <m:r>
          <w:rPr>
            <w:rFonts w:ascii="Cambria Math" w:hAnsi="Cambria Math"/>
            <w:lang w:val="en-US"/>
          </w:rPr>
          <m:t>1024,  512,  256,  512, and 1024</m:t>
        </m:r>
      </m:oMath>
      <w:r w:rsidR="00676565">
        <w:rPr>
          <w:rFonts w:eastAsiaTheme="minorEastAsia"/>
          <w:lang w:val="en-US"/>
        </w:rPr>
        <w:t xml:space="preserve"> respectively</w:t>
      </w:r>
    </w:p>
    <w:p w14:paraId="59EDD179" w14:textId="3E0B36C2" w:rsidR="00676565" w:rsidRPr="00772396" w:rsidRDefault="00772396" w:rsidP="00C34EBD">
      <w:pPr>
        <w:pStyle w:val="ListParagraph"/>
        <w:numPr>
          <w:ilvl w:val="0"/>
          <w:numId w:val="70"/>
        </w:numPr>
        <w:rPr>
          <w:lang w:val="en-US"/>
        </w:rPr>
      </w:pPr>
      <w:r>
        <w:rPr>
          <w:rFonts w:eastAsiaTheme="minorEastAsia"/>
          <w:lang w:val="en-US"/>
        </w:rPr>
        <w:t>Activation function for every layer</w:t>
      </w:r>
      <w:r w:rsidR="00E54C06">
        <w:rPr>
          <w:rFonts w:eastAsiaTheme="minorEastAsia"/>
          <w:lang w:val="en-US"/>
        </w:rPr>
        <w:t>:</w:t>
      </w:r>
      <w:r>
        <w:rPr>
          <w:rFonts w:eastAsiaTheme="minorEastAsia"/>
          <w:lang w:val="en-US"/>
        </w:rPr>
        <w:t xml:space="preserve"> ReLu</w:t>
      </w:r>
    </w:p>
    <w:p w14:paraId="1C77DC36" w14:textId="42FA8E62" w:rsidR="00A86526" w:rsidRPr="002B76CC" w:rsidRDefault="002B76CC" w:rsidP="00B952C0">
      <w:pPr>
        <w:pStyle w:val="ListParagraph"/>
        <w:keepNext/>
        <w:numPr>
          <w:ilvl w:val="0"/>
          <w:numId w:val="70"/>
        </w:numPr>
      </w:pPr>
      <w:r w:rsidRPr="002B76CC">
        <w:rPr>
          <w:rFonts w:eastAsiaTheme="minorEastAsia"/>
          <w:lang w:val="en-US"/>
        </w:rPr>
        <w:t>Learning Rate</w:t>
      </w:r>
      <w:r>
        <w:rPr>
          <w:rFonts w:eastAsiaTheme="minorEastAsia"/>
          <w:lang w:val="en-US"/>
        </w:rPr>
        <w:t xml:space="preserve"> of Adam Optimizer</w:t>
      </w:r>
      <w:r w:rsidRPr="002B76CC">
        <w:rPr>
          <w:rFonts w:eastAsiaTheme="minorEastAsia"/>
          <w:lang w:val="en-US"/>
        </w:rPr>
        <w:t>: 0</w:t>
      </w:r>
      <w:r>
        <w:rPr>
          <w:rFonts w:eastAsiaTheme="minorEastAsia"/>
          <w:lang w:val="en-US"/>
        </w:rPr>
        <w:t>.001</w:t>
      </w:r>
    </w:p>
    <w:p w14:paraId="47819D4E" w14:textId="77777777" w:rsidR="00BC36D0" w:rsidRDefault="002B76CC" w:rsidP="00486C61">
      <w:pPr>
        <w:keepNext/>
      </w:pPr>
      <w:r>
        <w:t>The</w:t>
      </w:r>
      <w:r w:rsidR="00486C61">
        <w:t xml:space="preserve"> Resulting</w:t>
      </w:r>
      <w:r>
        <w:t xml:space="preserve"> structure of the model can be seen in </w:t>
      </w:r>
      <w:r>
        <w:fldChar w:fldCharType="begin"/>
      </w:r>
      <w:r>
        <w:instrText xml:space="preserve"> REF _Ref177313350 \h </w:instrText>
      </w:r>
      <w:r>
        <w:fldChar w:fldCharType="separate"/>
      </w:r>
      <w:r w:rsidR="00BC36D0">
        <w:t xml:space="preserve">. </w:t>
      </w:r>
    </w:p>
    <w:p w14:paraId="527C9679" w14:textId="77777777" w:rsidR="00BC36D0" w:rsidRPr="00486C61" w:rsidRDefault="00BC36D0" w:rsidP="00486C61">
      <w:pPr>
        <w:keepNext/>
      </w:pPr>
    </w:p>
    <w:p w14:paraId="10A57155" w14:textId="77777777" w:rsidR="00BC36D0" w:rsidRDefault="00BC36D0" w:rsidP="002B76CC">
      <w:pPr>
        <w:pStyle w:val="Caption"/>
        <w:ind w:left="2880" w:firstLine="720"/>
      </w:pPr>
    </w:p>
    <w:p w14:paraId="46E0D527" w14:textId="40CC0C67" w:rsidR="002B76CC" w:rsidRDefault="00BC36D0" w:rsidP="00486C61">
      <w:pPr>
        <w:keepNext/>
      </w:pPr>
      <w:r>
        <w:t xml:space="preserve">Figure </w:t>
      </w:r>
      <w:r>
        <w:rPr>
          <w:noProof/>
        </w:rPr>
        <w:t>4</w:t>
      </w:r>
      <w:r>
        <w:noBreakHyphen/>
      </w:r>
      <w:r>
        <w:rPr>
          <w:noProof/>
        </w:rPr>
        <w:t>25</w:t>
      </w:r>
      <w:r w:rsidR="002B76CC">
        <w:fldChar w:fldCharType="end"/>
      </w:r>
      <w:bookmarkStart w:id="290" w:name="_Ref177313350"/>
      <w:r w:rsidR="004E1FDC">
        <w:t xml:space="preserve">. </w:t>
      </w:r>
    </w:p>
    <w:p w14:paraId="2547DC25" w14:textId="219105D6" w:rsidR="00486C61" w:rsidRPr="00486C61" w:rsidRDefault="00486C61" w:rsidP="00486C61">
      <w:pPr>
        <w:keepNext/>
      </w:pPr>
    </w:p>
    <w:p w14:paraId="3CABA98B" w14:textId="77777777" w:rsidR="007733B0" w:rsidRDefault="007733B0" w:rsidP="002B76CC">
      <w:pPr>
        <w:pStyle w:val="Caption"/>
        <w:ind w:left="2880" w:firstLine="720"/>
      </w:pPr>
    </w:p>
    <w:p w14:paraId="6CCF47A9" w14:textId="0B8A3EB8" w:rsidR="009F46D2" w:rsidRDefault="00A86526" w:rsidP="007733B0">
      <w:pPr>
        <w:pStyle w:val="Caption"/>
        <w:ind w:left="5040" w:firstLine="720"/>
        <w:rPr>
          <w:lang w:val="en-US"/>
        </w:rPr>
      </w:pPr>
      <w:bookmarkStart w:id="291" w:name="_Toc180011645"/>
      <w:r>
        <w:t xml:space="preserve">Figure </w:t>
      </w:r>
      <w:fldSimple w:instr=" STYLEREF 1 \s ">
        <w:r w:rsidR="00BC36D0">
          <w:rPr>
            <w:noProof/>
          </w:rPr>
          <w:t>4</w:t>
        </w:r>
      </w:fldSimple>
      <w:r w:rsidR="00FA237D">
        <w:noBreakHyphen/>
      </w:r>
      <w:fldSimple w:instr=" SEQ Figure \* ARABIC \s 1 ">
        <w:r w:rsidR="00BC36D0">
          <w:rPr>
            <w:noProof/>
          </w:rPr>
          <w:t>25</w:t>
        </w:r>
      </w:fldSimple>
      <w:bookmarkEnd w:id="290"/>
      <w:r>
        <w:t xml:space="preserve"> Hyper-tuned model structure</w:t>
      </w:r>
      <w:bookmarkEnd w:id="29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72"/>
      </w:tblGrid>
      <w:tr w:rsidR="00676EB6" w14:paraId="6589B141" w14:textId="77777777" w:rsidTr="008F2BA0">
        <w:trPr>
          <w:trHeight w:val="3960"/>
          <w:jc w:val="center"/>
        </w:trPr>
        <w:tc>
          <w:tcPr>
            <w:tcW w:w="5472" w:type="dxa"/>
          </w:tcPr>
          <w:p w14:paraId="44394E9D" w14:textId="42FB1617" w:rsidR="00676EB6" w:rsidRDefault="00676EB6" w:rsidP="008F2BA0">
            <w:pPr>
              <w:keepNext/>
              <w:rPr>
                <w:lang w:val="en-US"/>
              </w:rPr>
            </w:pPr>
            <w:r>
              <w:rPr>
                <w:noProof/>
                <w:lang w:val="en-US"/>
              </w:rPr>
              <w:lastRenderedPageBreak/>
              <w:drawing>
                <wp:inline distT="0" distB="0" distL="0" distR="0" wp14:anchorId="358B4925" wp14:editId="17FD5DE8">
                  <wp:extent cx="3337560" cy="2505710"/>
                  <wp:effectExtent l="0" t="0" r="0" b="8890"/>
                  <wp:docPr id="983663687" name="traininghistor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63687" name="traininghistory.svg"/>
                          <pic:cNvPicPr/>
                        </pic:nvPicPr>
                        <pic:blipFill>
                          <a:blip r:embed="rId125">
                            <a:extLst>
                              <a:ext uri="{96DAC541-7B7A-43D3-8B79-37D633B846F1}">
                                <asvg:svgBlip xmlns:asvg="http://schemas.microsoft.com/office/drawing/2016/SVG/main" r:link="rId126"/>
                              </a:ext>
                            </a:extLst>
                          </a:blip>
                          <a:stretch>
                            <a:fillRect/>
                          </a:stretch>
                        </pic:blipFill>
                        <pic:spPr>
                          <a:xfrm>
                            <a:off x="0" y="0"/>
                            <a:ext cx="3337560" cy="2505710"/>
                          </a:xfrm>
                          <a:prstGeom prst="rect">
                            <a:avLst/>
                          </a:prstGeom>
                        </pic:spPr>
                      </pic:pic>
                    </a:graphicData>
                  </a:graphic>
                </wp:inline>
              </w:drawing>
            </w:r>
          </w:p>
        </w:tc>
      </w:tr>
    </w:tbl>
    <w:p w14:paraId="28812E3C" w14:textId="56696EB6" w:rsidR="00676EB6" w:rsidRPr="009F46D2" w:rsidRDefault="008F2BA0" w:rsidP="008F2BA0">
      <w:pPr>
        <w:pStyle w:val="Caption"/>
        <w:rPr>
          <w:lang w:val="en-US"/>
        </w:rPr>
      </w:pPr>
      <w:bookmarkStart w:id="292" w:name="_Ref177313422"/>
      <w:bookmarkStart w:id="293" w:name="_Toc180011646"/>
      <w:r>
        <w:t xml:space="preserve">Figure </w:t>
      </w:r>
      <w:fldSimple w:instr=" STYLEREF 1 \s ">
        <w:r w:rsidR="00BC36D0">
          <w:rPr>
            <w:noProof/>
          </w:rPr>
          <w:t>4</w:t>
        </w:r>
      </w:fldSimple>
      <w:r w:rsidR="00FA237D">
        <w:noBreakHyphen/>
      </w:r>
      <w:fldSimple w:instr=" SEQ Figure \* ARABIC \s 1 ">
        <w:r w:rsidR="00BC36D0">
          <w:rPr>
            <w:noProof/>
          </w:rPr>
          <w:t>26</w:t>
        </w:r>
      </w:fldSimple>
      <w:bookmarkEnd w:id="292"/>
      <w:r w:rsidR="00500A6D">
        <w:t xml:space="preserve"> Hyper Tuned NN Loss</w:t>
      </w:r>
      <w:r w:rsidR="009A1404">
        <w:t xml:space="preserve">. </w:t>
      </w:r>
      <w:r w:rsidR="00480DB6">
        <w:t xml:space="preserve">Test and </w:t>
      </w:r>
      <w:r w:rsidR="009A1404">
        <w:t xml:space="preserve">Training </w:t>
      </w:r>
      <w:r w:rsidR="00480DB6">
        <w:t>MAE vs Epochs</w:t>
      </w:r>
      <w:bookmarkEnd w:id="293"/>
    </w:p>
    <w:p w14:paraId="56779D8D" w14:textId="3D20791E" w:rsidR="009F46D2" w:rsidRPr="009F46D2" w:rsidRDefault="009F46D2" w:rsidP="009F46D2">
      <w:pPr>
        <w:rPr>
          <w:lang w:val="en-US"/>
        </w:rPr>
      </w:pPr>
    </w:p>
    <w:tbl>
      <w:tblPr>
        <w:tblStyle w:val="TableGrid"/>
        <w:tblW w:w="10944" w:type="dxa"/>
        <w:tblInd w:w="-1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72"/>
        <w:gridCol w:w="5472"/>
      </w:tblGrid>
      <w:tr w:rsidR="009F46D2" w14:paraId="77C74834" w14:textId="77777777" w:rsidTr="002E1ADA">
        <w:tc>
          <w:tcPr>
            <w:tcW w:w="5472" w:type="dxa"/>
          </w:tcPr>
          <w:p w14:paraId="2672AB62" w14:textId="77777777" w:rsidR="009F46D2" w:rsidRDefault="009F46D2" w:rsidP="00E3640E">
            <w:pPr>
              <w:jc w:val="center"/>
              <w:rPr>
                <w:lang w:val="en-US"/>
              </w:rPr>
            </w:pPr>
            <w:r>
              <w:rPr>
                <w:noProof/>
                <w:lang w:val="en-US"/>
              </w:rPr>
              <w:drawing>
                <wp:inline distT="0" distB="0" distL="0" distR="0" wp14:anchorId="3329E229" wp14:editId="6E084E17">
                  <wp:extent cx="3337323" cy="2505709"/>
                  <wp:effectExtent l="0" t="0" r="0" b="9525"/>
                  <wp:docPr id="1249657932" name="Ytrue_vs_Ypre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57932" name="Ytrue_vs_Ypred.svg"/>
                          <pic:cNvPicPr/>
                        </pic:nvPicPr>
                        <pic:blipFill>
                          <a:blip r:embed="rId127">
                            <a:extLst>
                              <a:ext uri="{96DAC541-7B7A-43D3-8B79-37D633B846F1}">
                                <asvg:svgBlip xmlns:asvg="http://schemas.microsoft.com/office/drawing/2016/SVG/main" r:link="rId128"/>
                              </a:ext>
                            </a:extLst>
                          </a:blip>
                          <a:stretch>
                            <a:fillRect/>
                          </a:stretch>
                        </pic:blipFill>
                        <pic:spPr>
                          <a:xfrm>
                            <a:off x="0" y="0"/>
                            <a:ext cx="3337323" cy="2505709"/>
                          </a:xfrm>
                          <a:prstGeom prst="rect">
                            <a:avLst/>
                          </a:prstGeom>
                        </pic:spPr>
                      </pic:pic>
                    </a:graphicData>
                  </a:graphic>
                </wp:inline>
              </w:drawing>
            </w:r>
          </w:p>
        </w:tc>
        <w:tc>
          <w:tcPr>
            <w:tcW w:w="5472" w:type="dxa"/>
          </w:tcPr>
          <w:p w14:paraId="1825A8BE" w14:textId="77777777" w:rsidR="009F46D2" w:rsidRDefault="009F46D2" w:rsidP="008F2BA0">
            <w:pPr>
              <w:keepNext/>
              <w:jc w:val="center"/>
              <w:rPr>
                <w:lang w:val="en-US"/>
              </w:rPr>
            </w:pPr>
            <w:r>
              <w:rPr>
                <w:noProof/>
                <w:lang w:val="en-US"/>
              </w:rPr>
              <w:drawing>
                <wp:inline distT="0" distB="0" distL="0" distR="0" wp14:anchorId="76FE874C" wp14:editId="4FA8CD21">
                  <wp:extent cx="3337323" cy="2505709"/>
                  <wp:effectExtent l="0" t="0" r="0" b="9525"/>
                  <wp:docPr id="217546721" name="Residuals_vs_Ytru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46721" name="Residuals_vs_Ytrue.svg"/>
                          <pic:cNvPicPr/>
                        </pic:nvPicPr>
                        <pic:blipFill>
                          <a:blip r:embed="rId129">
                            <a:extLst>
                              <a:ext uri="{96DAC541-7B7A-43D3-8B79-37D633B846F1}">
                                <asvg:svgBlip xmlns:asvg="http://schemas.microsoft.com/office/drawing/2016/SVG/main" r:link="rId130"/>
                              </a:ext>
                            </a:extLst>
                          </a:blip>
                          <a:stretch>
                            <a:fillRect/>
                          </a:stretch>
                        </pic:blipFill>
                        <pic:spPr>
                          <a:xfrm>
                            <a:off x="0" y="0"/>
                            <a:ext cx="3337323" cy="2505709"/>
                          </a:xfrm>
                          <a:prstGeom prst="rect">
                            <a:avLst/>
                          </a:prstGeom>
                        </pic:spPr>
                      </pic:pic>
                    </a:graphicData>
                  </a:graphic>
                </wp:inline>
              </w:drawing>
            </w:r>
          </w:p>
        </w:tc>
      </w:tr>
    </w:tbl>
    <w:p w14:paraId="6CDAF194" w14:textId="36CB5CB2" w:rsidR="009F46D2" w:rsidRDefault="008F2BA0" w:rsidP="008F2BA0">
      <w:pPr>
        <w:pStyle w:val="Caption"/>
      </w:pPr>
      <w:bookmarkStart w:id="294" w:name="_Ref179711679"/>
      <w:bookmarkStart w:id="295" w:name="_Toc180011647"/>
      <w:r>
        <w:t xml:space="preserve">Figure </w:t>
      </w:r>
      <w:fldSimple w:instr=" STYLEREF 1 \s ">
        <w:r w:rsidR="00BC36D0">
          <w:rPr>
            <w:noProof/>
          </w:rPr>
          <w:t>4</w:t>
        </w:r>
      </w:fldSimple>
      <w:r w:rsidR="00FA237D">
        <w:noBreakHyphen/>
      </w:r>
      <w:fldSimple w:instr=" SEQ Figure \* ARABIC \s 1 ">
        <w:r w:rsidR="00BC36D0">
          <w:rPr>
            <w:noProof/>
          </w:rPr>
          <w:t>27</w:t>
        </w:r>
      </w:fldSimple>
      <w:bookmarkEnd w:id="294"/>
      <w:r w:rsidR="00500A6D">
        <w:t xml:space="preserve"> Hyper</w:t>
      </w:r>
      <w:r w:rsidR="00486C61">
        <w:t>parameter</w:t>
      </w:r>
      <w:r w:rsidR="00500A6D">
        <w:t xml:space="preserve"> Tuned NN Performance</w:t>
      </w:r>
      <w:r w:rsidR="00C21578">
        <w:t xml:space="preserve"> left: </w:t>
      </w:r>
      <m:oMath>
        <m:sSub>
          <m:sSubPr>
            <m:ctrlPr>
              <w:rPr>
                <w:rFonts w:ascii="Cambria Math" w:hAnsi="Cambria Math"/>
              </w:rPr>
            </m:ctrlPr>
          </m:sSubPr>
          <m:e>
            <m:r>
              <w:rPr>
                <w:rFonts w:ascii="Cambria Math" w:hAnsi="Cambria Math"/>
              </w:rPr>
              <m:t>y</m:t>
            </m:r>
          </m:e>
          <m:sub>
            <m:r>
              <w:rPr>
                <w:rFonts w:ascii="Cambria Math" w:hAnsi="Cambria Math"/>
              </w:rPr>
              <m:t>true</m:t>
            </m:r>
          </m:sub>
        </m:sSub>
        <m:r>
          <w:rPr>
            <w:rFonts w:ascii="Cambria Math" w:hAnsi="Cambria Math"/>
          </w:rPr>
          <m:t xml:space="preserve"> vs </m:t>
        </m:r>
        <m:sSub>
          <m:sSubPr>
            <m:ctrlPr>
              <w:rPr>
                <w:rFonts w:ascii="Cambria Math" w:eastAsiaTheme="minorEastAsia" w:hAnsi="Cambria Math"/>
              </w:rPr>
            </m:ctrlPr>
          </m:sSubPr>
          <m:e>
            <m:r>
              <w:rPr>
                <w:rFonts w:ascii="Cambria Math" w:eastAsiaTheme="minorEastAsia" w:hAnsi="Cambria Math"/>
              </w:rPr>
              <m:t>y</m:t>
            </m:r>
            <m:ctrlPr>
              <w:rPr>
                <w:rFonts w:ascii="Cambria Math" w:hAnsi="Cambria Math"/>
              </w:rPr>
            </m:ctrlPr>
          </m:e>
          <m:sub>
            <m:r>
              <w:rPr>
                <w:rFonts w:ascii="Cambria Math" w:eastAsiaTheme="minorEastAsia" w:hAnsi="Cambria Math"/>
              </w:rPr>
              <m:t>pred</m:t>
            </m:r>
          </m:sub>
        </m:sSub>
        <m:r>
          <w:rPr>
            <w:rFonts w:ascii="Cambria Math" w:eastAsiaTheme="minorEastAsia" w:hAnsi="Cambria Math"/>
          </w:rPr>
          <m:t xml:space="preserve"> </m:t>
        </m:r>
      </m:oMath>
      <w:r w:rsidR="00C21578">
        <w:rPr>
          <w:rFonts w:eastAsiaTheme="minorEastAsia"/>
        </w:rPr>
        <w:t xml:space="preserve">, right: </w:t>
      </w:r>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true</m:t>
            </m:r>
          </m:sub>
        </m:sSub>
        <m:r>
          <w:rPr>
            <w:rFonts w:ascii="Cambria Math" w:eastAsiaTheme="minorEastAsia" w:hAnsi="Cambria Math"/>
          </w:rPr>
          <m:t xml:space="preserve"> vs </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true</m:t>
                </m:r>
              </m:sub>
            </m:sSub>
            <m:r>
              <w:rPr>
                <w:rFonts w:ascii="Cambria Math" w:eastAsiaTheme="minorEastAsia" w:hAnsi="Cambria Math"/>
              </w:rPr>
              <m:t xml:space="preserve"> – </m:t>
            </m:r>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pred</m:t>
                </m:r>
              </m:sub>
            </m:sSub>
          </m:e>
        </m:d>
      </m:oMath>
      <w:bookmarkEnd w:id="295"/>
      <w:r w:rsidR="00C21578">
        <w:rPr>
          <w:rFonts w:eastAsiaTheme="minorEastAsia"/>
        </w:rPr>
        <w:t xml:space="preserve">  </w:t>
      </w:r>
    </w:p>
    <w:p w14:paraId="748A703D" w14:textId="24C474AF" w:rsidR="00FA6DAA" w:rsidRDefault="007733B0" w:rsidP="007733B0">
      <w:pPr>
        <w:rPr>
          <w:rFonts w:eastAsiaTheme="minorEastAsia"/>
        </w:rPr>
      </w:pPr>
      <w:r>
        <w:t xml:space="preserve">As can be seen from </w:t>
      </w:r>
      <w:r>
        <w:fldChar w:fldCharType="begin"/>
      </w:r>
      <w:r>
        <w:instrText xml:space="preserve"> REF _Ref177313422 \h </w:instrText>
      </w:r>
      <w:r>
        <w:fldChar w:fldCharType="separate"/>
      </w:r>
      <w:r w:rsidR="00BC36D0">
        <w:t xml:space="preserve">Figure </w:t>
      </w:r>
      <w:r w:rsidR="00BC36D0">
        <w:rPr>
          <w:noProof/>
        </w:rPr>
        <w:t>4</w:t>
      </w:r>
      <w:r w:rsidR="00BC36D0">
        <w:noBreakHyphen/>
      </w:r>
      <w:r w:rsidR="00BC36D0">
        <w:rPr>
          <w:noProof/>
        </w:rPr>
        <w:t>26</w:t>
      </w:r>
      <w:r>
        <w:fldChar w:fldCharType="end"/>
      </w:r>
      <w:r>
        <w:t xml:space="preserve"> </w:t>
      </w:r>
      <w:r w:rsidR="00D1475E">
        <w:t>this model</w:t>
      </w:r>
      <w:r w:rsidR="00CF5F27">
        <w:t xml:space="preserve"> was trained for 200 epochs because the validation MAE </w:t>
      </w:r>
      <w:r w:rsidR="00FA6DAA">
        <w:t>stop decreasing after that. This model</w:t>
      </w:r>
      <w:r w:rsidR="00D1475E">
        <w:t xml:space="preserve"> exhibits the lowest MAE of every other model with a validation </w:t>
      </w:r>
      <m:oMath>
        <m:r>
          <w:rPr>
            <w:rFonts w:ascii="Cambria Math" w:hAnsi="Cambria Math"/>
          </w:rPr>
          <m:t>MAE&lt;5</m:t>
        </m:r>
      </m:oMath>
      <w:r w:rsidR="00CF5F27">
        <w:rPr>
          <w:rFonts w:eastAsiaTheme="minorEastAsia"/>
        </w:rPr>
        <w:t>.</w:t>
      </w:r>
    </w:p>
    <w:p w14:paraId="6F111DEC" w14:textId="4A3089A5" w:rsidR="00CA54F6" w:rsidRDefault="00CF5F27" w:rsidP="007733B0">
      <w:pPr>
        <w:rPr>
          <w:rFonts w:eastAsiaTheme="minorEastAsia"/>
        </w:rPr>
      </w:pPr>
      <w:r>
        <w:rPr>
          <w:rFonts w:eastAsiaTheme="minorEastAsia"/>
        </w:rPr>
        <w:t xml:space="preserve">What is more the distribution of data around the </w:t>
      </w:r>
      <w:r w:rsidR="00FA6DAA">
        <w:rPr>
          <w:rFonts w:eastAsiaTheme="minorEastAsia"/>
        </w:rPr>
        <w:t>Z</w:t>
      </w:r>
      <w:r>
        <w:rPr>
          <w:rFonts w:eastAsiaTheme="minorEastAsia"/>
        </w:rPr>
        <w:t xml:space="preserve">ero Residual </w:t>
      </w:r>
      <w:r w:rsidR="00FA6DAA">
        <w:rPr>
          <w:rFonts w:eastAsiaTheme="minorEastAsia"/>
        </w:rPr>
        <w:t>L</w:t>
      </w:r>
      <w:r>
        <w:rPr>
          <w:rFonts w:eastAsiaTheme="minorEastAsia"/>
        </w:rPr>
        <w:t>ine</w:t>
      </w:r>
      <w:r w:rsidR="00693020">
        <w:rPr>
          <w:rFonts w:eastAsiaTheme="minorEastAsia"/>
        </w:rPr>
        <w:t xml:space="preserve"> in </w:t>
      </w:r>
      <w:r w:rsidR="00693020">
        <w:rPr>
          <w:rFonts w:eastAsiaTheme="minorEastAsia"/>
        </w:rPr>
        <w:fldChar w:fldCharType="begin"/>
      </w:r>
      <w:r w:rsidR="00693020">
        <w:rPr>
          <w:rFonts w:eastAsiaTheme="minorEastAsia"/>
        </w:rPr>
        <w:instrText xml:space="preserve"> REF _Ref179711679 \h </w:instrText>
      </w:r>
      <w:r w:rsidR="00693020">
        <w:rPr>
          <w:rFonts w:eastAsiaTheme="minorEastAsia"/>
        </w:rPr>
      </w:r>
      <w:r w:rsidR="00693020">
        <w:rPr>
          <w:rFonts w:eastAsiaTheme="minorEastAsia"/>
        </w:rPr>
        <w:fldChar w:fldCharType="separate"/>
      </w:r>
      <w:r w:rsidR="00BC36D0">
        <w:t xml:space="preserve">Figure </w:t>
      </w:r>
      <w:r w:rsidR="00BC36D0">
        <w:rPr>
          <w:noProof/>
        </w:rPr>
        <w:t>4</w:t>
      </w:r>
      <w:r w:rsidR="00BC36D0">
        <w:noBreakHyphen/>
      </w:r>
      <w:r w:rsidR="00BC36D0">
        <w:rPr>
          <w:noProof/>
        </w:rPr>
        <w:t>27</w:t>
      </w:r>
      <w:r w:rsidR="00693020">
        <w:rPr>
          <w:rFonts w:eastAsiaTheme="minorEastAsia"/>
        </w:rPr>
        <w:fldChar w:fldCharType="end"/>
      </w:r>
      <w:r w:rsidR="00693020">
        <w:rPr>
          <w:rFonts w:eastAsiaTheme="minorEastAsia"/>
        </w:rPr>
        <w:t>,</w:t>
      </w:r>
      <w:r>
        <w:rPr>
          <w:rFonts w:eastAsiaTheme="minorEastAsia"/>
        </w:rPr>
        <w:t xml:space="preserve"> is the tightest of all the models thus producing the best results yet. It is also worth mentioning that this </w:t>
      </w:r>
      <w:r w:rsidR="00FA6DAA">
        <w:rPr>
          <w:rFonts w:eastAsiaTheme="minorEastAsia"/>
        </w:rPr>
        <w:t>model has the highest number of trainable parameters and takes the longest to train.</w:t>
      </w:r>
    </w:p>
    <w:p w14:paraId="56E544D0" w14:textId="77777777" w:rsidR="00CA54F6" w:rsidRDefault="00CA54F6">
      <w:pPr>
        <w:rPr>
          <w:rFonts w:eastAsiaTheme="minorEastAsia"/>
        </w:rPr>
      </w:pPr>
      <w:r>
        <w:rPr>
          <w:rFonts w:eastAsiaTheme="minorEastAsia"/>
        </w:rPr>
        <w:br w:type="page"/>
      </w:r>
    </w:p>
    <w:p w14:paraId="141DEE5C" w14:textId="77777777" w:rsidR="002B604B" w:rsidRPr="00DD12DC" w:rsidRDefault="002B604B" w:rsidP="007733B0">
      <w:pPr>
        <w:rPr>
          <w:rFonts w:eastAsiaTheme="minorEastAsia"/>
        </w:rPr>
      </w:pPr>
    </w:p>
    <w:p w14:paraId="46D76D29" w14:textId="32ECC145" w:rsidR="00086F64" w:rsidRDefault="00A57689" w:rsidP="00086F64">
      <w:pPr>
        <w:pStyle w:val="Heading1"/>
        <w:rPr>
          <w:lang w:val="en-US"/>
        </w:rPr>
      </w:pPr>
      <w:bookmarkStart w:id="296" w:name="_Toc180011577"/>
      <w:r>
        <w:rPr>
          <w:lang w:val="en-US"/>
        </w:rPr>
        <w:t>Conclusions &amp; Future Work</w:t>
      </w:r>
      <w:bookmarkEnd w:id="296"/>
    </w:p>
    <w:p w14:paraId="76584232" w14:textId="77777777" w:rsidR="00F553A4" w:rsidRPr="00F553A4" w:rsidRDefault="00F553A4" w:rsidP="00F553A4">
      <w:pPr>
        <w:rPr>
          <w:lang w:val="en-US"/>
        </w:rPr>
      </w:pPr>
    </w:p>
    <w:p w14:paraId="733B9CC4" w14:textId="4A1AF096" w:rsidR="00033F9C" w:rsidRDefault="00AF3788" w:rsidP="003822AB">
      <w:pPr>
        <w:pStyle w:val="Heading2"/>
        <w:rPr>
          <w:lang w:val="en-US"/>
        </w:rPr>
      </w:pPr>
      <w:bookmarkStart w:id="297" w:name="_Toc180011578"/>
      <w:r>
        <w:rPr>
          <w:lang w:val="en-US"/>
        </w:rPr>
        <w:t>Optimization</w:t>
      </w:r>
      <w:bookmarkEnd w:id="297"/>
      <w:r>
        <w:rPr>
          <w:lang w:val="en-US"/>
        </w:rPr>
        <w:t xml:space="preserve"> </w:t>
      </w:r>
    </w:p>
    <w:p w14:paraId="1A71FB04" w14:textId="77777777" w:rsidR="00350B95" w:rsidRDefault="00C8249E" w:rsidP="00AF3788">
      <w:pPr>
        <w:rPr>
          <w:lang w:val="en-US"/>
        </w:rPr>
      </w:pPr>
      <w:r>
        <w:rPr>
          <w:lang w:val="en-US"/>
        </w:rPr>
        <w:t xml:space="preserve">A summary of the results produced in this work is now </w:t>
      </w:r>
      <w:r w:rsidR="00350B95">
        <w:rPr>
          <w:lang w:val="en-US"/>
        </w:rPr>
        <w:t>made</w:t>
      </w:r>
      <w:r>
        <w:rPr>
          <w:lang w:val="en-US"/>
        </w:rPr>
        <w:t xml:space="preserve"> and general conclusions are drawn.</w:t>
      </w:r>
    </w:p>
    <w:p w14:paraId="62180422" w14:textId="77777777" w:rsidR="00C611CE" w:rsidRDefault="00350B95" w:rsidP="00033F9C">
      <w:pPr>
        <w:rPr>
          <w:lang w:val="en-US"/>
        </w:rPr>
      </w:pPr>
      <w:r>
        <w:rPr>
          <w:lang w:val="en-US"/>
        </w:rPr>
        <w:t xml:space="preserve">Below </w:t>
      </w:r>
      <w:r w:rsidR="00680436">
        <w:rPr>
          <w:lang w:val="en-US"/>
        </w:rPr>
        <w:t>is a summary of the results obtained with every different optimization method used in this work</w:t>
      </w:r>
      <w:r w:rsidR="00874446">
        <w:rPr>
          <w:lang w:val="en-US"/>
        </w:rPr>
        <w:t xml:space="preserve">, as well as a table with the percentage difference from the initial flutter </w:t>
      </w:r>
      <w:r w:rsidR="008A2BC9">
        <w:rPr>
          <w:lang w:val="en-US"/>
        </w:rPr>
        <w:t>solution</w:t>
      </w:r>
      <w:r w:rsidR="00874446">
        <w:rPr>
          <w:lang w:val="en-US"/>
        </w:rPr>
        <w:t>.</w:t>
      </w:r>
    </w:p>
    <w:p w14:paraId="4C27AB62" w14:textId="5F99CBEB" w:rsidR="00655E21" w:rsidRDefault="00655E21" w:rsidP="00655E21">
      <w:pPr>
        <w:pStyle w:val="Caption"/>
        <w:keepNext/>
      </w:pPr>
      <w:bookmarkStart w:id="298" w:name="_Toc181542476"/>
      <w:r>
        <w:t xml:space="preserve">Table </w:t>
      </w:r>
      <w:fldSimple w:instr=" SEQ Table \* ARABIC ">
        <w:r w:rsidR="0011627E">
          <w:rPr>
            <w:noProof/>
          </w:rPr>
          <w:t>6</w:t>
        </w:r>
      </w:fldSimple>
      <w:r>
        <w:t xml:space="preserve"> Summary of Optimization methods' results</w:t>
      </w:r>
      <w:bookmarkEnd w:id="298"/>
    </w:p>
    <w:tbl>
      <w:tblPr>
        <w:tblW w:w="9007" w:type="dxa"/>
        <w:tblLook w:val="04A0" w:firstRow="1" w:lastRow="0" w:firstColumn="1" w:lastColumn="0" w:noHBand="0" w:noVBand="1"/>
      </w:tblPr>
      <w:tblGrid>
        <w:gridCol w:w="2239"/>
        <w:gridCol w:w="2290"/>
        <w:gridCol w:w="2564"/>
        <w:gridCol w:w="1914"/>
      </w:tblGrid>
      <w:tr w:rsidR="00C611CE" w:rsidRPr="00C611CE" w14:paraId="65CCACF6" w14:textId="77777777" w:rsidTr="00655E21">
        <w:trPr>
          <w:trHeight w:val="316"/>
        </w:trPr>
        <w:tc>
          <w:tcPr>
            <w:tcW w:w="2239" w:type="dxa"/>
            <w:tcBorders>
              <w:top w:val="single" w:sz="4" w:space="0" w:color="5B9BD5"/>
              <w:left w:val="single" w:sz="4" w:space="0" w:color="5B9BD5"/>
              <w:bottom w:val="nil"/>
              <w:right w:val="nil"/>
            </w:tcBorders>
            <w:shd w:val="clear" w:color="5B9BD5" w:fill="5B9BD5"/>
            <w:noWrap/>
            <w:vAlign w:val="center"/>
            <w:hideMark/>
          </w:tcPr>
          <w:p w14:paraId="04506FC0" w14:textId="77777777" w:rsidR="00C611CE" w:rsidRPr="00C611CE" w:rsidRDefault="00C611CE" w:rsidP="00C611CE">
            <w:pPr>
              <w:spacing w:after="0" w:line="240" w:lineRule="auto"/>
              <w:jc w:val="center"/>
              <w:rPr>
                <w:rFonts w:eastAsia="Times New Roman" w:cs="Times New Roman"/>
                <w:b/>
                <w:bCs/>
                <w:color w:val="FFFFFF"/>
                <w:kern w:val="0"/>
                <w:sz w:val="22"/>
                <w:lang w:eastAsia="en-GB"/>
                <w14:ligatures w14:val="none"/>
              </w:rPr>
            </w:pPr>
            <w:r w:rsidRPr="00C611CE">
              <w:rPr>
                <w:rFonts w:eastAsia="Times New Roman" w:cs="Times New Roman"/>
                <w:b/>
                <w:bCs/>
                <w:color w:val="FFFFFF"/>
                <w:kern w:val="0"/>
                <w:sz w:val="22"/>
                <w:lang w:eastAsia="en-GB"/>
                <w14:ligatures w14:val="none"/>
              </w:rPr>
              <w:t>Method</w:t>
            </w:r>
          </w:p>
        </w:tc>
        <w:tc>
          <w:tcPr>
            <w:tcW w:w="2290" w:type="dxa"/>
            <w:tcBorders>
              <w:top w:val="single" w:sz="4" w:space="0" w:color="5B9BD5"/>
              <w:left w:val="nil"/>
              <w:bottom w:val="nil"/>
              <w:right w:val="nil"/>
            </w:tcBorders>
            <w:shd w:val="clear" w:color="5B9BD5" w:fill="5B9BD5"/>
            <w:noWrap/>
            <w:vAlign w:val="center"/>
            <w:hideMark/>
          </w:tcPr>
          <w:p w14:paraId="1CDBC3C3" w14:textId="7A4DE53C" w:rsidR="00C611CE" w:rsidRPr="00C611CE" w:rsidRDefault="00C611CE" w:rsidP="00C611CE">
            <w:pPr>
              <w:spacing w:after="0" w:line="240" w:lineRule="auto"/>
              <w:jc w:val="center"/>
              <w:rPr>
                <w:rFonts w:eastAsia="Times New Roman" w:cs="Times New Roman"/>
                <w:b/>
                <w:bCs/>
                <w:color w:val="FFFFFF"/>
                <w:kern w:val="0"/>
                <w:sz w:val="22"/>
                <w:lang w:eastAsia="en-GB"/>
                <w14:ligatures w14:val="none"/>
              </w:rPr>
            </w:pPr>
            <w:r w:rsidRPr="00C611CE">
              <w:rPr>
                <w:rFonts w:eastAsia="Times New Roman" w:cs="Times New Roman"/>
                <w:b/>
                <w:bCs/>
                <w:color w:val="FFFFFF"/>
                <w:kern w:val="0"/>
                <w:sz w:val="22"/>
                <w:lang w:eastAsia="en-GB"/>
                <w14:ligatures w14:val="none"/>
              </w:rPr>
              <w:t>Flutter Velocity</w:t>
            </w:r>
            <w:r w:rsidR="00826347">
              <w:rPr>
                <w:rFonts w:eastAsia="Times New Roman" w:cs="Times New Roman"/>
                <w:b/>
                <w:bCs/>
                <w:color w:val="FFFFFF"/>
                <w:kern w:val="0"/>
                <w:sz w:val="22"/>
                <w:lang w:eastAsia="en-GB"/>
                <w14:ligatures w14:val="none"/>
              </w:rPr>
              <w:t xml:space="preserve"> [m/s]</w:t>
            </w:r>
          </w:p>
        </w:tc>
        <w:tc>
          <w:tcPr>
            <w:tcW w:w="2564" w:type="dxa"/>
            <w:tcBorders>
              <w:top w:val="single" w:sz="4" w:space="0" w:color="5B9BD5"/>
              <w:left w:val="nil"/>
              <w:bottom w:val="nil"/>
              <w:right w:val="nil"/>
            </w:tcBorders>
            <w:shd w:val="clear" w:color="5B9BD5" w:fill="5B9BD5"/>
            <w:noWrap/>
            <w:vAlign w:val="center"/>
            <w:hideMark/>
          </w:tcPr>
          <w:p w14:paraId="35F1E45A" w14:textId="6B70686D" w:rsidR="00C611CE" w:rsidRPr="00C611CE" w:rsidRDefault="00C611CE" w:rsidP="00C611CE">
            <w:pPr>
              <w:spacing w:after="0" w:line="240" w:lineRule="auto"/>
              <w:jc w:val="center"/>
              <w:rPr>
                <w:rFonts w:eastAsia="Times New Roman" w:cs="Times New Roman"/>
                <w:b/>
                <w:bCs/>
                <w:color w:val="FFFFFF"/>
                <w:kern w:val="0"/>
                <w:sz w:val="22"/>
                <w:lang w:eastAsia="en-GB"/>
                <w14:ligatures w14:val="none"/>
              </w:rPr>
            </w:pPr>
            <w:r w:rsidRPr="00C611CE">
              <w:rPr>
                <w:rFonts w:eastAsia="Times New Roman" w:cs="Times New Roman"/>
                <w:b/>
                <w:bCs/>
                <w:color w:val="FFFFFF"/>
                <w:kern w:val="0"/>
                <w:sz w:val="22"/>
                <w:lang w:eastAsia="en-GB"/>
                <w14:ligatures w14:val="none"/>
              </w:rPr>
              <w:t>Structural Mass</w:t>
            </w:r>
            <w:r w:rsidR="00826347">
              <w:rPr>
                <w:rFonts w:eastAsia="Times New Roman" w:cs="Times New Roman"/>
                <w:b/>
                <w:bCs/>
                <w:color w:val="FFFFFF"/>
                <w:kern w:val="0"/>
                <w:sz w:val="22"/>
                <w:lang w:eastAsia="en-GB"/>
                <w14:ligatures w14:val="none"/>
              </w:rPr>
              <w:t xml:space="preserve"> [kg]</w:t>
            </w:r>
          </w:p>
        </w:tc>
        <w:tc>
          <w:tcPr>
            <w:tcW w:w="1914" w:type="dxa"/>
            <w:tcBorders>
              <w:top w:val="single" w:sz="4" w:space="0" w:color="5B9BD5"/>
              <w:left w:val="nil"/>
              <w:bottom w:val="nil"/>
              <w:right w:val="single" w:sz="4" w:space="0" w:color="5B9BD5"/>
            </w:tcBorders>
            <w:shd w:val="clear" w:color="5B9BD5" w:fill="5B9BD5"/>
            <w:noWrap/>
            <w:vAlign w:val="center"/>
            <w:hideMark/>
          </w:tcPr>
          <w:p w14:paraId="1BD21718" w14:textId="77777777" w:rsidR="00C611CE" w:rsidRPr="00C611CE" w:rsidRDefault="00C611CE" w:rsidP="00C611CE">
            <w:pPr>
              <w:spacing w:after="0" w:line="240" w:lineRule="auto"/>
              <w:jc w:val="center"/>
              <w:rPr>
                <w:rFonts w:eastAsia="Times New Roman" w:cs="Times New Roman"/>
                <w:b/>
                <w:bCs/>
                <w:color w:val="FFFFFF"/>
                <w:kern w:val="0"/>
                <w:sz w:val="22"/>
                <w:lang w:eastAsia="en-GB"/>
                <w14:ligatures w14:val="none"/>
              </w:rPr>
            </w:pPr>
            <w:r w:rsidRPr="00C611CE">
              <w:rPr>
                <w:rFonts w:eastAsia="Times New Roman" w:cs="Times New Roman"/>
                <w:b/>
                <w:bCs/>
                <w:color w:val="FFFFFF"/>
                <w:kern w:val="0"/>
                <w:sz w:val="22"/>
                <w:lang w:eastAsia="en-GB"/>
                <w14:ligatures w14:val="none"/>
              </w:rPr>
              <w:t>Divergent mode</w:t>
            </w:r>
          </w:p>
        </w:tc>
      </w:tr>
      <w:tr w:rsidR="00C611CE" w:rsidRPr="00C611CE" w14:paraId="5FE669DF" w14:textId="77777777" w:rsidTr="00655E21">
        <w:trPr>
          <w:trHeight w:val="316"/>
        </w:trPr>
        <w:tc>
          <w:tcPr>
            <w:tcW w:w="2239" w:type="dxa"/>
            <w:tcBorders>
              <w:top w:val="single" w:sz="4" w:space="0" w:color="5B9BD5"/>
              <w:left w:val="single" w:sz="4" w:space="0" w:color="5B9BD5"/>
              <w:bottom w:val="nil"/>
              <w:right w:val="nil"/>
            </w:tcBorders>
            <w:shd w:val="clear" w:color="auto" w:fill="auto"/>
            <w:noWrap/>
            <w:vAlign w:val="center"/>
            <w:hideMark/>
          </w:tcPr>
          <w:p w14:paraId="781450E0" w14:textId="77777777" w:rsidR="00C611CE" w:rsidRPr="00C611CE" w:rsidRDefault="00C611CE" w:rsidP="00C611CE">
            <w:pPr>
              <w:spacing w:after="0" w:line="240" w:lineRule="auto"/>
              <w:jc w:val="center"/>
              <w:rPr>
                <w:rFonts w:eastAsia="Times New Roman" w:cs="Times New Roman"/>
                <w:color w:val="000000"/>
                <w:kern w:val="0"/>
                <w:sz w:val="22"/>
                <w:lang w:eastAsia="en-GB"/>
                <w14:ligatures w14:val="none"/>
              </w:rPr>
            </w:pPr>
            <w:r w:rsidRPr="00C611CE">
              <w:rPr>
                <w:rFonts w:eastAsia="Times New Roman" w:cs="Times New Roman"/>
                <w:color w:val="000000"/>
                <w:kern w:val="0"/>
                <w:sz w:val="22"/>
                <w:lang w:eastAsia="en-GB"/>
                <w14:ligatures w14:val="none"/>
              </w:rPr>
              <w:t>Initial flutter characteristics</w:t>
            </w:r>
          </w:p>
        </w:tc>
        <w:tc>
          <w:tcPr>
            <w:tcW w:w="2290" w:type="dxa"/>
            <w:tcBorders>
              <w:top w:val="single" w:sz="4" w:space="0" w:color="5B9BD5"/>
              <w:left w:val="nil"/>
              <w:bottom w:val="nil"/>
              <w:right w:val="nil"/>
            </w:tcBorders>
            <w:shd w:val="clear" w:color="auto" w:fill="auto"/>
            <w:noWrap/>
            <w:vAlign w:val="center"/>
            <w:hideMark/>
          </w:tcPr>
          <w:p w14:paraId="3E6F96B7" w14:textId="77777777" w:rsidR="00C611CE" w:rsidRPr="00C611CE" w:rsidRDefault="00C611CE" w:rsidP="00C611CE">
            <w:pPr>
              <w:spacing w:after="0" w:line="240" w:lineRule="auto"/>
              <w:jc w:val="center"/>
              <w:rPr>
                <w:rFonts w:eastAsia="Times New Roman" w:cs="Times New Roman"/>
                <w:color w:val="000000"/>
                <w:kern w:val="0"/>
                <w:sz w:val="22"/>
                <w:lang w:eastAsia="en-GB"/>
                <w14:ligatures w14:val="none"/>
              </w:rPr>
            </w:pPr>
            <w:r w:rsidRPr="00C611CE">
              <w:rPr>
                <w:rFonts w:eastAsia="Times New Roman" w:cs="Times New Roman"/>
                <w:color w:val="000000"/>
                <w:kern w:val="0"/>
                <w:sz w:val="22"/>
                <w:lang w:eastAsia="en-GB"/>
                <w14:ligatures w14:val="none"/>
              </w:rPr>
              <w:t>94.11</w:t>
            </w:r>
          </w:p>
        </w:tc>
        <w:tc>
          <w:tcPr>
            <w:tcW w:w="2564" w:type="dxa"/>
            <w:tcBorders>
              <w:top w:val="single" w:sz="4" w:space="0" w:color="5B9BD5"/>
              <w:left w:val="nil"/>
              <w:bottom w:val="nil"/>
              <w:right w:val="nil"/>
            </w:tcBorders>
            <w:shd w:val="clear" w:color="auto" w:fill="auto"/>
            <w:noWrap/>
            <w:vAlign w:val="center"/>
            <w:hideMark/>
          </w:tcPr>
          <w:p w14:paraId="59F5AF57" w14:textId="77777777" w:rsidR="00C611CE" w:rsidRPr="00C611CE" w:rsidRDefault="00C611CE" w:rsidP="00C611CE">
            <w:pPr>
              <w:spacing w:after="0" w:line="240" w:lineRule="auto"/>
              <w:jc w:val="center"/>
              <w:rPr>
                <w:rFonts w:eastAsia="Times New Roman" w:cs="Times New Roman"/>
                <w:color w:val="000000"/>
                <w:kern w:val="0"/>
                <w:sz w:val="22"/>
                <w:lang w:eastAsia="en-GB"/>
                <w14:ligatures w14:val="none"/>
              </w:rPr>
            </w:pPr>
            <w:r w:rsidRPr="00C611CE">
              <w:rPr>
                <w:rFonts w:eastAsia="Times New Roman" w:cs="Times New Roman"/>
                <w:color w:val="000000"/>
                <w:kern w:val="0"/>
                <w:sz w:val="22"/>
                <w:lang w:eastAsia="en-GB"/>
                <w14:ligatures w14:val="none"/>
              </w:rPr>
              <w:t>67.33</w:t>
            </w:r>
          </w:p>
        </w:tc>
        <w:tc>
          <w:tcPr>
            <w:tcW w:w="1914" w:type="dxa"/>
            <w:tcBorders>
              <w:top w:val="single" w:sz="4" w:space="0" w:color="5B9BD5"/>
              <w:left w:val="nil"/>
              <w:bottom w:val="nil"/>
              <w:right w:val="single" w:sz="4" w:space="0" w:color="5B9BD5"/>
            </w:tcBorders>
            <w:shd w:val="clear" w:color="auto" w:fill="auto"/>
            <w:noWrap/>
            <w:vAlign w:val="center"/>
            <w:hideMark/>
          </w:tcPr>
          <w:p w14:paraId="415473AC" w14:textId="77777777" w:rsidR="00C611CE" w:rsidRPr="00C611CE" w:rsidRDefault="00C611CE" w:rsidP="00C611CE">
            <w:pPr>
              <w:spacing w:after="0" w:line="240" w:lineRule="auto"/>
              <w:jc w:val="center"/>
              <w:rPr>
                <w:rFonts w:eastAsia="Times New Roman" w:cs="Times New Roman"/>
                <w:color w:val="000000"/>
                <w:kern w:val="0"/>
                <w:sz w:val="22"/>
                <w:lang w:eastAsia="en-GB"/>
                <w14:ligatures w14:val="none"/>
              </w:rPr>
            </w:pPr>
            <w:r w:rsidRPr="00C611CE">
              <w:rPr>
                <w:rFonts w:eastAsia="Times New Roman" w:cs="Times New Roman"/>
                <w:color w:val="000000"/>
                <w:kern w:val="0"/>
                <w:sz w:val="22"/>
                <w:lang w:eastAsia="en-GB"/>
                <w14:ligatures w14:val="none"/>
              </w:rPr>
              <w:t>3</w:t>
            </w:r>
          </w:p>
        </w:tc>
      </w:tr>
      <w:tr w:rsidR="00C611CE" w:rsidRPr="00C611CE" w14:paraId="448973AA" w14:textId="77777777" w:rsidTr="00655E21">
        <w:trPr>
          <w:trHeight w:val="316"/>
        </w:trPr>
        <w:tc>
          <w:tcPr>
            <w:tcW w:w="2239" w:type="dxa"/>
            <w:tcBorders>
              <w:top w:val="single" w:sz="4" w:space="0" w:color="5B9BD5"/>
              <w:left w:val="single" w:sz="4" w:space="0" w:color="5B9BD5"/>
              <w:bottom w:val="nil"/>
              <w:right w:val="nil"/>
            </w:tcBorders>
            <w:shd w:val="clear" w:color="auto" w:fill="auto"/>
            <w:noWrap/>
            <w:vAlign w:val="center"/>
            <w:hideMark/>
          </w:tcPr>
          <w:p w14:paraId="2578686E" w14:textId="77777777" w:rsidR="00C611CE" w:rsidRPr="00C611CE" w:rsidRDefault="00C611CE" w:rsidP="00C611CE">
            <w:pPr>
              <w:spacing w:after="0" w:line="240" w:lineRule="auto"/>
              <w:jc w:val="center"/>
              <w:rPr>
                <w:rFonts w:eastAsia="Times New Roman" w:cs="Times New Roman"/>
                <w:color w:val="000000"/>
                <w:kern w:val="0"/>
                <w:sz w:val="22"/>
                <w:lang w:eastAsia="en-GB"/>
                <w14:ligatures w14:val="none"/>
              </w:rPr>
            </w:pPr>
            <w:r w:rsidRPr="00C611CE">
              <w:rPr>
                <w:rFonts w:eastAsia="Times New Roman" w:cs="Times New Roman"/>
                <w:color w:val="000000"/>
                <w:kern w:val="0"/>
                <w:sz w:val="22"/>
                <w:lang w:eastAsia="en-GB"/>
                <w14:ligatures w14:val="none"/>
              </w:rPr>
              <w:t>Powell's Method Scenario 1</w:t>
            </w:r>
          </w:p>
        </w:tc>
        <w:tc>
          <w:tcPr>
            <w:tcW w:w="2290" w:type="dxa"/>
            <w:tcBorders>
              <w:top w:val="single" w:sz="4" w:space="0" w:color="5B9BD5"/>
              <w:left w:val="nil"/>
              <w:bottom w:val="nil"/>
              <w:right w:val="nil"/>
            </w:tcBorders>
            <w:shd w:val="clear" w:color="auto" w:fill="auto"/>
            <w:noWrap/>
            <w:vAlign w:val="center"/>
            <w:hideMark/>
          </w:tcPr>
          <w:p w14:paraId="174B0454" w14:textId="77777777" w:rsidR="00C611CE" w:rsidRPr="00C611CE" w:rsidRDefault="00C611CE" w:rsidP="00C611CE">
            <w:pPr>
              <w:spacing w:after="0" w:line="240" w:lineRule="auto"/>
              <w:jc w:val="center"/>
              <w:rPr>
                <w:rFonts w:eastAsia="Times New Roman" w:cs="Times New Roman"/>
                <w:color w:val="000000"/>
                <w:kern w:val="0"/>
                <w:sz w:val="22"/>
                <w:lang w:eastAsia="en-GB"/>
                <w14:ligatures w14:val="none"/>
              </w:rPr>
            </w:pPr>
            <w:r w:rsidRPr="00C611CE">
              <w:rPr>
                <w:rFonts w:eastAsia="Times New Roman" w:cs="Times New Roman"/>
                <w:color w:val="000000"/>
                <w:kern w:val="0"/>
                <w:sz w:val="22"/>
                <w:lang w:eastAsia="en-GB"/>
                <w14:ligatures w14:val="none"/>
              </w:rPr>
              <w:t>99.48</w:t>
            </w:r>
          </w:p>
        </w:tc>
        <w:tc>
          <w:tcPr>
            <w:tcW w:w="2564" w:type="dxa"/>
            <w:tcBorders>
              <w:top w:val="single" w:sz="4" w:space="0" w:color="5B9BD5"/>
              <w:left w:val="nil"/>
              <w:bottom w:val="nil"/>
              <w:right w:val="nil"/>
            </w:tcBorders>
            <w:shd w:val="clear" w:color="auto" w:fill="auto"/>
            <w:noWrap/>
            <w:vAlign w:val="center"/>
            <w:hideMark/>
          </w:tcPr>
          <w:p w14:paraId="33F1BF1E" w14:textId="77777777" w:rsidR="00C611CE" w:rsidRPr="00C611CE" w:rsidRDefault="00C611CE" w:rsidP="00C611CE">
            <w:pPr>
              <w:spacing w:after="0" w:line="240" w:lineRule="auto"/>
              <w:jc w:val="center"/>
              <w:rPr>
                <w:rFonts w:eastAsia="Times New Roman" w:cs="Times New Roman"/>
                <w:color w:val="000000"/>
                <w:kern w:val="0"/>
                <w:sz w:val="22"/>
                <w:lang w:eastAsia="en-GB"/>
                <w14:ligatures w14:val="none"/>
              </w:rPr>
            </w:pPr>
            <w:r w:rsidRPr="00C611CE">
              <w:rPr>
                <w:rFonts w:eastAsia="Times New Roman" w:cs="Times New Roman"/>
                <w:color w:val="000000"/>
                <w:kern w:val="0"/>
                <w:sz w:val="22"/>
                <w:lang w:eastAsia="en-GB"/>
                <w14:ligatures w14:val="none"/>
              </w:rPr>
              <w:t>67.33</w:t>
            </w:r>
          </w:p>
        </w:tc>
        <w:tc>
          <w:tcPr>
            <w:tcW w:w="1914" w:type="dxa"/>
            <w:tcBorders>
              <w:top w:val="single" w:sz="4" w:space="0" w:color="5B9BD5"/>
              <w:left w:val="nil"/>
              <w:bottom w:val="nil"/>
              <w:right w:val="single" w:sz="4" w:space="0" w:color="5B9BD5"/>
            </w:tcBorders>
            <w:shd w:val="clear" w:color="auto" w:fill="auto"/>
            <w:noWrap/>
            <w:vAlign w:val="center"/>
            <w:hideMark/>
          </w:tcPr>
          <w:p w14:paraId="5C3DA901" w14:textId="77777777" w:rsidR="00C611CE" w:rsidRPr="00C611CE" w:rsidRDefault="00C611CE" w:rsidP="00C611CE">
            <w:pPr>
              <w:spacing w:after="0" w:line="240" w:lineRule="auto"/>
              <w:jc w:val="center"/>
              <w:rPr>
                <w:rFonts w:eastAsia="Times New Roman" w:cs="Times New Roman"/>
                <w:color w:val="000000"/>
                <w:kern w:val="0"/>
                <w:sz w:val="22"/>
                <w:lang w:eastAsia="en-GB"/>
                <w14:ligatures w14:val="none"/>
              </w:rPr>
            </w:pPr>
            <w:r w:rsidRPr="00C611CE">
              <w:rPr>
                <w:rFonts w:eastAsia="Times New Roman" w:cs="Times New Roman"/>
                <w:color w:val="000000"/>
                <w:kern w:val="0"/>
                <w:sz w:val="22"/>
                <w:lang w:eastAsia="en-GB"/>
                <w14:ligatures w14:val="none"/>
              </w:rPr>
              <w:t>3</w:t>
            </w:r>
          </w:p>
        </w:tc>
      </w:tr>
      <w:tr w:rsidR="00C611CE" w:rsidRPr="00C611CE" w14:paraId="49514717" w14:textId="77777777" w:rsidTr="00655E21">
        <w:trPr>
          <w:trHeight w:val="316"/>
        </w:trPr>
        <w:tc>
          <w:tcPr>
            <w:tcW w:w="2239" w:type="dxa"/>
            <w:tcBorders>
              <w:top w:val="single" w:sz="4" w:space="0" w:color="5B9BD5"/>
              <w:left w:val="single" w:sz="4" w:space="0" w:color="5B9BD5"/>
              <w:bottom w:val="nil"/>
              <w:right w:val="nil"/>
            </w:tcBorders>
            <w:shd w:val="clear" w:color="auto" w:fill="auto"/>
            <w:noWrap/>
            <w:vAlign w:val="center"/>
            <w:hideMark/>
          </w:tcPr>
          <w:p w14:paraId="6827149A" w14:textId="77777777" w:rsidR="00C611CE" w:rsidRPr="00C611CE" w:rsidRDefault="00C611CE" w:rsidP="00C611CE">
            <w:pPr>
              <w:spacing w:after="0" w:line="240" w:lineRule="auto"/>
              <w:jc w:val="center"/>
              <w:rPr>
                <w:rFonts w:eastAsia="Times New Roman" w:cs="Times New Roman"/>
                <w:color w:val="000000"/>
                <w:kern w:val="0"/>
                <w:sz w:val="22"/>
                <w:lang w:eastAsia="en-GB"/>
                <w14:ligatures w14:val="none"/>
              </w:rPr>
            </w:pPr>
            <w:r w:rsidRPr="00C611CE">
              <w:rPr>
                <w:rFonts w:eastAsia="Times New Roman" w:cs="Times New Roman"/>
                <w:color w:val="000000"/>
                <w:kern w:val="0"/>
                <w:sz w:val="22"/>
                <w:lang w:eastAsia="en-GB"/>
                <w14:ligatures w14:val="none"/>
              </w:rPr>
              <w:t>Powell's Method Scenario2</w:t>
            </w:r>
          </w:p>
        </w:tc>
        <w:tc>
          <w:tcPr>
            <w:tcW w:w="2290" w:type="dxa"/>
            <w:tcBorders>
              <w:top w:val="single" w:sz="4" w:space="0" w:color="5B9BD5"/>
              <w:left w:val="nil"/>
              <w:bottom w:val="nil"/>
              <w:right w:val="nil"/>
            </w:tcBorders>
            <w:shd w:val="clear" w:color="auto" w:fill="auto"/>
            <w:noWrap/>
            <w:vAlign w:val="center"/>
            <w:hideMark/>
          </w:tcPr>
          <w:p w14:paraId="3E4E3B9A" w14:textId="77777777" w:rsidR="00C611CE" w:rsidRPr="00C611CE" w:rsidRDefault="00C611CE" w:rsidP="00C611CE">
            <w:pPr>
              <w:spacing w:after="0" w:line="240" w:lineRule="auto"/>
              <w:jc w:val="center"/>
              <w:rPr>
                <w:rFonts w:eastAsia="Times New Roman" w:cs="Times New Roman"/>
                <w:color w:val="000000"/>
                <w:kern w:val="0"/>
                <w:sz w:val="22"/>
                <w:lang w:eastAsia="en-GB"/>
                <w14:ligatures w14:val="none"/>
              </w:rPr>
            </w:pPr>
            <w:r w:rsidRPr="00C611CE">
              <w:rPr>
                <w:rFonts w:eastAsia="Times New Roman" w:cs="Times New Roman"/>
                <w:color w:val="000000"/>
                <w:kern w:val="0"/>
                <w:sz w:val="22"/>
                <w:lang w:eastAsia="en-GB"/>
                <w14:ligatures w14:val="none"/>
              </w:rPr>
              <w:t>175.28</w:t>
            </w:r>
          </w:p>
        </w:tc>
        <w:tc>
          <w:tcPr>
            <w:tcW w:w="2564" w:type="dxa"/>
            <w:tcBorders>
              <w:top w:val="single" w:sz="4" w:space="0" w:color="5B9BD5"/>
              <w:left w:val="nil"/>
              <w:bottom w:val="nil"/>
              <w:right w:val="nil"/>
            </w:tcBorders>
            <w:shd w:val="clear" w:color="auto" w:fill="auto"/>
            <w:noWrap/>
            <w:vAlign w:val="center"/>
            <w:hideMark/>
          </w:tcPr>
          <w:p w14:paraId="5A514CC0" w14:textId="77777777" w:rsidR="00C611CE" w:rsidRPr="00C611CE" w:rsidRDefault="00C611CE" w:rsidP="00C611CE">
            <w:pPr>
              <w:spacing w:after="0" w:line="240" w:lineRule="auto"/>
              <w:jc w:val="center"/>
              <w:rPr>
                <w:rFonts w:eastAsia="Times New Roman" w:cs="Times New Roman"/>
                <w:color w:val="000000"/>
                <w:kern w:val="0"/>
                <w:sz w:val="22"/>
                <w:lang w:eastAsia="en-GB"/>
                <w14:ligatures w14:val="none"/>
              </w:rPr>
            </w:pPr>
            <w:r w:rsidRPr="00C611CE">
              <w:rPr>
                <w:rFonts w:eastAsia="Times New Roman" w:cs="Times New Roman"/>
                <w:color w:val="000000"/>
                <w:kern w:val="0"/>
                <w:sz w:val="22"/>
                <w:lang w:eastAsia="en-GB"/>
                <w14:ligatures w14:val="none"/>
              </w:rPr>
              <w:t>67.33</w:t>
            </w:r>
          </w:p>
        </w:tc>
        <w:tc>
          <w:tcPr>
            <w:tcW w:w="1914" w:type="dxa"/>
            <w:tcBorders>
              <w:top w:val="single" w:sz="4" w:space="0" w:color="5B9BD5"/>
              <w:left w:val="nil"/>
              <w:bottom w:val="nil"/>
              <w:right w:val="single" w:sz="4" w:space="0" w:color="5B9BD5"/>
            </w:tcBorders>
            <w:shd w:val="clear" w:color="auto" w:fill="auto"/>
            <w:noWrap/>
            <w:vAlign w:val="center"/>
            <w:hideMark/>
          </w:tcPr>
          <w:p w14:paraId="7BFA385D" w14:textId="77777777" w:rsidR="00C611CE" w:rsidRPr="00C611CE" w:rsidRDefault="00C611CE" w:rsidP="00C611CE">
            <w:pPr>
              <w:spacing w:after="0" w:line="240" w:lineRule="auto"/>
              <w:jc w:val="center"/>
              <w:rPr>
                <w:rFonts w:eastAsia="Times New Roman" w:cs="Times New Roman"/>
                <w:color w:val="000000"/>
                <w:kern w:val="0"/>
                <w:sz w:val="22"/>
                <w:lang w:eastAsia="en-GB"/>
                <w14:ligatures w14:val="none"/>
              </w:rPr>
            </w:pPr>
            <w:r w:rsidRPr="00C611CE">
              <w:rPr>
                <w:rFonts w:eastAsia="Times New Roman" w:cs="Times New Roman"/>
                <w:color w:val="000000"/>
                <w:kern w:val="0"/>
                <w:sz w:val="22"/>
                <w:lang w:eastAsia="en-GB"/>
                <w14:ligatures w14:val="none"/>
              </w:rPr>
              <w:t>3</w:t>
            </w:r>
          </w:p>
        </w:tc>
      </w:tr>
      <w:tr w:rsidR="00C611CE" w:rsidRPr="00C611CE" w14:paraId="3B451AB8" w14:textId="77777777" w:rsidTr="00655E21">
        <w:trPr>
          <w:trHeight w:val="316"/>
        </w:trPr>
        <w:tc>
          <w:tcPr>
            <w:tcW w:w="2239" w:type="dxa"/>
            <w:tcBorders>
              <w:top w:val="single" w:sz="4" w:space="0" w:color="5B9BD5"/>
              <w:left w:val="single" w:sz="4" w:space="0" w:color="5B9BD5"/>
              <w:bottom w:val="single" w:sz="4" w:space="0" w:color="5B9BD5"/>
              <w:right w:val="nil"/>
            </w:tcBorders>
            <w:shd w:val="clear" w:color="auto" w:fill="auto"/>
            <w:noWrap/>
            <w:vAlign w:val="center"/>
            <w:hideMark/>
          </w:tcPr>
          <w:p w14:paraId="4E210835" w14:textId="77777777" w:rsidR="00C611CE" w:rsidRPr="00C611CE" w:rsidRDefault="00C611CE" w:rsidP="00C611CE">
            <w:pPr>
              <w:spacing w:after="0" w:line="240" w:lineRule="auto"/>
              <w:jc w:val="center"/>
              <w:rPr>
                <w:rFonts w:eastAsia="Times New Roman" w:cs="Times New Roman"/>
                <w:color w:val="000000"/>
                <w:kern w:val="0"/>
                <w:sz w:val="22"/>
                <w:lang w:eastAsia="en-GB"/>
                <w14:ligatures w14:val="none"/>
              </w:rPr>
            </w:pPr>
            <w:r w:rsidRPr="00C611CE">
              <w:rPr>
                <w:rFonts w:eastAsia="Times New Roman" w:cs="Times New Roman"/>
                <w:color w:val="000000"/>
                <w:kern w:val="0"/>
                <w:sz w:val="22"/>
                <w:lang w:eastAsia="en-GB"/>
                <w14:ligatures w14:val="none"/>
              </w:rPr>
              <w:t>Genetic Algorithm</w:t>
            </w:r>
          </w:p>
        </w:tc>
        <w:tc>
          <w:tcPr>
            <w:tcW w:w="2290" w:type="dxa"/>
            <w:tcBorders>
              <w:top w:val="single" w:sz="4" w:space="0" w:color="5B9BD5"/>
              <w:left w:val="nil"/>
              <w:bottom w:val="single" w:sz="4" w:space="0" w:color="5B9BD5"/>
              <w:right w:val="nil"/>
            </w:tcBorders>
            <w:shd w:val="clear" w:color="auto" w:fill="auto"/>
            <w:noWrap/>
            <w:vAlign w:val="center"/>
            <w:hideMark/>
          </w:tcPr>
          <w:p w14:paraId="6444C4B3" w14:textId="77777777" w:rsidR="00C611CE" w:rsidRPr="00C611CE" w:rsidRDefault="00C611CE" w:rsidP="00C611CE">
            <w:pPr>
              <w:spacing w:after="0" w:line="240" w:lineRule="auto"/>
              <w:jc w:val="center"/>
              <w:rPr>
                <w:rFonts w:eastAsia="Times New Roman" w:cs="Times New Roman"/>
                <w:color w:val="000000"/>
                <w:kern w:val="0"/>
                <w:sz w:val="22"/>
                <w:lang w:eastAsia="en-GB"/>
                <w14:ligatures w14:val="none"/>
              </w:rPr>
            </w:pPr>
            <w:r w:rsidRPr="00C611CE">
              <w:rPr>
                <w:rFonts w:eastAsia="Times New Roman" w:cs="Times New Roman"/>
                <w:color w:val="000000"/>
                <w:kern w:val="0"/>
                <w:sz w:val="22"/>
                <w:lang w:eastAsia="en-GB"/>
                <w14:ligatures w14:val="none"/>
              </w:rPr>
              <w:t>214.69</w:t>
            </w:r>
          </w:p>
        </w:tc>
        <w:tc>
          <w:tcPr>
            <w:tcW w:w="2564" w:type="dxa"/>
            <w:tcBorders>
              <w:top w:val="single" w:sz="4" w:space="0" w:color="5B9BD5"/>
              <w:left w:val="nil"/>
              <w:bottom w:val="single" w:sz="4" w:space="0" w:color="5B9BD5"/>
              <w:right w:val="nil"/>
            </w:tcBorders>
            <w:shd w:val="clear" w:color="auto" w:fill="auto"/>
            <w:noWrap/>
            <w:vAlign w:val="center"/>
            <w:hideMark/>
          </w:tcPr>
          <w:p w14:paraId="3D3AF300" w14:textId="77777777" w:rsidR="00C611CE" w:rsidRPr="00C611CE" w:rsidRDefault="00C611CE" w:rsidP="00C611CE">
            <w:pPr>
              <w:spacing w:after="0" w:line="240" w:lineRule="auto"/>
              <w:jc w:val="center"/>
              <w:rPr>
                <w:rFonts w:eastAsia="Times New Roman" w:cs="Times New Roman"/>
                <w:color w:val="000000"/>
                <w:kern w:val="0"/>
                <w:sz w:val="22"/>
                <w:lang w:eastAsia="en-GB"/>
                <w14:ligatures w14:val="none"/>
              </w:rPr>
            </w:pPr>
            <w:r w:rsidRPr="00C611CE">
              <w:rPr>
                <w:rFonts w:eastAsia="Times New Roman" w:cs="Times New Roman"/>
                <w:color w:val="000000"/>
                <w:kern w:val="0"/>
                <w:sz w:val="22"/>
                <w:lang w:eastAsia="en-GB"/>
                <w14:ligatures w14:val="none"/>
              </w:rPr>
              <w:t>45.1</w:t>
            </w:r>
          </w:p>
        </w:tc>
        <w:tc>
          <w:tcPr>
            <w:tcW w:w="1914" w:type="dxa"/>
            <w:tcBorders>
              <w:top w:val="single" w:sz="4" w:space="0" w:color="5B9BD5"/>
              <w:left w:val="nil"/>
              <w:bottom w:val="single" w:sz="4" w:space="0" w:color="5B9BD5"/>
              <w:right w:val="single" w:sz="4" w:space="0" w:color="5B9BD5"/>
            </w:tcBorders>
            <w:shd w:val="clear" w:color="auto" w:fill="auto"/>
            <w:noWrap/>
            <w:vAlign w:val="center"/>
            <w:hideMark/>
          </w:tcPr>
          <w:p w14:paraId="19891707" w14:textId="77777777" w:rsidR="00C611CE" w:rsidRPr="00C611CE" w:rsidRDefault="00C611CE" w:rsidP="00C611CE">
            <w:pPr>
              <w:spacing w:after="0" w:line="240" w:lineRule="auto"/>
              <w:jc w:val="center"/>
              <w:rPr>
                <w:rFonts w:eastAsia="Times New Roman" w:cs="Times New Roman"/>
                <w:color w:val="000000"/>
                <w:kern w:val="0"/>
                <w:sz w:val="22"/>
                <w:lang w:eastAsia="en-GB"/>
                <w14:ligatures w14:val="none"/>
              </w:rPr>
            </w:pPr>
            <w:r w:rsidRPr="00C611CE">
              <w:rPr>
                <w:rFonts w:eastAsia="Times New Roman" w:cs="Times New Roman"/>
                <w:color w:val="000000"/>
                <w:kern w:val="0"/>
                <w:sz w:val="22"/>
                <w:lang w:eastAsia="en-GB"/>
                <w14:ligatures w14:val="none"/>
              </w:rPr>
              <w:t>1</w:t>
            </w:r>
          </w:p>
        </w:tc>
      </w:tr>
    </w:tbl>
    <w:p w14:paraId="7D5BA696" w14:textId="77777777" w:rsidR="00655E21" w:rsidRDefault="00655E21" w:rsidP="00033F9C">
      <w:pPr>
        <w:rPr>
          <w:lang w:val="en-US"/>
        </w:rPr>
      </w:pPr>
    </w:p>
    <w:p w14:paraId="1BE89717" w14:textId="75DD9296" w:rsidR="0011627E" w:rsidRDefault="0011627E" w:rsidP="0011627E">
      <w:pPr>
        <w:pStyle w:val="Caption"/>
        <w:keepNext/>
      </w:pPr>
      <w:bookmarkStart w:id="299" w:name="_Ref181542393"/>
      <w:bookmarkStart w:id="300" w:name="_Toc181542477"/>
      <w:r>
        <w:t xml:space="preserve">Table </w:t>
      </w:r>
      <w:fldSimple w:instr=" SEQ Table \* ARABIC ">
        <w:r>
          <w:rPr>
            <w:noProof/>
          </w:rPr>
          <w:t>7</w:t>
        </w:r>
      </w:fldSimple>
      <w:bookmarkEnd w:id="299"/>
      <w:r>
        <w:t xml:space="preserve"> Comparison of differen</w:t>
      </w:r>
      <w:r w:rsidR="00CB6EBA">
        <w:t>t</w:t>
      </w:r>
      <w:r>
        <w:t xml:space="preserve"> optimization methods</w:t>
      </w:r>
      <w:bookmarkEnd w:id="300"/>
    </w:p>
    <w:tbl>
      <w:tblPr>
        <w:tblW w:w="7204" w:type="dxa"/>
        <w:jc w:val="center"/>
        <w:tblLook w:val="04A0" w:firstRow="1" w:lastRow="0" w:firstColumn="1" w:lastColumn="0" w:noHBand="0" w:noVBand="1"/>
      </w:tblPr>
      <w:tblGrid>
        <w:gridCol w:w="2274"/>
        <w:gridCol w:w="2326"/>
        <w:gridCol w:w="2604"/>
      </w:tblGrid>
      <w:tr w:rsidR="0011627E" w:rsidRPr="0011627E" w14:paraId="0C89C0AF" w14:textId="77777777" w:rsidTr="0011627E">
        <w:trPr>
          <w:trHeight w:val="313"/>
          <w:jc w:val="center"/>
        </w:trPr>
        <w:tc>
          <w:tcPr>
            <w:tcW w:w="2274" w:type="dxa"/>
            <w:tcBorders>
              <w:top w:val="single" w:sz="4" w:space="0" w:color="5B9BD5"/>
              <w:left w:val="single" w:sz="4" w:space="0" w:color="5B9BD5"/>
              <w:bottom w:val="nil"/>
              <w:right w:val="nil"/>
            </w:tcBorders>
            <w:shd w:val="clear" w:color="5B9BD5" w:fill="5B9BD5"/>
            <w:noWrap/>
            <w:vAlign w:val="center"/>
            <w:hideMark/>
          </w:tcPr>
          <w:p w14:paraId="40A13868" w14:textId="77777777" w:rsidR="0011627E" w:rsidRPr="0011627E" w:rsidRDefault="0011627E" w:rsidP="0011627E">
            <w:pPr>
              <w:spacing w:after="0" w:line="240" w:lineRule="auto"/>
              <w:jc w:val="center"/>
              <w:rPr>
                <w:rFonts w:eastAsia="Times New Roman" w:cs="Times New Roman"/>
                <w:b/>
                <w:bCs/>
                <w:color w:val="FFFFFF"/>
                <w:kern w:val="0"/>
                <w:sz w:val="22"/>
                <w:lang w:eastAsia="en-GB"/>
                <w14:ligatures w14:val="none"/>
              </w:rPr>
            </w:pPr>
            <w:r w:rsidRPr="0011627E">
              <w:rPr>
                <w:rFonts w:eastAsia="Times New Roman" w:cs="Times New Roman"/>
                <w:b/>
                <w:bCs/>
                <w:color w:val="FFFFFF"/>
                <w:kern w:val="0"/>
                <w:sz w:val="22"/>
                <w:lang w:eastAsia="en-GB"/>
                <w14:ligatures w14:val="none"/>
              </w:rPr>
              <w:t>Method</w:t>
            </w:r>
          </w:p>
        </w:tc>
        <w:tc>
          <w:tcPr>
            <w:tcW w:w="2326" w:type="dxa"/>
            <w:tcBorders>
              <w:top w:val="single" w:sz="4" w:space="0" w:color="5B9BD5"/>
              <w:left w:val="nil"/>
              <w:bottom w:val="nil"/>
              <w:right w:val="nil"/>
            </w:tcBorders>
            <w:shd w:val="clear" w:color="5B9BD5" w:fill="5B9BD5"/>
            <w:noWrap/>
            <w:vAlign w:val="center"/>
            <w:hideMark/>
          </w:tcPr>
          <w:p w14:paraId="03FDC17B" w14:textId="77777777" w:rsidR="0011627E" w:rsidRPr="0011627E" w:rsidRDefault="0011627E" w:rsidP="0011627E">
            <w:pPr>
              <w:spacing w:after="0" w:line="240" w:lineRule="auto"/>
              <w:jc w:val="center"/>
              <w:rPr>
                <w:rFonts w:eastAsia="Times New Roman" w:cs="Times New Roman"/>
                <w:b/>
                <w:bCs/>
                <w:color w:val="FFFFFF"/>
                <w:kern w:val="0"/>
                <w:sz w:val="22"/>
                <w:lang w:eastAsia="en-GB"/>
                <w14:ligatures w14:val="none"/>
              </w:rPr>
            </w:pPr>
            <w:r w:rsidRPr="0011627E">
              <w:rPr>
                <w:rFonts w:eastAsia="Times New Roman" w:cs="Times New Roman"/>
                <w:b/>
                <w:bCs/>
                <w:color w:val="FFFFFF"/>
                <w:kern w:val="0"/>
                <w:sz w:val="22"/>
                <w:lang w:eastAsia="en-GB"/>
                <w14:ligatures w14:val="none"/>
              </w:rPr>
              <w:t>Flutter Velocity Change</w:t>
            </w:r>
          </w:p>
        </w:tc>
        <w:tc>
          <w:tcPr>
            <w:tcW w:w="2604" w:type="dxa"/>
            <w:tcBorders>
              <w:top w:val="single" w:sz="4" w:space="0" w:color="5B9BD5"/>
              <w:left w:val="nil"/>
              <w:bottom w:val="nil"/>
              <w:right w:val="single" w:sz="4" w:space="0" w:color="5B9BD5"/>
            </w:tcBorders>
            <w:shd w:val="clear" w:color="5B9BD5" w:fill="5B9BD5"/>
            <w:noWrap/>
            <w:vAlign w:val="center"/>
            <w:hideMark/>
          </w:tcPr>
          <w:p w14:paraId="38F43B0A" w14:textId="77777777" w:rsidR="0011627E" w:rsidRPr="0011627E" w:rsidRDefault="0011627E" w:rsidP="0011627E">
            <w:pPr>
              <w:spacing w:after="0" w:line="240" w:lineRule="auto"/>
              <w:jc w:val="center"/>
              <w:rPr>
                <w:rFonts w:eastAsia="Times New Roman" w:cs="Times New Roman"/>
                <w:b/>
                <w:bCs/>
                <w:color w:val="FFFFFF"/>
                <w:kern w:val="0"/>
                <w:sz w:val="22"/>
                <w:lang w:eastAsia="en-GB"/>
                <w14:ligatures w14:val="none"/>
              </w:rPr>
            </w:pPr>
            <w:r w:rsidRPr="0011627E">
              <w:rPr>
                <w:rFonts w:eastAsia="Times New Roman" w:cs="Times New Roman"/>
                <w:b/>
                <w:bCs/>
                <w:color w:val="FFFFFF"/>
                <w:kern w:val="0"/>
                <w:sz w:val="22"/>
                <w:lang w:eastAsia="en-GB"/>
                <w14:ligatures w14:val="none"/>
              </w:rPr>
              <w:t>Structural Mass Change</w:t>
            </w:r>
          </w:p>
        </w:tc>
      </w:tr>
      <w:tr w:rsidR="0011627E" w:rsidRPr="0011627E" w14:paraId="3EC22A1C" w14:textId="77777777" w:rsidTr="0011627E">
        <w:trPr>
          <w:trHeight w:val="313"/>
          <w:jc w:val="center"/>
        </w:trPr>
        <w:tc>
          <w:tcPr>
            <w:tcW w:w="2274" w:type="dxa"/>
            <w:tcBorders>
              <w:top w:val="single" w:sz="4" w:space="0" w:color="5B9BD5"/>
              <w:left w:val="single" w:sz="4" w:space="0" w:color="5B9BD5"/>
              <w:bottom w:val="nil"/>
              <w:right w:val="nil"/>
            </w:tcBorders>
            <w:shd w:val="clear" w:color="auto" w:fill="auto"/>
            <w:noWrap/>
            <w:vAlign w:val="center"/>
            <w:hideMark/>
          </w:tcPr>
          <w:p w14:paraId="1BB1A915" w14:textId="77777777" w:rsidR="0011627E" w:rsidRPr="0011627E" w:rsidRDefault="0011627E" w:rsidP="0011627E">
            <w:pPr>
              <w:spacing w:after="0" w:line="240" w:lineRule="auto"/>
              <w:jc w:val="center"/>
              <w:rPr>
                <w:rFonts w:eastAsia="Times New Roman" w:cs="Times New Roman"/>
                <w:color w:val="000000"/>
                <w:kern w:val="0"/>
                <w:sz w:val="22"/>
                <w:lang w:eastAsia="en-GB"/>
                <w14:ligatures w14:val="none"/>
              </w:rPr>
            </w:pPr>
            <w:r w:rsidRPr="0011627E">
              <w:rPr>
                <w:rFonts w:eastAsia="Times New Roman" w:cs="Times New Roman"/>
                <w:color w:val="000000"/>
                <w:kern w:val="0"/>
                <w:sz w:val="22"/>
                <w:lang w:eastAsia="en-GB"/>
                <w14:ligatures w14:val="none"/>
              </w:rPr>
              <w:t>Powell's Method Scenario 1</w:t>
            </w:r>
          </w:p>
        </w:tc>
        <w:tc>
          <w:tcPr>
            <w:tcW w:w="2326" w:type="dxa"/>
            <w:tcBorders>
              <w:top w:val="single" w:sz="4" w:space="0" w:color="5B9BD5"/>
              <w:left w:val="nil"/>
              <w:bottom w:val="nil"/>
              <w:right w:val="nil"/>
            </w:tcBorders>
            <w:shd w:val="clear" w:color="auto" w:fill="auto"/>
            <w:noWrap/>
            <w:vAlign w:val="center"/>
            <w:hideMark/>
          </w:tcPr>
          <w:p w14:paraId="09B04441" w14:textId="77777777" w:rsidR="0011627E" w:rsidRPr="0011627E" w:rsidRDefault="0011627E" w:rsidP="0011627E">
            <w:pPr>
              <w:spacing w:after="0" w:line="240" w:lineRule="auto"/>
              <w:jc w:val="center"/>
              <w:rPr>
                <w:rFonts w:eastAsia="Times New Roman" w:cs="Times New Roman"/>
                <w:color w:val="000000"/>
                <w:kern w:val="0"/>
                <w:sz w:val="22"/>
                <w:lang w:eastAsia="en-GB"/>
                <w14:ligatures w14:val="none"/>
              </w:rPr>
            </w:pPr>
            <w:r w:rsidRPr="0011627E">
              <w:rPr>
                <w:rFonts w:eastAsia="Times New Roman" w:cs="Times New Roman"/>
                <w:color w:val="000000"/>
                <w:kern w:val="0"/>
                <w:sz w:val="22"/>
                <w:lang w:eastAsia="en-GB"/>
                <w14:ligatures w14:val="none"/>
              </w:rPr>
              <w:t>5.71%</w:t>
            </w:r>
          </w:p>
        </w:tc>
        <w:tc>
          <w:tcPr>
            <w:tcW w:w="2604" w:type="dxa"/>
            <w:tcBorders>
              <w:top w:val="single" w:sz="4" w:space="0" w:color="5B9BD5"/>
              <w:left w:val="nil"/>
              <w:bottom w:val="nil"/>
              <w:right w:val="single" w:sz="4" w:space="0" w:color="5B9BD5"/>
            </w:tcBorders>
            <w:shd w:val="clear" w:color="auto" w:fill="auto"/>
            <w:noWrap/>
            <w:vAlign w:val="center"/>
            <w:hideMark/>
          </w:tcPr>
          <w:p w14:paraId="4A3718E0" w14:textId="77777777" w:rsidR="0011627E" w:rsidRPr="0011627E" w:rsidRDefault="0011627E" w:rsidP="0011627E">
            <w:pPr>
              <w:spacing w:after="0" w:line="240" w:lineRule="auto"/>
              <w:jc w:val="center"/>
              <w:rPr>
                <w:rFonts w:eastAsia="Times New Roman" w:cs="Times New Roman"/>
                <w:color w:val="000000"/>
                <w:kern w:val="0"/>
                <w:sz w:val="22"/>
                <w:lang w:eastAsia="en-GB"/>
                <w14:ligatures w14:val="none"/>
              </w:rPr>
            </w:pPr>
            <w:r w:rsidRPr="0011627E">
              <w:rPr>
                <w:rFonts w:eastAsia="Times New Roman" w:cs="Times New Roman"/>
                <w:color w:val="000000"/>
                <w:kern w:val="0"/>
                <w:sz w:val="22"/>
                <w:lang w:eastAsia="en-GB"/>
                <w14:ligatures w14:val="none"/>
              </w:rPr>
              <w:t>0.00%</w:t>
            </w:r>
          </w:p>
        </w:tc>
      </w:tr>
      <w:tr w:rsidR="0011627E" w:rsidRPr="0011627E" w14:paraId="052B958D" w14:textId="77777777" w:rsidTr="0011627E">
        <w:trPr>
          <w:trHeight w:val="313"/>
          <w:jc w:val="center"/>
        </w:trPr>
        <w:tc>
          <w:tcPr>
            <w:tcW w:w="2274" w:type="dxa"/>
            <w:tcBorders>
              <w:top w:val="single" w:sz="4" w:space="0" w:color="5B9BD5"/>
              <w:left w:val="single" w:sz="4" w:space="0" w:color="5B9BD5"/>
              <w:bottom w:val="nil"/>
              <w:right w:val="nil"/>
            </w:tcBorders>
            <w:shd w:val="clear" w:color="auto" w:fill="auto"/>
            <w:noWrap/>
            <w:vAlign w:val="center"/>
            <w:hideMark/>
          </w:tcPr>
          <w:p w14:paraId="39D63AC1" w14:textId="77777777" w:rsidR="0011627E" w:rsidRPr="0011627E" w:rsidRDefault="0011627E" w:rsidP="0011627E">
            <w:pPr>
              <w:spacing w:after="0" w:line="240" w:lineRule="auto"/>
              <w:jc w:val="center"/>
              <w:rPr>
                <w:rFonts w:eastAsia="Times New Roman" w:cs="Times New Roman"/>
                <w:color w:val="000000"/>
                <w:kern w:val="0"/>
                <w:sz w:val="22"/>
                <w:lang w:eastAsia="en-GB"/>
                <w14:ligatures w14:val="none"/>
              </w:rPr>
            </w:pPr>
            <w:r w:rsidRPr="0011627E">
              <w:rPr>
                <w:rFonts w:eastAsia="Times New Roman" w:cs="Times New Roman"/>
                <w:color w:val="000000"/>
                <w:kern w:val="0"/>
                <w:sz w:val="22"/>
                <w:lang w:eastAsia="en-GB"/>
                <w14:ligatures w14:val="none"/>
              </w:rPr>
              <w:t>Powell's Method Scenario2</w:t>
            </w:r>
          </w:p>
        </w:tc>
        <w:tc>
          <w:tcPr>
            <w:tcW w:w="2326" w:type="dxa"/>
            <w:tcBorders>
              <w:top w:val="single" w:sz="4" w:space="0" w:color="5B9BD5"/>
              <w:left w:val="nil"/>
              <w:bottom w:val="nil"/>
              <w:right w:val="nil"/>
            </w:tcBorders>
            <w:shd w:val="clear" w:color="auto" w:fill="auto"/>
            <w:noWrap/>
            <w:vAlign w:val="center"/>
            <w:hideMark/>
          </w:tcPr>
          <w:p w14:paraId="6A98DBFF" w14:textId="77777777" w:rsidR="0011627E" w:rsidRPr="0011627E" w:rsidRDefault="0011627E" w:rsidP="0011627E">
            <w:pPr>
              <w:spacing w:after="0" w:line="240" w:lineRule="auto"/>
              <w:jc w:val="center"/>
              <w:rPr>
                <w:rFonts w:eastAsia="Times New Roman" w:cs="Times New Roman"/>
                <w:color w:val="000000"/>
                <w:kern w:val="0"/>
                <w:sz w:val="22"/>
                <w:lang w:eastAsia="en-GB"/>
                <w14:ligatures w14:val="none"/>
              </w:rPr>
            </w:pPr>
            <w:r w:rsidRPr="0011627E">
              <w:rPr>
                <w:rFonts w:eastAsia="Times New Roman" w:cs="Times New Roman"/>
                <w:color w:val="000000"/>
                <w:kern w:val="0"/>
                <w:sz w:val="22"/>
                <w:lang w:eastAsia="en-GB"/>
                <w14:ligatures w14:val="none"/>
              </w:rPr>
              <w:t>86.25%</w:t>
            </w:r>
          </w:p>
        </w:tc>
        <w:tc>
          <w:tcPr>
            <w:tcW w:w="2604" w:type="dxa"/>
            <w:tcBorders>
              <w:top w:val="single" w:sz="4" w:space="0" w:color="5B9BD5"/>
              <w:left w:val="nil"/>
              <w:bottom w:val="nil"/>
              <w:right w:val="single" w:sz="4" w:space="0" w:color="5B9BD5"/>
            </w:tcBorders>
            <w:shd w:val="clear" w:color="auto" w:fill="auto"/>
            <w:noWrap/>
            <w:vAlign w:val="center"/>
            <w:hideMark/>
          </w:tcPr>
          <w:p w14:paraId="053CB655" w14:textId="77777777" w:rsidR="0011627E" w:rsidRPr="0011627E" w:rsidRDefault="0011627E" w:rsidP="0011627E">
            <w:pPr>
              <w:spacing w:after="0" w:line="240" w:lineRule="auto"/>
              <w:jc w:val="center"/>
              <w:rPr>
                <w:rFonts w:eastAsia="Times New Roman" w:cs="Times New Roman"/>
                <w:color w:val="000000"/>
                <w:kern w:val="0"/>
                <w:sz w:val="22"/>
                <w:lang w:eastAsia="en-GB"/>
                <w14:ligatures w14:val="none"/>
              </w:rPr>
            </w:pPr>
            <w:r w:rsidRPr="0011627E">
              <w:rPr>
                <w:rFonts w:eastAsia="Times New Roman" w:cs="Times New Roman"/>
                <w:color w:val="000000"/>
                <w:kern w:val="0"/>
                <w:sz w:val="22"/>
                <w:lang w:eastAsia="en-GB"/>
                <w14:ligatures w14:val="none"/>
              </w:rPr>
              <w:t>0.00%</w:t>
            </w:r>
          </w:p>
        </w:tc>
      </w:tr>
      <w:tr w:rsidR="0011627E" w:rsidRPr="0011627E" w14:paraId="5C5DC749" w14:textId="77777777" w:rsidTr="0011627E">
        <w:trPr>
          <w:trHeight w:val="313"/>
          <w:jc w:val="center"/>
        </w:trPr>
        <w:tc>
          <w:tcPr>
            <w:tcW w:w="2274" w:type="dxa"/>
            <w:tcBorders>
              <w:top w:val="single" w:sz="4" w:space="0" w:color="5B9BD5"/>
              <w:left w:val="single" w:sz="4" w:space="0" w:color="5B9BD5"/>
              <w:bottom w:val="single" w:sz="4" w:space="0" w:color="5B9BD5"/>
              <w:right w:val="nil"/>
            </w:tcBorders>
            <w:shd w:val="clear" w:color="auto" w:fill="auto"/>
            <w:noWrap/>
            <w:vAlign w:val="center"/>
            <w:hideMark/>
          </w:tcPr>
          <w:p w14:paraId="7414FE50" w14:textId="77777777" w:rsidR="0011627E" w:rsidRPr="0011627E" w:rsidRDefault="0011627E" w:rsidP="0011627E">
            <w:pPr>
              <w:spacing w:after="0" w:line="240" w:lineRule="auto"/>
              <w:jc w:val="center"/>
              <w:rPr>
                <w:rFonts w:eastAsia="Times New Roman" w:cs="Times New Roman"/>
                <w:color w:val="000000"/>
                <w:kern w:val="0"/>
                <w:sz w:val="22"/>
                <w:lang w:eastAsia="en-GB"/>
                <w14:ligatures w14:val="none"/>
              </w:rPr>
            </w:pPr>
            <w:r w:rsidRPr="0011627E">
              <w:rPr>
                <w:rFonts w:eastAsia="Times New Roman" w:cs="Times New Roman"/>
                <w:color w:val="000000"/>
                <w:kern w:val="0"/>
                <w:sz w:val="22"/>
                <w:lang w:eastAsia="en-GB"/>
                <w14:ligatures w14:val="none"/>
              </w:rPr>
              <w:t>Genetic Algorithm</w:t>
            </w:r>
          </w:p>
        </w:tc>
        <w:tc>
          <w:tcPr>
            <w:tcW w:w="2326" w:type="dxa"/>
            <w:tcBorders>
              <w:top w:val="single" w:sz="4" w:space="0" w:color="5B9BD5"/>
              <w:left w:val="nil"/>
              <w:bottom w:val="single" w:sz="4" w:space="0" w:color="5B9BD5"/>
              <w:right w:val="nil"/>
            </w:tcBorders>
            <w:shd w:val="clear" w:color="auto" w:fill="auto"/>
            <w:noWrap/>
            <w:vAlign w:val="center"/>
            <w:hideMark/>
          </w:tcPr>
          <w:p w14:paraId="646D36D3" w14:textId="77777777" w:rsidR="0011627E" w:rsidRPr="0011627E" w:rsidRDefault="0011627E" w:rsidP="0011627E">
            <w:pPr>
              <w:spacing w:after="0" w:line="240" w:lineRule="auto"/>
              <w:jc w:val="center"/>
              <w:rPr>
                <w:rFonts w:eastAsia="Times New Roman" w:cs="Times New Roman"/>
                <w:color w:val="000000"/>
                <w:kern w:val="0"/>
                <w:sz w:val="22"/>
                <w:lang w:eastAsia="en-GB"/>
                <w14:ligatures w14:val="none"/>
              </w:rPr>
            </w:pPr>
            <w:r w:rsidRPr="0011627E">
              <w:rPr>
                <w:rFonts w:eastAsia="Times New Roman" w:cs="Times New Roman"/>
                <w:color w:val="000000"/>
                <w:kern w:val="0"/>
                <w:sz w:val="22"/>
                <w:lang w:eastAsia="en-GB"/>
                <w14:ligatures w14:val="none"/>
              </w:rPr>
              <w:t>128.13%</w:t>
            </w:r>
          </w:p>
        </w:tc>
        <w:tc>
          <w:tcPr>
            <w:tcW w:w="2604" w:type="dxa"/>
            <w:tcBorders>
              <w:top w:val="single" w:sz="4" w:space="0" w:color="5B9BD5"/>
              <w:left w:val="nil"/>
              <w:bottom w:val="single" w:sz="4" w:space="0" w:color="5B9BD5"/>
              <w:right w:val="single" w:sz="4" w:space="0" w:color="5B9BD5"/>
            </w:tcBorders>
            <w:shd w:val="clear" w:color="auto" w:fill="auto"/>
            <w:noWrap/>
            <w:vAlign w:val="center"/>
            <w:hideMark/>
          </w:tcPr>
          <w:p w14:paraId="4CDD2EEB" w14:textId="77777777" w:rsidR="0011627E" w:rsidRPr="0011627E" w:rsidRDefault="0011627E" w:rsidP="0011627E">
            <w:pPr>
              <w:spacing w:after="0" w:line="240" w:lineRule="auto"/>
              <w:jc w:val="center"/>
              <w:rPr>
                <w:rFonts w:eastAsia="Times New Roman" w:cs="Times New Roman"/>
                <w:color w:val="000000"/>
                <w:kern w:val="0"/>
                <w:sz w:val="22"/>
                <w:lang w:eastAsia="en-GB"/>
                <w14:ligatures w14:val="none"/>
              </w:rPr>
            </w:pPr>
            <w:r w:rsidRPr="0011627E">
              <w:rPr>
                <w:rFonts w:eastAsia="Times New Roman" w:cs="Times New Roman"/>
                <w:color w:val="000000"/>
                <w:kern w:val="0"/>
                <w:sz w:val="22"/>
                <w:lang w:eastAsia="en-GB"/>
                <w14:ligatures w14:val="none"/>
              </w:rPr>
              <w:t>-33.02%</w:t>
            </w:r>
          </w:p>
        </w:tc>
      </w:tr>
    </w:tbl>
    <w:p w14:paraId="79F5FFB8" w14:textId="77777777" w:rsidR="00E91507" w:rsidRDefault="00E91507" w:rsidP="00033F9C">
      <w:pPr>
        <w:rPr>
          <w:lang w:val="en-US"/>
        </w:rPr>
      </w:pPr>
    </w:p>
    <w:p w14:paraId="3D91EB8E" w14:textId="160C8925" w:rsidR="00033F9C" w:rsidRDefault="00E95255" w:rsidP="00033F9C">
      <w:pPr>
        <w:rPr>
          <w:lang w:val="en-US"/>
        </w:rPr>
      </w:pPr>
      <w:r>
        <w:rPr>
          <w:lang w:val="en-US"/>
        </w:rPr>
        <w:t xml:space="preserve">What </w:t>
      </w:r>
      <w:r w:rsidR="00BB45A7">
        <w:rPr>
          <w:lang w:val="en-US"/>
        </w:rPr>
        <w:t xml:space="preserve">is clear from the </w:t>
      </w:r>
      <w:r w:rsidR="004A06AA">
        <w:rPr>
          <w:lang w:val="en-US"/>
        </w:rPr>
        <w:t xml:space="preserve">results summary is that there is </w:t>
      </w:r>
      <w:r w:rsidR="002936CB">
        <w:rPr>
          <w:lang w:val="en-US"/>
        </w:rPr>
        <w:t xml:space="preserve">a lot of room for improvement from the initial solution. </w:t>
      </w:r>
      <w:r w:rsidR="00254709">
        <w:rPr>
          <w:lang w:val="en-US"/>
        </w:rPr>
        <w:t xml:space="preserve">The effect of the ply angles is considerable and something that should be considered when </w:t>
      </w:r>
      <w:r w:rsidR="00E6230F">
        <w:rPr>
          <w:lang w:val="en-US"/>
        </w:rPr>
        <w:t xml:space="preserve">designing a composite laminate aircraft wing. This kind of optimization is worth </w:t>
      </w:r>
      <w:r w:rsidR="00552CFD">
        <w:rPr>
          <w:lang w:val="en-US"/>
        </w:rPr>
        <w:t>executing</w:t>
      </w:r>
      <w:r w:rsidR="007463E6">
        <w:rPr>
          <w:lang w:val="en-US"/>
        </w:rPr>
        <w:t xml:space="preserve"> because it can potentially reduce the structural mass of the aircraft which results in enhanced flight performance</w:t>
      </w:r>
      <w:r w:rsidR="00933B42">
        <w:rPr>
          <w:lang w:val="en-US"/>
        </w:rPr>
        <w:t xml:space="preserve">, handling and fuel economy. It is worth noting though that dynamic flutter instability is not the only </w:t>
      </w:r>
      <w:r w:rsidR="00552CFD">
        <w:rPr>
          <w:lang w:val="en-US"/>
        </w:rPr>
        <w:t>limiting</w:t>
      </w:r>
      <w:r w:rsidR="00933B42">
        <w:rPr>
          <w:lang w:val="en-US"/>
        </w:rPr>
        <w:t xml:space="preserve"> factor </w:t>
      </w:r>
      <w:r w:rsidR="006A6147">
        <w:rPr>
          <w:lang w:val="en-US"/>
        </w:rPr>
        <w:t xml:space="preserve">of a main wing structure and there are other factors that should be considered. </w:t>
      </w:r>
      <w:r w:rsidR="006A137A">
        <w:rPr>
          <w:lang w:val="en-US"/>
        </w:rPr>
        <w:t xml:space="preserve">One of the main </w:t>
      </w:r>
      <w:r w:rsidR="00AE72E3">
        <w:rPr>
          <w:lang w:val="en-US"/>
        </w:rPr>
        <w:t>considerations</w:t>
      </w:r>
      <w:r w:rsidR="006A137A">
        <w:rPr>
          <w:lang w:val="en-US"/>
        </w:rPr>
        <w:t xml:space="preserve"> being the wing deformation and </w:t>
      </w:r>
      <w:r w:rsidR="0032092E">
        <w:rPr>
          <w:lang w:val="en-US"/>
        </w:rPr>
        <w:t xml:space="preserve">dynamic response </w:t>
      </w:r>
      <w:r w:rsidR="006A137A">
        <w:rPr>
          <w:lang w:val="en-US"/>
        </w:rPr>
        <w:t>under different loads</w:t>
      </w:r>
      <w:r w:rsidR="00E6230F">
        <w:rPr>
          <w:lang w:val="en-US"/>
        </w:rPr>
        <w:t xml:space="preserve"> </w:t>
      </w:r>
      <w:r w:rsidR="0032092E">
        <w:rPr>
          <w:lang w:val="en-US"/>
        </w:rPr>
        <w:t>and angles of attack.</w:t>
      </w:r>
      <w:r w:rsidR="008C28A4">
        <w:rPr>
          <w:lang w:val="en-US"/>
        </w:rPr>
        <w:t xml:space="preserve"> Another consideration is static </w:t>
      </w:r>
      <w:r w:rsidR="00552CFD">
        <w:rPr>
          <w:lang w:val="en-US"/>
        </w:rPr>
        <w:t>aeroelastic effects and flight control reversal.</w:t>
      </w:r>
    </w:p>
    <w:p w14:paraId="54F0C979" w14:textId="5B8EDD4A" w:rsidR="00C80AA6" w:rsidRDefault="00AE72E3" w:rsidP="00033F9C">
      <w:pPr>
        <w:rPr>
          <w:lang w:val="en-US"/>
        </w:rPr>
      </w:pPr>
      <w:r>
        <w:rPr>
          <w:lang w:val="en-US"/>
        </w:rPr>
        <w:t>From</w:t>
      </w:r>
      <w:r w:rsidR="00E91507">
        <w:rPr>
          <w:lang w:val="en-US"/>
        </w:rPr>
        <w:t xml:space="preserve"> </w:t>
      </w:r>
      <w:r w:rsidR="00E91507">
        <w:rPr>
          <w:lang w:val="en-US"/>
        </w:rPr>
        <w:fldChar w:fldCharType="begin"/>
      </w:r>
      <w:r w:rsidR="00E91507">
        <w:rPr>
          <w:lang w:val="en-US"/>
        </w:rPr>
        <w:instrText xml:space="preserve"> REF _Ref181542393 \h </w:instrText>
      </w:r>
      <w:r w:rsidR="00E91507">
        <w:rPr>
          <w:lang w:val="en-US"/>
        </w:rPr>
      </w:r>
      <w:r w:rsidR="00E91507">
        <w:rPr>
          <w:lang w:val="en-US"/>
        </w:rPr>
        <w:fldChar w:fldCharType="separate"/>
      </w:r>
      <w:r w:rsidR="00E91507">
        <w:t xml:space="preserve">Table </w:t>
      </w:r>
      <w:r w:rsidR="00E91507">
        <w:rPr>
          <w:noProof/>
        </w:rPr>
        <w:t>7</w:t>
      </w:r>
      <w:r w:rsidR="00E91507">
        <w:rPr>
          <w:lang w:val="en-US"/>
        </w:rPr>
        <w:fldChar w:fldCharType="end"/>
      </w:r>
      <w:r>
        <w:rPr>
          <w:lang w:val="en-US"/>
        </w:rPr>
        <w:t xml:space="preserve"> </w:t>
      </w:r>
      <w:r w:rsidR="00B93715">
        <w:rPr>
          <w:lang w:val="en-US"/>
        </w:rPr>
        <w:t>it can be seen that</w:t>
      </w:r>
      <w:r w:rsidR="004F246A">
        <w:rPr>
          <w:lang w:val="en-US"/>
        </w:rPr>
        <w:t xml:space="preserve"> the</w:t>
      </w:r>
      <w:r w:rsidR="00B93715">
        <w:rPr>
          <w:lang w:val="en-US"/>
        </w:rPr>
        <w:t xml:space="preserve"> best result is achieved while using the genetic algorithm </w:t>
      </w:r>
      <w:r w:rsidR="002E4D1A">
        <w:rPr>
          <w:lang w:val="en-US"/>
        </w:rPr>
        <w:t>which</w:t>
      </w:r>
      <w:r w:rsidR="00B93715">
        <w:rPr>
          <w:lang w:val="en-US"/>
        </w:rPr>
        <w:t xml:space="preserve"> manages to reduce the mass of the wing by a very substantial 33</w:t>
      </w:r>
      <w:r w:rsidR="0019626E">
        <w:rPr>
          <w:lang w:val="en-US"/>
        </w:rPr>
        <w:t xml:space="preserve">% while still managing to increase the flutter speed by </w:t>
      </w:r>
      <w:r w:rsidR="004F246A">
        <w:rPr>
          <w:lang w:val="en-US"/>
        </w:rPr>
        <w:t>128</w:t>
      </w:r>
      <w:r w:rsidR="0019626E">
        <w:rPr>
          <w:lang w:val="en-US"/>
        </w:rPr>
        <w:t>%</w:t>
      </w:r>
      <w:r w:rsidR="004F246A">
        <w:rPr>
          <w:lang w:val="en-US"/>
        </w:rPr>
        <w:t xml:space="preserve">. </w:t>
      </w:r>
      <w:r w:rsidR="00745559">
        <w:rPr>
          <w:lang w:val="en-US"/>
        </w:rPr>
        <w:t>This impressive result should be treated with a lot of caution</w:t>
      </w:r>
      <w:r w:rsidR="00C93D2F">
        <w:rPr>
          <w:lang w:val="en-US"/>
        </w:rPr>
        <w:t>,</w:t>
      </w:r>
      <w:r w:rsidR="00745559">
        <w:rPr>
          <w:lang w:val="en-US"/>
        </w:rPr>
        <w:t xml:space="preserve"> because as it has been discussed in section </w:t>
      </w:r>
      <w:r w:rsidR="00C36AEB">
        <w:rPr>
          <w:lang w:val="en-US"/>
        </w:rPr>
        <w:fldChar w:fldCharType="begin"/>
      </w:r>
      <w:r w:rsidR="00C36AEB">
        <w:rPr>
          <w:lang w:val="en-US"/>
        </w:rPr>
        <w:instrText xml:space="preserve"> REF _Ref175824249 \r \h </w:instrText>
      </w:r>
      <w:r w:rsidR="00C36AEB">
        <w:rPr>
          <w:lang w:val="en-US"/>
        </w:rPr>
      </w:r>
      <w:r w:rsidR="00C36AEB">
        <w:rPr>
          <w:lang w:val="en-US"/>
        </w:rPr>
        <w:fldChar w:fldCharType="separate"/>
      </w:r>
      <w:r w:rsidR="00BC36D0">
        <w:rPr>
          <w:lang w:val="en-US"/>
        </w:rPr>
        <w:t>4.4</w:t>
      </w:r>
      <w:r w:rsidR="00C36AEB">
        <w:rPr>
          <w:lang w:val="en-US"/>
        </w:rPr>
        <w:fldChar w:fldCharType="end"/>
      </w:r>
      <w:r w:rsidR="00C36AEB">
        <w:rPr>
          <w:lang w:val="en-US"/>
        </w:rPr>
        <w:t xml:space="preserve"> the solution seems to </w:t>
      </w:r>
      <w:r w:rsidR="00AE55CD">
        <w:rPr>
          <w:lang w:val="en-US"/>
        </w:rPr>
        <w:t xml:space="preserve">become </w:t>
      </w:r>
      <w:r w:rsidR="00AE55CD">
        <w:rPr>
          <w:lang w:val="en-US"/>
        </w:rPr>
        <w:lastRenderedPageBreak/>
        <w:t>unstable earlier</w:t>
      </w:r>
      <w:r w:rsidR="00C93D2F">
        <w:rPr>
          <w:lang w:val="en-US"/>
        </w:rPr>
        <w:t>,</w:t>
      </w:r>
      <w:r w:rsidR="00AE55CD">
        <w:rPr>
          <w:lang w:val="en-US"/>
        </w:rPr>
        <w:t xml:space="preserve"> even though the sign of the damping of the first mode does not change until 214 m/s.</w:t>
      </w:r>
    </w:p>
    <w:p w14:paraId="15CBB49E" w14:textId="77777777" w:rsidR="00C80AA6" w:rsidRDefault="00C80AA6">
      <w:pPr>
        <w:rPr>
          <w:lang w:val="en-US"/>
        </w:rPr>
      </w:pPr>
      <w:r>
        <w:rPr>
          <w:lang w:val="en-US"/>
        </w:rPr>
        <w:br w:type="page"/>
      </w:r>
    </w:p>
    <w:p w14:paraId="22890216" w14:textId="3214A863" w:rsidR="00AE72E3" w:rsidRDefault="00C034D2" w:rsidP="00C80AA6">
      <w:pPr>
        <w:pStyle w:val="Heading2"/>
        <w:rPr>
          <w:lang w:val="en-US"/>
        </w:rPr>
      </w:pPr>
      <w:bookmarkStart w:id="301" w:name="_Toc180011579"/>
      <w:r>
        <w:rPr>
          <w:lang w:val="en-US"/>
        </w:rPr>
        <w:lastRenderedPageBreak/>
        <w:t>Neural Network prediction.</w:t>
      </w:r>
      <w:bookmarkEnd w:id="301"/>
    </w:p>
    <w:p w14:paraId="3CD3B927" w14:textId="103EF18A" w:rsidR="00C034D2" w:rsidRDefault="00C034D2" w:rsidP="00C034D2">
      <w:pPr>
        <w:rPr>
          <w:lang w:val="en-US"/>
        </w:rPr>
      </w:pPr>
      <w:r>
        <w:rPr>
          <w:lang w:val="en-US"/>
        </w:rPr>
        <w:t>From the development of Neural Network</w:t>
      </w:r>
      <w:r w:rsidR="004D63FF">
        <w:rPr>
          <w:lang w:val="en-US"/>
        </w:rPr>
        <w:t>s</w:t>
      </w:r>
      <w:r>
        <w:rPr>
          <w:lang w:val="en-US"/>
        </w:rPr>
        <w:t xml:space="preserve"> to predict </w:t>
      </w:r>
      <w:r w:rsidR="00A430D6">
        <w:rPr>
          <w:lang w:val="en-US"/>
        </w:rPr>
        <w:t xml:space="preserve">the flutter speed of this structure </w:t>
      </w:r>
      <w:r w:rsidR="004D63FF">
        <w:rPr>
          <w:lang w:val="en-US"/>
        </w:rPr>
        <w:t xml:space="preserve">we have concluded that quite a complex neural network is required for </w:t>
      </w:r>
      <w:r w:rsidR="00D630AC">
        <w:rPr>
          <w:lang w:val="en-US"/>
        </w:rPr>
        <w:t>the best accuracy in predictions. What is more</w:t>
      </w:r>
      <w:r w:rsidR="002F2746">
        <w:rPr>
          <w:lang w:val="en-US"/>
        </w:rPr>
        <w:t>,</w:t>
      </w:r>
      <w:r w:rsidR="00D630AC">
        <w:rPr>
          <w:lang w:val="en-US"/>
        </w:rPr>
        <w:t xml:space="preserve"> the data required for training is very computationally expensive </w:t>
      </w:r>
      <w:r w:rsidR="005B653B">
        <w:rPr>
          <w:lang w:val="en-US"/>
        </w:rPr>
        <w:t xml:space="preserve">to acquire </w:t>
      </w:r>
      <w:r w:rsidR="00F52DEC">
        <w:rPr>
          <w:lang w:val="en-US"/>
        </w:rPr>
        <w:t>and, in most cases,</w:t>
      </w:r>
      <w:r w:rsidR="005B653B">
        <w:rPr>
          <w:lang w:val="en-US"/>
        </w:rPr>
        <w:t xml:space="preserve"> the computational effort of </w:t>
      </w:r>
      <w:r w:rsidR="007174FC">
        <w:rPr>
          <w:lang w:val="en-US"/>
        </w:rPr>
        <w:t xml:space="preserve">generating the training data far </w:t>
      </w:r>
      <w:r w:rsidR="00812FBD">
        <w:rPr>
          <w:lang w:val="en-US"/>
        </w:rPr>
        <w:t>exceeds</w:t>
      </w:r>
      <w:r w:rsidR="007174FC">
        <w:rPr>
          <w:lang w:val="en-US"/>
        </w:rPr>
        <w:t xml:space="preserve"> the computation effort required for a direct optimization. </w:t>
      </w:r>
    </w:p>
    <w:p w14:paraId="119A7EE1" w14:textId="77C23A58" w:rsidR="00D81089" w:rsidRDefault="00D81089" w:rsidP="00C034D2">
      <w:pPr>
        <w:rPr>
          <w:lang w:val="en-US"/>
        </w:rPr>
      </w:pPr>
      <w:r>
        <w:rPr>
          <w:lang w:val="en-US"/>
        </w:rPr>
        <w:t xml:space="preserve">The accuracy of the predicted results is good enough </w:t>
      </w:r>
      <w:r w:rsidR="00905BC7">
        <w:rPr>
          <w:lang w:val="en-US"/>
        </w:rPr>
        <w:t xml:space="preserve">in most cases but </w:t>
      </w:r>
      <w:r w:rsidR="002B3751">
        <w:rPr>
          <w:lang w:val="en-US"/>
        </w:rPr>
        <w:t xml:space="preserve">not enough for accurate flutter prediction in every case because there are some outliers in the data, where </w:t>
      </w:r>
      <w:r w:rsidR="00F52DEC">
        <w:rPr>
          <w:lang w:val="en-US"/>
        </w:rPr>
        <w:t>the prediction is not satisfactory.</w:t>
      </w:r>
    </w:p>
    <w:p w14:paraId="2F785C4D" w14:textId="0D003535" w:rsidR="008376B8" w:rsidRDefault="00867961" w:rsidP="00C034D2">
      <w:pPr>
        <w:rPr>
          <w:lang w:val="en-US"/>
        </w:rPr>
      </w:pPr>
      <w:r>
        <w:rPr>
          <w:lang w:val="en-US"/>
        </w:rPr>
        <w:t>It is worth noting that after the model has been trained</w:t>
      </w:r>
      <w:r w:rsidR="00812FBD">
        <w:rPr>
          <w:lang w:val="en-US"/>
        </w:rPr>
        <w:t>,</w:t>
      </w:r>
      <w:r>
        <w:rPr>
          <w:lang w:val="en-US"/>
        </w:rPr>
        <w:t xml:space="preserve"> </w:t>
      </w:r>
      <w:r w:rsidR="00812FBD">
        <w:rPr>
          <w:lang w:val="en-US"/>
        </w:rPr>
        <w:t xml:space="preserve">there is almost no computational effort required to make a prediction about the flutter speed. </w:t>
      </w:r>
      <w:r w:rsidR="009C01A7">
        <w:rPr>
          <w:lang w:val="en-US"/>
        </w:rPr>
        <w:t>The Neural network can then be used for optimization of the structure.</w:t>
      </w:r>
    </w:p>
    <w:p w14:paraId="5C05E654" w14:textId="77777777" w:rsidR="008376B8" w:rsidRDefault="008376B8">
      <w:pPr>
        <w:rPr>
          <w:lang w:val="en-US"/>
        </w:rPr>
      </w:pPr>
      <w:r>
        <w:rPr>
          <w:lang w:val="en-US"/>
        </w:rPr>
        <w:br w:type="page"/>
      </w:r>
    </w:p>
    <w:p w14:paraId="5817DC16" w14:textId="4105B3CB" w:rsidR="00F55A76" w:rsidRDefault="008376B8" w:rsidP="00F55A76">
      <w:pPr>
        <w:pStyle w:val="Heading2"/>
        <w:rPr>
          <w:lang w:val="en-US"/>
        </w:rPr>
      </w:pPr>
      <w:bookmarkStart w:id="302" w:name="_Toc180011580"/>
      <w:r>
        <w:rPr>
          <w:lang w:val="en-US"/>
        </w:rPr>
        <w:lastRenderedPageBreak/>
        <w:t>Future Work</w:t>
      </w:r>
      <w:bookmarkEnd w:id="302"/>
    </w:p>
    <w:p w14:paraId="528FB1F8" w14:textId="78A5107B" w:rsidR="00042F12" w:rsidRDefault="00042F12" w:rsidP="00042F12">
      <w:pPr>
        <w:rPr>
          <w:lang w:val="en-US"/>
        </w:rPr>
      </w:pPr>
      <w:r>
        <w:rPr>
          <w:lang w:val="en-US"/>
        </w:rPr>
        <w:t xml:space="preserve">The current study </w:t>
      </w:r>
      <w:r w:rsidR="00E06917">
        <w:rPr>
          <w:lang w:val="en-US"/>
        </w:rPr>
        <w:t>provides some insight into flutter analysis and flutter tailoring techniques using optimization methods and python, but several avenues remain unexplored</w:t>
      </w:r>
      <w:r w:rsidR="00852DCC">
        <w:rPr>
          <w:lang w:val="en-US"/>
        </w:rPr>
        <w:t xml:space="preserve"> and could benefit from further investigation.</w:t>
      </w:r>
    </w:p>
    <w:p w14:paraId="29A2E62C" w14:textId="4089A0A3" w:rsidR="00852DCC" w:rsidRDefault="00852DCC" w:rsidP="00042F12">
      <w:pPr>
        <w:rPr>
          <w:lang w:val="en-US"/>
        </w:rPr>
      </w:pPr>
      <w:r>
        <w:rPr>
          <w:lang w:val="en-US"/>
        </w:rPr>
        <w:t xml:space="preserve">Future efforts should include at least some experimental validation </w:t>
      </w:r>
      <w:r w:rsidR="00EF4C10">
        <w:rPr>
          <w:lang w:val="en-US"/>
        </w:rPr>
        <w:t xml:space="preserve">of the simulation results. </w:t>
      </w:r>
      <w:r w:rsidR="004E2263">
        <w:rPr>
          <w:lang w:val="en-US"/>
        </w:rPr>
        <w:t xml:space="preserve">This way the influence of the ply-angles of the </w:t>
      </w:r>
      <w:r w:rsidR="003F2FFF">
        <w:rPr>
          <w:lang w:val="en-US"/>
        </w:rPr>
        <w:t>laminate</w:t>
      </w:r>
      <w:r w:rsidR="004E2263">
        <w:rPr>
          <w:lang w:val="en-US"/>
        </w:rPr>
        <w:t xml:space="preserve"> composite material could be </w:t>
      </w:r>
      <w:r w:rsidR="00826B6F">
        <w:rPr>
          <w:lang w:val="en-US"/>
        </w:rPr>
        <w:t>verified in practice</w:t>
      </w:r>
    </w:p>
    <w:p w14:paraId="2F262B60" w14:textId="77777777" w:rsidR="005A38F5" w:rsidRDefault="005A38F5" w:rsidP="00042F12">
      <w:pPr>
        <w:rPr>
          <w:lang w:val="en-US"/>
        </w:rPr>
      </w:pPr>
      <w:r w:rsidRPr="005A38F5">
        <w:rPr>
          <w:lang w:val="en-US"/>
        </w:rPr>
        <w:t>Although several optimization algorithms were employed in this study with promising results, many advanced techniques remain unexplored. Future work could investigate these more sophisticated algorithms, along with the potential application of machine learning-based methods to further enhance optimization processes.</w:t>
      </w:r>
    </w:p>
    <w:p w14:paraId="37BD2104" w14:textId="2BD89703" w:rsidR="00BA16ED" w:rsidRDefault="00BA16ED" w:rsidP="00042F12">
      <w:pPr>
        <w:rPr>
          <w:lang w:val="en-US"/>
        </w:rPr>
      </w:pPr>
      <w:r w:rsidRPr="00BA16ED">
        <w:rPr>
          <w:lang w:val="en-US"/>
        </w:rPr>
        <w:t>The flutter phenomenon investigated in this thesis, modeled using Vortex Lattice aerodynamic theory coupled with a structural solver based on modal analysis, could also be simulated through a transient Fluid-Structure Interaction (FSI) analysis. This would allow for a comparison of the results between the two approaches, providing further validation and insights</w:t>
      </w:r>
    </w:p>
    <w:p w14:paraId="558CC656" w14:textId="77777777" w:rsidR="00137575" w:rsidRDefault="00CF49CC" w:rsidP="00137575">
      <w:pPr>
        <w:rPr>
          <w:lang w:val="en-US"/>
        </w:rPr>
        <w:sectPr w:rsidR="00137575" w:rsidSect="00BE372E">
          <w:headerReference w:type="default" r:id="rId131"/>
          <w:footerReference w:type="default" r:id="rId132"/>
          <w:pgSz w:w="11906" w:h="16838"/>
          <w:pgMar w:top="1440" w:right="1440" w:bottom="1440" w:left="1440" w:header="708" w:footer="708" w:gutter="0"/>
          <w:cols w:space="708"/>
          <w:docGrid w:linePitch="360"/>
        </w:sectPr>
      </w:pPr>
      <w:r>
        <w:rPr>
          <w:lang w:val="en-US"/>
        </w:rPr>
        <w:t>Finaly, t</w:t>
      </w:r>
      <w:r w:rsidRPr="00CF49CC">
        <w:rPr>
          <w:lang w:val="en-US"/>
        </w:rPr>
        <w:t>he integration of Physics-Informed Neural Networks (PINNs) in this application presents a promising avenue for future research. PINNs are an emerging computational framework that combines data-driven learning with governing physical laws, such as the equations of fluid flow and structural dynamics. By embedding the physics directly into the neural network's training process, PINNs can offer a more efficient and accurate solution to complex fluid-structure interaction problems. Their potential to bypass some of the limitations of traditional numerical methods, such as mesh generation and solver convergence issues, makes them particularly attractive for engineering systems.</w:t>
      </w:r>
    </w:p>
    <w:bookmarkStart w:id="303" w:name="_Toc180011581" w:displacedByCustomXml="next"/>
    <w:sdt>
      <w:sdtPr>
        <w:rPr>
          <w:rFonts w:ascii="Times New Roman" w:eastAsiaTheme="minorHAnsi" w:hAnsi="Times New Roman" w:cstheme="minorBidi"/>
          <w:color w:val="auto"/>
          <w:sz w:val="24"/>
          <w:szCs w:val="22"/>
        </w:rPr>
        <w:id w:val="331964542"/>
        <w:docPartObj>
          <w:docPartGallery w:val="Bibliographies"/>
          <w:docPartUnique/>
        </w:docPartObj>
      </w:sdtPr>
      <w:sdtContent>
        <w:p w14:paraId="1B255697" w14:textId="5ABFC492" w:rsidR="008A2400" w:rsidRDefault="008A2400">
          <w:pPr>
            <w:pStyle w:val="Heading1"/>
          </w:pPr>
          <w:r>
            <w:t>References</w:t>
          </w:r>
          <w:bookmarkEnd w:id="303"/>
        </w:p>
        <w:sdt>
          <w:sdtPr>
            <w:id w:val="-573587230"/>
            <w:bibliography/>
          </w:sdtPr>
          <w:sdtContent>
            <w:p w14:paraId="7748B52B" w14:textId="77777777" w:rsidR="00BC36D0" w:rsidRDefault="008A2400" w:rsidP="00F5256D">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8486"/>
              </w:tblGrid>
              <w:tr w:rsidR="00BC36D0" w14:paraId="6F678D77" w14:textId="77777777" w:rsidTr="00BE1235">
                <w:trPr>
                  <w:divId w:val="1174106818"/>
                  <w:tblCellSpacing w:w="15" w:type="dxa"/>
                </w:trPr>
                <w:tc>
                  <w:tcPr>
                    <w:tcW w:w="274" w:type="pct"/>
                    <w:hideMark/>
                  </w:tcPr>
                  <w:p w14:paraId="2F4C3698" w14:textId="612F8686" w:rsidR="00BC36D0" w:rsidRDefault="00BC36D0">
                    <w:pPr>
                      <w:pStyle w:val="Bibliography"/>
                      <w:rPr>
                        <w:noProof/>
                        <w:kern w:val="0"/>
                        <w:szCs w:val="24"/>
                        <w14:ligatures w14:val="none"/>
                      </w:rPr>
                    </w:pPr>
                    <w:r>
                      <w:rPr>
                        <w:noProof/>
                      </w:rPr>
                      <w:t xml:space="preserve">[1] </w:t>
                    </w:r>
                  </w:p>
                </w:tc>
                <w:tc>
                  <w:tcPr>
                    <w:tcW w:w="4676" w:type="pct"/>
                    <w:hideMark/>
                  </w:tcPr>
                  <w:p w14:paraId="19D73060" w14:textId="77777777" w:rsidR="00BC36D0" w:rsidRDefault="00BC36D0">
                    <w:pPr>
                      <w:pStyle w:val="Bibliography"/>
                      <w:rPr>
                        <w:noProof/>
                      </w:rPr>
                    </w:pPr>
                    <w:r>
                      <w:rPr>
                        <w:noProof/>
                      </w:rPr>
                      <w:t xml:space="preserve">E. Oñate, Structural Analysis with the Finite Element Method, vol. 2, Barcelona: Springer, 2013. </w:t>
                    </w:r>
                  </w:p>
                </w:tc>
              </w:tr>
              <w:tr w:rsidR="00BC36D0" w14:paraId="11ABCE92" w14:textId="77777777" w:rsidTr="00BE1235">
                <w:trPr>
                  <w:divId w:val="1174106818"/>
                  <w:tblCellSpacing w:w="15" w:type="dxa"/>
                </w:trPr>
                <w:tc>
                  <w:tcPr>
                    <w:tcW w:w="274" w:type="pct"/>
                    <w:hideMark/>
                  </w:tcPr>
                  <w:p w14:paraId="72AB1014" w14:textId="77777777" w:rsidR="00BC36D0" w:rsidRDefault="00BC36D0">
                    <w:pPr>
                      <w:pStyle w:val="Bibliography"/>
                      <w:rPr>
                        <w:noProof/>
                      </w:rPr>
                    </w:pPr>
                    <w:r>
                      <w:rPr>
                        <w:noProof/>
                      </w:rPr>
                      <w:t xml:space="preserve">[2] </w:t>
                    </w:r>
                  </w:p>
                </w:tc>
                <w:tc>
                  <w:tcPr>
                    <w:tcW w:w="4676" w:type="pct"/>
                    <w:hideMark/>
                  </w:tcPr>
                  <w:p w14:paraId="2794C73A" w14:textId="77777777" w:rsidR="00BC36D0" w:rsidRDefault="00BC36D0">
                    <w:pPr>
                      <w:pStyle w:val="Bibliography"/>
                      <w:rPr>
                        <w:noProof/>
                      </w:rPr>
                    </w:pPr>
                    <w:r>
                      <w:rPr>
                        <w:noProof/>
                      </w:rPr>
                      <w:t>G. A. Bolla, “Aeroelastic Study of the Flutter Conditions of an Aircraft Wing,” UNIVERSITAT POLITECNICA DE CATALUNYA, 2022.</w:t>
                    </w:r>
                  </w:p>
                </w:tc>
              </w:tr>
              <w:tr w:rsidR="00BC36D0" w14:paraId="657ABD47" w14:textId="77777777" w:rsidTr="00BE1235">
                <w:trPr>
                  <w:divId w:val="1174106818"/>
                  <w:tblCellSpacing w:w="15" w:type="dxa"/>
                </w:trPr>
                <w:tc>
                  <w:tcPr>
                    <w:tcW w:w="274" w:type="pct"/>
                    <w:hideMark/>
                  </w:tcPr>
                  <w:p w14:paraId="072069FE" w14:textId="77777777" w:rsidR="00BC36D0" w:rsidRDefault="00BC36D0">
                    <w:pPr>
                      <w:pStyle w:val="Bibliography"/>
                      <w:rPr>
                        <w:noProof/>
                      </w:rPr>
                    </w:pPr>
                    <w:r>
                      <w:rPr>
                        <w:noProof/>
                      </w:rPr>
                      <w:t xml:space="preserve">[3] </w:t>
                    </w:r>
                  </w:p>
                </w:tc>
                <w:tc>
                  <w:tcPr>
                    <w:tcW w:w="4676" w:type="pct"/>
                    <w:hideMark/>
                  </w:tcPr>
                  <w:p w14:paraId="018EFC89" w14:textId="77777777" w:rsidR="00BC36D0" w:rsidRDefault="00BC36D0">
                    <w:pPr>
                      <w:pStyle w:val="Bibliography"/>
                      <w:rPr>
                        <w:noProof/>
                      </w:rPr>
                    </w:pPr>
                    <w:r>
                      <w:rPr>
                        <w:noProof/>
                      </w:rPr>
                      <w:t xml:space="preserve">A. P. Joseph Katz, Low-Speed Aerodynamics, Second Edition, CAMBRIDGE UNIVERSITY PRESS, 2001. </w:t>
                    </w:r>
                  </w:p>
                </w:tc>
              </w:tr>
              <w:tr w:rsidR="00BC36D0" w14:paraId="353B7914" w14:textId="77777777" w:rsidTr="00BE1235">
                <w:trPr>
                  <w:divId w:val="1174106818"/>
                  <w:tblCellSpacing w:w="15" w:type="dxa"/>
                </w:trPr>
                <w:tc>
                  <w:tcPr>
                    <w:tcW w:w="274" w:type="pct"/>
                    <w:hideMark/>
                  </w:tcPr>
                  <w:p w14:paraId="30BC3EC3" w14:textId="77777777" w:rsidR="00BC36D0" w:rsidRDefault="00BC36D0">
                    <w:pPr>
                      <w:pStyle w:val="Bibliography"/>
                      <w:rPr>
                        <w:noProof/>
                      </w:rPr>
                    </w:pPr>
                    <w:r>
                      <w:rPr>
                        <w:noProof/>
                      </w:rPr>
                      <w:t xml:space="preserve">[4] </w:t>
                    </w:r>
                  </w:p>
                </w:tc>
                <w:tc>
                  <w:tcPr>
                    <w:tcW w:w="4676" w:type="pct"/>
                    <w:hideMark/>
                  </w:tcPr>
                  <w:p w14:paraId="40C08858" w14:textId="77777777" w:rsidR="00BC36D0" w:rsidRDefault="00BC36D0">
                    <w:pPr>
                      <w:pStyle w:val="Bibliography"/>
                      <w:rPr>
                        <w:noProof/>
                      </w:rPr>
                    </w:pPr>
                    <w:r>
                      <w:rPr>
                        <w:noProof/>
                      </w:rPr>
                      <w:t xml:space="preserve">S. Pinzón, “Introduction to Vortex Lattice Theory,” </w:t>
                    </w:r>
                    <w:r>
                      <w:rPr>
                        <w:i/>
                        <w:iCs/>
                        <w:noProof/>
                      </w:rPr>
                      <w:t xml:space="preserve">Ciencia yPoder Aereo, </w:t>
                    </w:r>
                    <w:r>
                      <w:rPr>
                        <w:noProof/>
                      </w:rPr>
                      <w:t xml:space="preserve">vol. 10, pp. 39-48, 2015. </w:t>
                    </w:r>
                  </w:p>
                </w:tc>
              </w:tr>
              <w:tr w:rsidR="00BC36D0" w14:paraId="12C79051" w14:textId="77777777" w:rsidTr="00BE1235">
                <w:trPr>
                  <w:divId w:val="1174106818"/>
                  <w:tblCellSpacing w:w="15" w:type="dxa"/>
                </w:trPr>
                <w:tc>
                  <w:tcPr>
                    <w:tcW w:w="274" w:type="pct"/>
                    <w:hideMark/>
                  </w:tcPr>
                  <w:p w14:paraId="45A0B754" w14:textId="77777777" w:rsidR="00BC36D0" w:rsidRDefault="00BC36D0">
                    <w:pPr>
                      <w:pStyle w:val="Bibliography"/>
                      <w:rPr>
                        <w:noProof/>
                      </w:rPr>
                    </w:pPr>
                    <w:r>
                      <w:rPr>
                        <w:noProof/>
                      </w:rPr>
                      <w:t xml:space="preserve">[5] </w:t>
                    </w:r>
                  </w:p>
                </w:tc>
                <w:tc>
                  <w:tcPr>
                    <w:tcW w:w="4676" w:type="pct"/>
                    <w:hideMark/>
                  </w:tcPr>
                  <w:p w14:paraId="41A5DACC" w14:textId="77777777" w:rsidR="00BC36D0" w:rsidRDefault="00BC36D0">
                    <w:pPr>
                      <w:pStyle w:val="Bibliography"/>
                      <w:rPr>
                        <w:noProof/>
                      </w:rPr>
                    </w:pPr>
                    <w:r>
                      <w:rPr>
                        <w:noProof/>
                      </w:rPr>
                      <w:t xml:space="preserve">H. M. Software, MSC Nastran 2021.1 Aeroelastic User's Guide, 2021. </w:t>
                    </w:r>
                  </w:p>
                </w:tc>
              </w:tr>
              <w:tr w:rsidR="00BC36D0" w14:paraId="62812471" w14:textId="77777777" w:rsidTr="00BE1235">
                <w:trPr>
                  <w:divId w:val="1174106818"/>
                  <w:tblCellSpacing w:w="15" w:type="dxa"/>
                </w:trPr>
                <w:tc>
                  <w:tcPr>
                    <w:tcW w:w="274" w:type="pct"/>
                    <w:hideMark/>
                  </w:tcPr>
                  <w:p w14:paraId="0CF81C7D" w14:textId="77777777" w:rsidR="00BC36D0" w:rsidRDefault="00BC36D0">
                    <w:pPr>
                      <w:pStyle w:val="Bibliography"/>
                      <w:rPr>
                        <w:noProof/>
                      </w:rPr>
                    </w:pPr>
                    <w:r>
                      <w:rPr>
                        <w:noProof/>
                      </w:rPr>
                      <w:t xml:space="preserve">[6] </w:t>
                    </w:r>
                  </w:p>
                </w:tc>
                <w:tc>
                  <w:tcPr>
                    <w:tcW w:w="4676" w:type="pct"/>
                    <w:hideMark/>
                  </w:tcPr>
                  <w:p w14:paraId="2569AF91" w14:textId="77777777" w:rsidR="00BC36D0" w:rsidRDefault="00BC36D0">
                    <w:pPr>
                      <w:pStyle w:val="Bibliography"/>
                      <w:rPr>
                        <w:noProof/>
                      </w:rPr>
                    </w:pPr>
                    <w:r>
                      <w:rPr>
                        <w:noProof/>
                      </w:rPr>
                      <w:t xml:space="preserve">R. P. Brent, Algorithms for Minimization without Derivatives, New Jersey: Prentice Hall, 1973. </w:t>
                    </w:r>
                  </w:p>
                </w:tc>
              </w:tr>
              <w:tr w:rsidR="00BC36D0" w14:paraId="642548DD" w14:textId="77777777" w:rsidTr="00BE1235">
                <w:trPr>
                  <w:divId w:val="1174106818"/>
                  <w:tblCellSpacing w:w="15" w:type="dxa"/>
                </w:trPr>
                <w:tc>
                  <w:tcPr>
                    <w:tcW w:w="274" w:type="pct"/>
                    <w:hideMark/>
                  </w:tcPr>
                  <w:p w14:paraId="0F5FE9EE" w14:textId="77777777" w:rsidR="00BC36D0" w:rsidRDefault="00BC36D0">
                    <w:pPr>
                      <w:pStyle w:val="Bibliography"/>
                      <w:rPr>
                        <w:noProof/>
                      </w:rPr>
                    </w:pPr>
                    <w:r>
                      <w:rPr>
                        <w:noProof/>
                      </w:rPr>
                      <w:t xml:space="preserve">[7] </w:t>
                    </w:r>
                  </w:p>
                </w:tc>
                <w:tc>
                  <w:tcPr>
                    <w:tcW w:w="4676" w:type="pct"/>
                    <w:hideMark/>
                  </w:tcPr>
                  <w:p w14:paraId="6D9E11FF" w14:textId="77777777" w:rsidR="00BC36D0" w:rsidRDefault="00BC36D0">
                    <w:pPr>
                      <w:pStyle w:val="Bibliography"/>
                      <w:rPr>
                        <w:noProof/>
                      </w:rPr>
                    </w:pPr>
                    <w:r>
                      <w:rPr>
                        <w:noProof/>
                      </w:rPr>
                      <w:t xml:space="preserve">T. A. W. Mykel L. Kochenderfer, Algorithms for Optimization, London: The MIT Press, 2019. </w:t>
                    </w:r>
                  </w:p>
                </w:tc>
              </w:tr>
              <w:tr w:rsidR="00BC36D0" w14:paraId="2A12C7B2" w14:textId="77777777" w:rsidTr="00BE1235">
                <w:trPr>
                  <w:divId w:val="1174106818"/>
                  <w:tblCellSpacing w:w="15" w:type="dxa"/>
                </w:trPr>
                <w:tc>
                  <w:tcPr>
                    <w:tcW w:w="274" w:type="pct"/>
                    <w:hideMark/>
                  </w:tcPr>
                  <w:p w14:paraId="05692F6A" w14:textId="77777777" w:rsidR="00BC36D0" w:rsidRDefault="00BC36D0">
                    <w:pPr>
                      <w:pStyle w:val="Bibliography"/>
                      <w:rPr>
                        <w:noProof/>
                      </w:rPr>
                    </w:pPr>
                    <w:r>
                      <w:rPr>
                        <w:noProof/>
                      </w:rPr>
                      <w:t xml:space="preserve">[8] </w:t>
                    </w:r>
                  </w:p>
                </w:tc>
                <w:tc>
                  <w:tcPr>
                    <w:tcW w:w="4676" w:type="pct"/>
                    <w:hideMark/>
                  </w:tcPr>
                  <w:p w14:paraId="2F4CA2EA" w14:textId="77777777" w:rsidR="00BC36D0" w:rsidRDefault="00BC36D0">
                    <w:pPr>
                      <w:pStyle w:val="Bibliography"/>
                      <w:rPr>
                        <w:noProof/>
                      </w:rPr>
                    </w:pPr>
                    <w:r>
                      <w:rPr>
                        <w:noProof/>
                      </w:rPr>
                      <w:t>A. Takyar, “Neural networks: Architecture, types, working, applications, case studies, development and implementation,” [Online]. Available: https://www.leewayhertz.com/what-are-neural-networks/#Insight:Whatareneuralnetworks?Howdotheywork?-Thebiologicalinspirationbehindneuralnetworks.</w:t>
                    </w:r>
                  </w:p>
                </w:tc>
              </w:tr>
              <w:tr w:rsidR="00BC36D0" w14:paraId="3A83838B" w14:textId="77777777" w:rsidTr="00BE1235">
                <w:trPr>
                  <w:divId w:val="1174106818"/>
                  <w:tblCellSpacing w:w="15" w:type="dxa"/>
                </w:trPr>
                <w:tc>
                  <w:tcPr>
                    <w:tcW w:w="274" w:type="pct"/>
                    <w:hideMark/>
                  </w:tcPr>
                  <w:p w14:paraId="2D83C597" w14:textId="77777777" w:rsidR="00BC36D0" w:rsidRDefault="00BC36D0">
                    <w:pPr>
                      <w:pStyle w:val="Bibliography"/>
                      <w:rPr>
                        <w:noProof/>
                      </w:rPr>
                    </w:pPr>
                    <w:r>
                      <w:rPr>
                        <w:noProof/>
                      </w:rPr>
                      <w:t xml:space="preserve">[9] </w:t>
                    </w:r>
                  </w:p>
                </w:tc>
                <w:tc>
                  <w:tcPr>
                    <w:tcW w:w="4676" w:type="pct"/>
                    <w:hideMark/>
                  </w:tcPr>
                  <w:p w14:paraId="33400819" w14:textId="77777777" w:rsidR="00BC36D0" w:rsidRDefault="00BC36D0">
                    <w:pPr>
                      <w:pStyle w:val="Bibliography"/>
                      <w:rPr>
                        <w:noProof/>
                      </w:rPr>
                    </w:pPr>
                    <w:r>
                      <w:rPr>
                        <w:noProof/>
                      </w:rPr>
                      <w:t xml:space="preserve">K. J. G. D. A. R. A. T. Lisha Li, “Hyperband: A Novel Bandit-Based Approach to Hyperparameter Optimization,” </w:t>
                    </w:r>
                    <w:r>
                      <w:rPr>
                        <w:i/>
                        <w:iCs/>
                        <w:noProof/>
                      </w:rPr>
                      <w:t xml:space="preserve">Journal of Machine Learning Research, </w:t>
                    </w:r>
                    <w:r>
                      <w:rPr>
                        <w:noProof/>
                      </w:rPr>
                      <w:t xml:space="preserve">2018. </w:t>
                    </w:r>
                  </w:p>
                </w:tc>
              </w:tr>
              <w:tr w:rsidR="00BC36D0" w14:paraId="7D6A174E" w14:textId="77777777" w:rsidTr="00BE1235">
                <w:trPr>
                  <w:divId w:val="1174106818"/>
                  <w:tblCellSpacing w:w="15" w:type="dxa"/>
                </w:trPr>
                <w:tc>
                  <w:tcPr>
                    <w:tcW w:w="274" w:type="pct"/>
                    <w:hideMark/>
                  </w:tcPr>
                  <w:p w14:paraId="625A4AE1" w14:textId="77777777" w:rsidR="00BC36D0" w:rsidRDefault="00BC36D0">
                    <w:pPr>
                      <w:pStyle w:val="Bibliography"/>
                      <w:rPr>
                        <w:noProof/>
                      </w:rPr>
                    </w:pPr>
                    <w:r>
                      <w:rPr>
                        <w:noProof/>
                      </w:rPr>
                      <w:t xml:space="preserve">[10] </w:t>
                    </w:r>
                  </w:p>
                </w:tc>
                <w:tc>
                  <w:tcPr>
                    <w:tcW w:w="4676" w:type="pct"/>
                    <w:hideMark/>
                  </w:tcPr>
                  <w:p w14:paraId="3CF77C58" w14:textId="77777777" w:rsidR="00BC36D0" w:rsidRDefault="00BC36D0">
                    <w:pPr>
                      <w:pStyle w:val="Bibliography"/>
                      <w:rPr>
                        <w:noProof/>
                      </w:rPr>
                    </w:pPr>
                    <w:r>
                      <w:rPr>
                        <w:noProof/>
                      </w:rPr>
                      <w:t>A. Schleicher. [Online]. Available: https://www.alexander-schleicher.de/en/flugzeuge/asw-28/.</w:t>
                    </w:r>
                  </w:p>
                </w:tc>
              </w:tr>
              <w:tr w:rsidR="00BC36D0" w14:paraId="19E26471" w14:textId="77777777" w:rsidTr="00BE1235">
                <w:trPr>
                  <w:divId w:val="1174106818"/>
                  <w:tblCellSpacing w:w="15" w:type="dxa"/>
                </w:trPr>
                <w:tc>
                  <w:tcPr>
                    <w:tcW w:w="274" w:type="pct"/>
                    <w:hideMark/>
                  </w:tcPr>
                  <w:p w14:paraId="6A0CF548" w14:textId="77777777" w:rsidR="00BC36D0" w:rsidRDefault="00BC36D0">
                    <w:pPr>
                      <w:pStyle w:val="Bibliography"/>
                      <w:rPr>
                        <w:noProof/>
                      </w:rPr>
                    </w:pPr>
                    <w:r>
                      <w:rPr>
                        <w:noProof/>
                      </w:rPr>
                      <w:t xml:space="preserve">[11] </w:t>
                    </w:r>
                  </w:p>
                </w:tc>
                <w:tc>
                  <w:tcPr>
                    <w:tcW w:w="4676" w:type="pct"/>
                    <w:hideMark/>
                  </w:tcPr>
                  <w:p w14:paraId="0E2AC55E" w14:textId="77777777" w:rsidR="00BC36D0" w:rsidRDefault="00BC36D0">
                    <w:pPr>
                      <w:pStyle w:val="Bibliography"/>
                      <w:rPr>
                        <w:noProof/>
                      </w:rPr>
                    </w:pPr>
                    <w:r>
                      <w:rPr>
                        <w:noProof/>
                      </w:rPr>
                      <w:t>“MatWeb,” [Online]. Available: https://www.matweb.com/search/datasheet.aspx?matguid=39e40851fc164b6c9bda29d798bf3726&amp;ckck=1.</w:t>
                    </w:r>
                  </w:p>
                </w:tc>
              </w:tr>
              <w:tr w:rsidR="00BC36D0" w14:paraId="10530B4A" w14:textId="77777777" w:rsidTr="00BE1235">
                <w:trPr>
                  <w:divId w:val="1174106818"/>
                  <w:tblCellSpacing w:w="15" w:type="dxa"/>
                </w:trPr>
                <w:tc>
                  <w:tcPr>
                    <w:tcW w:w="274" w:type="pct"/>
                    <w:hideMark/>
                  </w:tcPr>
                  <w:p w14:paraId="1D340CDC" w14:textId="77777777" w:rsidR="00BC36D0" w:rsidRDefault="00BC36D0">
                    <w:pPr>
                      <w:pStyle w:val="Bibliography"/>
                      <w:rPr>
                        <w:noProof/>
                      </w:rPr>
                    </w:pPr>
                    <w:r>
                      <w:rPr>
                        <w:noProof/>
                      </w:rPr>
                      <w:t xml:space="preserve">[12] </w:t>
                    </w:r>
                  </w:p>
                </w:tc>
                <w:tc>
                  <w:tcPr>
                    <w:tcW w:w="4676" w:type="pct"/>
                    <w:hideMark/>
                  </w:tcPr>
                  <w:p w14:paraId="70DE042C" w14:textId="77777777" w:rsidR="00BC36D0" w:rsidRDefault="00BC36D0">
                    <w:pPr>
                      <w:pStyle w:val="Bibliography"/>
                      <w:rPr>
                        <w:noProof/>
                      </w:rPr>
                    </w:pPr>
                    <w:r>
                      <w:rPr>
                        <w:noProof/>
                      </w:rPr>
                      <w:t>P.-S. Tang, 29 August 2022. [Online]. Available: https://community.altair.com/community/en/flutter-analysis-setup-tips-tricks?id=kb_article_view&amp;sysparm_article=KB0120069&amp;sys_kb_id=8e92b84fdb659d50cfd5f6a4e296197b&amp;spa=1.</w:t>
                    </w:r>
                  </w:p>
                </w:tc>
              </w:tr>
              <w:tr w:rsidR="00BC36D0" w14:paraId="1B949FFF" w14:textId="77777777" w:rsidTr="00BE1235">
                <w:trPr>
                  <w:divId w:val="1174106818"/>
                  <w:tblCellSpacing w:w="15" w:type="dxa"/>
                </w:trPr>
                <w:tc>
                  <w:tcPr>
                    <w:tcW w:w="274" w:type="pct"/>
                    <w:hideMark/>
                  </w:tcPr>
                  <w:p w14:paraId="5CE4E0BC" w14:textId="77777777" w:rsidR="00BC36D0" w:rsidRDefault="00BC36D0">
                    <w:pPr>
                      <w:pStyle w:val="Bibliography"/>
                      <w:rPr>
                        <w:noProof/>
                      </w:rPr>
                    </w:pPr>
                    <w:r>
                      <w:rPr>
                        <w:noProof/>
                      </w:rPr>
                      <w:t xml:space="preserve">[13] </w:t>
                    </w:r>
                  </w:p>
                </w:tc>
                <w:tc>
                  <w:tcPr>
                    <w:tcW w:w="4676" w:type="pct"/>
                    <w:hideMark/>
                  </w:tcPr>
                  <w:p w14:paraId="538E77BE" w14:textId="77777777" w:rsidR="00BC36D0" w:rsidRDefault="00BC36D0">
                    <w:pPr>
                      <w:pStyle w:val="Bibliography"/>
                      <w:rPr>
                        <w:noProof/>
                      </w:rPr>
                    </w:pPr>
                    <w:r>
                      <w:rPr>
                        <w:noProof/>
                      </w:rPr>
                      <w:t xml:space="preserve">R. G. T. E. O. a. o. Pauli Virtanen, “Fundamental Algorithms for Scientific Computing in Python,” </w:t>
                    </w:r>
                    <w:r>
                      <w:rPr>
                        <w:i/>
                        <w:iCs/>
                        <w:noProof/>
                      </w:rPr>
                      <w:t xml:space="preserve">Nature Methods, </w:t>
                    </w:r>
                    <w:r>
                      <w:rPr>
                        <w:noProof/>
                      </w:rPr>
                      <w:t xml:space="preserve">vol. 17, pp. 262-272, 2020. </w:t>
                    </w:r>
                  </w:p>
                </w:tc>
              </w:tr>
              <w:tr w:rsidR="00BC36D0" w14:paraId="563379FC" w14:textId="77777777" w:rsidTr="00BE1235">
                <w:trPr>
                  <w:divId w:val="1174106818"/>
                  <w:tblCellSpacing w:w="15" w:type="dxa"/>
                </w:trPr>
                <w:tc>
                  <w:tcPr>
                    <w:tcW w:w="274" w:type="pct"/>
                    <w:hideMark/>
                  </w:tcPr>
                  <w:p w14:paraId="2FCAC9A9" w14:textId="77777777" w:rsidR="00BC36D0" w:rsidRDefault="00BC36D0">
                    <w:pPr>
                      <w:pStyle w:val="Bibliography"/>
                      <w:rPr>
                        <w:noProof/>
                      </w:rPr>
                    </w:pPr>
                    <w:r>
                      <w:rPr>
                        <w:noProof/>
                      </w:rPr>
                      <w:lastRenderedPageBreak/>
                      <w:t xml:space="preserve">[14] </w:t>
                    </w:r>
                  </w:p>
                </w:tc>
                <w:tc>
                  <w:tcPr>
                    <w:tcW w:w="4676" w:type="pct"/>
                    <w:hideMark/>
                  </w:tcPr>
                  <w:p w14:paraId="11A731F0" w14:textId="77777777" w:rsidR="00BC36D0" w:rsidRDefault="00BC36D0">
                    <w:pPr>
                      <w:pStyle w:val="Bibliography"/>
                      <w:rPr>
                        <w:noProof/>
                      </w:rPr>
                    </w:pPr>
                    <w:r>
                      <w:rPr>
                        <w:noProof/>
                      </w:rPr>
                      <w:t xml:space="preserve">A. F. Gad, “Pygad: An intuitive genetic algorithm python library,” </w:t>
                    </w:r>
                    <w:r>
                      <w:rPr>
                        <w:i/>
                        <w:iCs/>
                        <w:noProof/>
                      </w:rPr>
                      <w:t xml:space="preserve">Multimedia Tools and Applications, </w:t>
                    </w:r>
                    <w:r>
                      <w:rPr>
                        <w:noProof/>
                      </w:rPr>
                      <w:t xml:space="preserve">pp. 1-14, 2023. </w:t>
                    </w:r>
                  </w:p>
                </w:tc>
              </w:tr>
              <w:tr w:rsidR="00BC36D0" w14:paraId="3A071835" w14:textId="77777777" w:rsidTr="00BE1235">
                <w:trPr>
                  <w:divId w:val="1174106818"/>
                  <w:tblCellSpacing w:w="15" w:type="dxa"/>
                </w:trPr>
                <w:tc>
                  <w:tcPr>
                    <w:tcW w:w="274" w:type="pct"/>
                    <w:hideMark/>
                  </w:tcPr>
                  <w:p w14:paraId="0FDBA26C" w14:textId="77777777" w:rsidR="00BC36D0" w:rsidRDefault="00BC36D0">
                    <w:pPr>
                      <w:pStyle w:val="Bibliography"/>
                      <w:rPr>
                        <w:noProof/>
                      </w:rPr>
                    </w:pPr>
                    <w:r>
                      <w:rPr>
                        <w:noProof/>
                      </w:rPr>
                      <w:t xml:space="preserve">[15] </w:t>
                    </w:r>
                  </w:p>
                </w:tc>
                <w:tc>
                  <w:tcPr>
                    <w:tcW w:w="4676" w:type="pct"/>
                    <w:hideMark/>
                  </w:tcPr>
                  <w:p w14:paraId="77F2D5F5" w14:textId="77777777" w:rsidR="00BC36D0" w:rsidRDefault="00BC36D0">
                    <w:pPr>
                      <w:pStyle w:val="Bibliography"/>
                      <w:rPr>
                        <w:noProof/>
                      </w:rPr>
                    </w:pPr>
                    <w:r>
                      <w:rPr>
                        <w:noProof/>
                      </w:rPr>
                      <w:t xml:space="preserve">J. E. Jan R.Wright, Introduction to AIrcraft Aeroelasticity and Loads, John Wiley &amp; Sons Ltd., 2007. </w:t>
                    </w:r>
                  </w:p>
                </w:tc>
              </w:tr>
            </w:tbl>
            <w:p w14:paraId="3D387B00" w14:textId="77777777" w:rsidR="00BC36D0" w:rsidRDefault="00BC36D0">
              <w:pPr>
                <w:divId w:val="1174106818"/>
                <w:rPr>
                  <w:rFonts w:eastAsia="Times New Roman"/>
                  <w:noProof/>
                </w:rPr>
              </w:pPr>
            </w:p>
            <w:p w14:paraId="4D4F1197" w14:textId="3BC7A821" w:rsidR="006A758B" w:rsidRPr="00F5256D" w:rsidRDefault="008A2400" w:rsidP="00F5256D">
              <w:r>
                <w:rPr>
                  <w:b/>
                  <w:bCs/>
                  <w:noProof/>
                </w:rPr>
                <w:fldChar w:fldCharType="end"/>
              </w:r>
            </w:p>
          </w:sdtContent>
        </w:sdt>
      </w:sdtContent>
    </w:sdt>
    <w:p w14:paraId="15C03E89" w14:textId="77777777" w:rsidR="00F5256D" w:rsidRDefault="00F5256D">
      <w:pPr>
        <w:rPr>
          <w:rFonts w:ascii="Calibri" w:eastAsiaTheme="majorEastAsia" w:hAnsi="Calibri" w:cstheme="majorBidi"/>
          <w:color w:val="0F4761" w:themeColor="accent1" w:themeShade="BF"/>
          <w:sz w:val="40"/>
          <w:szCs w:val="40"/>
        </w:rPr>
      </w:pPr>
      <w:r>
        <w:br w:type="page"/>
      </w:r>
    </w:p>
    <w:p w14:paraId="645AF6DC" w14:textId="740C4501" w:rsidR="00175CBF" w:rsidRDefault="005F671E" w:rsidP="00175CBF">
      <w:pPr>
        <w:pStyle w:val="Heading1"/>
      </w:pPr>
      <w:bookmarkStart w:id="304" w:name="_Toc180011582"/>
      <w:r>
        <w:lastRenderedPageBreak/>
        <w:t>Appendi</w:t>
      </w:r>
      <w:r w:rsidR="00175CBF">
        <w:t>x</w:t>
      </w:r>
      <w:bookmarkEnd w:id="304"/>
    </w:p>
    <w:p w14:paraId="5B0B38F5" w14:textId="0C5F4C40" w:rsidR="00F91651" w:rsidRPr="00F925C9" w:rsidRDefault="00F925C9" w:rsidP="00F925C9">
      <w:r>
        <w:t xml:space="preserve">In this appendix the main code for the simplest case of optimization using </w:t>
      </w:r>
      <w:r w:rsidR="00E336E5">
        <w:t>Powell’s</w:t>
      </w:r>
      <w:r>
        <w:t xml:space="preserve"> metho</w:t>
      </w:r>
      <w:r w:rsidR="00E336E5">
        <w:t>d</w:t>
      </w:r>
      <w:r>
        <w:t xml:space="preserve"> is presented. </w:t>
      </w:r>
      <w:r w:rsidR="00F72F55">
        <w:t xml:space="preserve">The code for all the other applications is modified but the core logic and many parts remain the same throughout. </w:t>
      </w:r>
      <w:r w:rsidR="006A74DF">
        <w:t xml:space="preserve">All the code including the code used to process the results and produce the graphics in this thesis is available on </w:t>
      </w:r>
      <w:r w:rsidR="00E336E5">
        <w:t>GitHub</w:t>
      </w:r>
      <w:r w:rsidR="00F91651">
        <w:t xml:space="preserve">: </w:t>
      </w:r>
      <w:hyperlink r:id="rId133" w:history="1">
        <w:r w:rsidR="00F91651" w:rsidRPr="00F91651">
          <w:rPr>
            <w:rStyle w:val="Hyperlink"/>
          </w:rPr>
          <w:t>vasxen/Aeroelastic_Flutter (github.com)</w:t>
        </w:r>
      </w:hyperlink>
      <w:r w:rsidR="006A74DF">
        <w:t>.</w:t>
      </w:r>
    </w:p>
    <w:p w14:paraId="62C2B20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0000FF"/>
          <w:sz w:val="18"/>
          <w:szCs w:val="18"/>
        </w:rPr>
        <w:t>import</w:t>
      </w:r>
      <w:r>
        <w:rPr>
          <w:rFonts w:ascii="Consolas" w:hAnsi="Consolas" w:cs="Courier New"/>
          <w:color w:val="000000"/>
          <w:sz w:val="18"/>
          <w:szCs w:val="18"/>
        </w:rPr>
        <w:t xml:space="preserve"> os</w:t>
      </w:r>
    </w:p>
    <w:p w14:paraId="6235B73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FF"/>
          <w:sz w:val="18"/>
          <w:szCs w:val="18"/>
        </w:rPr>
        <w:t>import</w:t>
      </w:r>
      <w:r>
        <w:rPr>
          <w:rFonts w:ascii="Consolas" w:hAnsi="Consolas" w:cs="Courier New"/>
          <w:color w:val="000000"/>
          <w:sz w:val="18"/>
          <w:szCs w:val="18"/>
        </w:rPr>
        <w:t xml:space="preserve"> subprocess</w:t>
      </w:r>
    </w:p>
    <w:p w14:paraId="41C2F46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FF"/>
          <w:sz w:val="18"/>
          <w:szCs w:val="18"/>
        </w:rPr>
        <w:t>import</w:t>
      </w:r>
      <w:r>
        <w:rPr>
          <w:rFonts w:ascii="Consolas" w:hAnsi="Consolas" w:cs="Courier New"/>
          <w:color w:val="000000"/>
          <w:sz w:val="18"/>
          <w:szCs w:val="18"/>
        </w:rPr>
        <w:t xml:space="preserve"> pandas </w:t>
      </w:r>
      <w:r>
        <w:rPr>
          <w:rFonts w:ascii="Consolas" w:hAnsi="Consolas" w:cs="Courier New"/>
          <w:color w:val="0000FF"/>
          <w:sz w:val="18"/>
          <w:szCs w:val="18"/>
        </w:rPr>
        <w:t>as</w:t>
      </w:r>
      <w:r>
        <w:rPr>
          <w:rFonts w:ascii="Consolas" w:hAnsi="Consolas" w:cs="Courier New"/>
          <w:color w:val="000000"/>
          <w:sz w:val="18"/>
          <w:szCs w:val="18"/>
        </w:rPr>
        <w:t xml:space="preserve"> pd</w:t>
      </w:r>
    </w:p>
    <w:p w14:paraId="6F25EB9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FF"/>
          <w:sz w:val="18"/>
          <w:szCs w:val="18"/>
        </w:rPr>
        <w:t>import</w:t>
      </w:r>
      <w:r>
        <w:rPr>
          <w:rFonts w:ascii="Consolas" w:hAnsi="Consolas" w:cs="Courier New"/>
          <w:color w:val="000000"/>
          <w:sz w:val="18"/>
          <w:szCs w:val="18"/>
        </w:rPr>
        <w:t xml:space="preserve"> numpy </w:t>
      </w:r>
      <w:r>
        <w:rPr>
          <w:rFonts w:ascii="Consolas" w:hAnsi="Consolas" w:cs="Courier New"/>
          <w:color w:val="0000FF"/>
          <w:sz w:val="18"/>
          <w:szCs w:val="18"/>
        </w:rPr>
        <w:t>as</w:t>
      </w:r>
      <w:r>
        <w:rPr>
          <w:rFonts w:ascii="Consolas" w:hAnsi="Consolas" w:cs="Courier New"/>
          <w:color w:val="000000"/>
          <w:sz w:val="18"/>
          <w:szCs w:val="18"/>
        </w:rPr>
        <w:t xml:space="preserve"> np</w:t>
      </w:r>
    </w:p>
    <w:p w14:paraId="1CCB6B6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FF"/>
          <w:sz w:val="18"/>
          <w:szCs w:val="18"/>
        </w:rPr>
        <w:t>from</w:t>
      </w:r>
      <w:r>
        <w:rPr>
          <w:rFonts w:ascii="Consolas" w:hAnsi="Consolas" w:cs="Courier New"/>
          <w:color w:val="000000"/>
          <w:sz w:val="18"/>
          <w:szCs w:val="18"/>
        </w:rPr>
        <w:t xml:space="preserve"> </w:t>
      </w:r>
      <w:r>
        <w:rPr>
          <w:rFonts w:ascii="Consolas" w:hAnsi="Consolas" w:cs="Courier New"/>
          <w:color w:val="0000FF"/>
          <w:sz w:val="18"/>
          <w:szCs w:val="18"/>
        </w:rPr>
        <w:t>enum</w:t>
      </w:r>
      <w:r>
        <w:rPr>
          <w:rFonts w:ascii="Consolas" w:hAnsi="Consolas" w:cs="Courier New"/>
          <w:color w:val="000000"/>
          <w:sz w:val="18"/>
          <w:szCs w:val="18"/>
        </w:rPr>
        <w:t xml:space="preserve"> </w:t>
      </w:r>
      <w:r>
        <w:rPr>
          <w:rFonts w:ascii="Consolas" w:hAnsi="Consolas" w:cs="Courier New"/>
          <w:color w:val="0000FF"/>
          <w:sz w:val="18"/>
          <w:szCs w:val="18"/>
        </w:rPr>
        <w:t>import</w:t>
      </w:r>
      <w:r>
        <w:rPr>
          <w:rFonts w:ascii="Consolas" w:hAnsi="Consolas" w:cs="Courier New"/>
          <w:color w:val="000000"/>
          <w:sz w:val="18"/>
          <w:szCs w:val="18"/>
        </w:rPr>
        <w:t xml:space="preserve"> </w:t>
      </w:r>
      <w:r>
        <w:rPr>
          <w:rFonts w:ascii="Consolas" w:hAnsi="Consolas" w:cs="Courier New"/>
          <w:color w:val="2B91AF"/>
          <w:sz w:val="18"/>
          <w:szCs w:val="18"/>
        </w:rPr>
        <w:t>Enum</w:t>
      </w:r>
    </w:p>
    <w:p w14:paraId="42E411C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FF"/>
          <w:sz w:val="18"/>
          <w:szCs w:val="18"/>
        </w:rPr>
        <w:t>from</w:t>
      </w:r>
      <w:r>
        <w:rPr>
          <w:rFonts w:ascii="Consolas" w:hAnsi="Consolas" w:cs="Courier New"/>
          <w:color w:val="000000"/>
          <w:sz w:val="18"/>
          <w:szCs w:val="18"/>
        </w:rPr>
        <w:t xml:space="preserve"> scipy.optimize </w:t>
      </w:r>
      <w:r>
        <w:rPr>
          <w:rFonts w:ascii="Consolas" w:hAnsi="Consolas" w:cs="Courier New"/>
          <w:color w:val="0000FF"/>
          <w:sz w:val="18"/>
          <w:szCs w:val="18"/>
        </w:rPr>
        <w:t>import</w:t>
      </w:r>
      <w:r>
        <w:rPr>
          <w:rFonts w:ascii="Consolas" w:hAnsi="Consolas" w:cs="Courier New"/>
          <w:color w:val="000000"/>
          <w:sz w:val="18"/>
          <w:szCs w:val="18"/>
        </w:rPr>
        <w:t xml:space="preserve"> minimize, </w:t>
      </w:r>
      <w:r>
        <w:rPr>
          <w:rFonts w:ascii="Consolas" w:hAnsi="Consolas" w:cs="Courier New"/>
          <w:color w:val="2B91AF"/>
          <w:sz w:val="18"/>
          <w:szCs w:val="18"/>
        </w:rPr>
        <w:t>Bounds</w:t>
      </w:r>
    </w:p>
    <w:p w14:paraId="428AE47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FF"/>
          <w:sz w:val="18"/>
          <w:szCs w:val="18"/>
        </w:rPr>
        <w:t>from</w:t>
      </w:r>
      <w:r>
        <w:rPr>
          <w:rFonts w:ascii="Consolas" w:hAnsi="Consolas" w:cs="Courier New"/>
          <w:color w:val="000000"/>
          <w:sz w:val="18"/>
          <w:szCs w:val="18"/>
        </w:rPr>
        <w:t xml:space="preserve"> numpy.typing </w:t>
      </w:r>
      <w:r>
        <w:rPr>
          <w:rFonts w:ascii="Consolas" w:hAnsi="Consolas" w:cs="Courier New"/>
          <w:color w:val="0000FF"/>
          <w:sz w:val="18"/>
          <w:szCs w:val="18"/>
        </w:rPr>
        <w:t>import</w:t>
      </w:r>
      <w:r>
        <w:rPr>
          <w:rFonts w:ascii="Consolas" w:hAnsi="Consolas" w:cs="Courier New"/>
          <w:color w:val="000000"/>
          <w:sz w:val="18"/>
          <w:szCs w:val="18"/>
        </w:rPr>
        <w:t xml:space="preserve"> </w:t>
      </w:r>
      <w:r>
        <w:rPr>
          <w:rFonts w:ascii="Consolas" w:hAnsi="Consolas" w:cs="Courier New"/>
          <w:color w:val="2B91AF"/>
          <w:sz w:val="18"/>
          <w:szCs w:val="18"/>
        </w:rPr>
        <w:t>NDArray</w:t>
      </w:r>
    </w:p>
    <w:p w14:paraId="656ACB7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FF"/>
          <w:sz w:val="18"/>
          <w:szCs w:val="18"/>
        </w:rPr>
        <w:t>from</w:t>
      </w:r>
      <w:r>
        <w:rPr>
          <w:rFonts w:ascii="Consolas" w:hAnsi="Consolas" w:cs="Courier New"/>
          <w:color w:val="000000"/>
          <w:sz w:val="18"/>
          <w:szCs w:val="18"/>
        </w:rPr>
        <w:t xml:space="preserve"> dataclasses </w:t>
      </w:r>
      <w:r>
        <w:rPr>
          <w:rFonts w:ascii="Consolas" w:hAnsi="Consolas" w:cs="Courier New"/>
          <w:color w:val="0000FF"/>
          <w:sz w:val="18"/>
          <w:szCs w:val="18"/>
        </w:rPr>
        <w:t>import</w:t>
      </w:r>
      <w:r>
        <w:rPr>
          <w:rFonts w:ascii="Consolas" w:hAnsi="Consolas" w:cs="Courier New"/>
          <w:color w:val="000000"/>
          <w:sz w:val="18"/>
          <w:szCs w:val="18"/>
        </w:rPr>
        <w:t xml:space="preserve"> dataclass</w:t>
      </w:r>
    </w:p>
    <w:p w14:paraId="4D0D980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FF"/>
          <w:sz w:val="18"/>
          <w:szCs w:val="18"/>
        </w:rPr>
        <w:t>from</w:t>
      </w:r>
      <w:r>
        <w:rPr>
          <w:rFonts w:ascii="Consolas" w:hAnsi="Consolas" w:cs="Courier New"/>
          <w:color w:val="000000"/>
          <w:sz w:val="18"/>
          <w:szCs w:val="18"/>
        </w:rPr>
        <w:t xml:space="preserve"> typing </w:t>
      </w:r>
      <w:r>
        <w:rPr>
          <w:rFonts w:ascii="Consolas" w:hAnsi="Consolas" w:cs="Courier New"/>
          <w:color w:val="0000FF"/>
          <w:sz w:val="18"/>
          <w:szCs w:val="18"/>
        </w:rPr>
        <w:t>import</w:t>
      </w:r>
      <w:r>
        <w:rPr>
          <w:rFonts w:ascii="Consolas" w:hAnsi="Consolas" w:cs="Courier New"/>
          <w:color w:val="000000"/>
          <w:sz w:val="18"/>
          <w:szCs w:val="18"/>
        </w:rPr>
        <w:t xml:space="preserve"> </w:t>
      </w:r>
      <w:r>
        <w:rPr>
          <w:rFonts w:ascii="Consolas" w:hAnsi="Consolas" w:cs="Courier New"/>
          <w:color w:val="2B91AF"/>
          <w:sz w:val="18"/>
          <w:szCs w:val="18"/>
        </w:rPr>
        <w:t>List</w:t>
      </w:r>
      <w:r>
        <w:rPr>
          <w:rFonts w:ascii="Consolas" w:hAnsi="Consolas" w:cs="Courier New"/>
          <w:color w:val="000000"/>
          <w:sz w:val="18"/>
          <w:szCs w:val="18"/>
        </w:rPr>
        <w:t xml:space="preserve">, </w:t>
      </w:r>
      <w:r>
        <w:rPr>
          <w:rFonts w:ascii="Consolas" w:hAnsi="Consolas" w:cs="Courier New"/>
          <w:color w:val="2B91AF"/>
          <w:sz w:val="18"/>
          <w:szCs w:val="18"/>
        </w:rPr>
        <w:t>Tuple</w:t>
      </w:r>
      <w:r>
        <w:rPr>
          <w:rFonts w:ascii="Consolas" w:hAnsi="Consolas" w:cs="Courier New"/>
          <w:color w:val="000000"/>
          <w:sz w:val="18"/>
          <w:szCs w:val="18"/>
        </w:rPr>
        <w:t xml:space="preserve">, </w:t>
      </w:r>
      <w:r>
        <w:rPr>
          <w:rFonts w:ascii="Consolas" w:hAnsi="Consolas" w:cs="Courier New"/>
          <w:color w:val="2B91AF"/>
          <w:sz w:val="18"/>
          <w:szCs w:val="18"/>
        </w:rPr>
        <w:t>Callable</w:t>
      </w:r>
      <w:r>
        <w:rPr>
          <w:rFonts w:ascii="Consolas" w:hAnsi="Consolas" w:cs="Courier New"/>
          <w:color w:val="000000"/>
          <w:sz w:val="18"/>
          <w:szCs w:val="18"/>
        </w:rPr>
        <w:t xml:space="preserve">, </w:t>
      </w:r>
      <w:r>
        <w:rPr>
          <w:rFonts w:ascii="Consolas" w:hAnsi="Consolas" w:cs="Courier New"/>
          <w:color w:val="2B91AF"/>
          <w:sz w:val="18"/>
          <w:szCs w:val="18"/>
        </w:rPr>
        <w:t>Any</w:t>
      </w:r>
      <w:r>
        <w:rPr>
          <w:rFonts w:ascii="Consolas" w:hAnsi="Consolas" w:cs="Courier New"/>
          <w:color w:val="000000"/>
          <w:sz w:val="18"/>
          <w:szCs w:val="18"/>
        </w:rPr>
        <w:t xml:space="preserve">, </w:t>
      </w:r>
      <w:r>
        <w:rPr>
          <w:rFonts w:ascii="Consolas" w:hAnsi="Consolas" w:cs="Courier New"/>
          <w:color w:val="2B91AF"/>
          <w:sz w:val="18"/>
          <w:szCs w:val="18"/>
        </w:rPr>
        <w:t>Dict</w:t>
      </w:r>
    </w:p>
    <w:p w14:paraId="1D8F57E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10. </w:t>
      </w:r>
      <w:r>
        <w:rPr>
          <w:rFonts w:ascii="Consolas" w:hAnsi="Consolas" w:cs="Courier New"/>
          <w:color w:val="0000FF"/>
          <w:sz w:val="18"/>
          <w:szCs w:val="18"/>
        </w:rPr>
        <w:t>from</w:t>
      </w:r>
      <w:r>
        <w:rPr>
          <w:rFonts w:ascii="Consolas" w:hAnsi="Consolas" w:cs="Courier New"/>
          <w:color w:val="000000"/>
          <w:sz w:val="18"/>
          <w:szCs w:val="18"/>
        </w:rPr>
        <w:t xml:space="preserve"> matplotlib.axes </w:t>
      </w:r>
      <w:r>
        <w:rPr>
          <w:rFonts w:ascii="Consolas" w:hAnsi="Consolas" w:cs="Courier New"/>
          <w:color w:val="0000FF"/>
          <w:sz w:val="18"/>
          <w:szCs w:val="18"/>
        </w:rPr>
        <w:t>import</w:t>
      </w:r>
      <w:r>
        <w:rPr>
          <w:rFonts w:ascii="Consolas" w:hAnsi="Consolas" w:cs="Courier New"/>
          <w:color w:val="000000"/>
          <w:sz w:val="18"/>
          <w:szCs w:val="18"/>
        </w:rPr>
        <w:t xml:space="preserve"> </w:t>
      </w:r>
      <w:r>
        <w:rPr>
          <w:rFonts w:ascii="Consolas" w:hAnsi="Consolas" w:cs="Courier New"/>
          <w:color w:val="2B91AF"/>
          <w:sz w:val="18"/>
          <w:szCs w:val="18"/>
        </w:rPr>
        <w:t>Axes</w:t>
      </w:r>
    </w:p>
    <w:p w14:paraId="1F2B4A2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11. </w:t>
      </w:r>
      <w:r>
        <w:rPr>
          <w:rFonts w:ascii="Consolas" w:hAnsi="Consolas" w:cs="Courier New"/>
          <w:color w:val="0000FF"/>
          <w:sz w:val="18"/>
          <w:szCs w:val="18"/>
        </w:rPr>
        <w:t>from</w:t>
      </w:r>
      <w:r>
        <w:rPr>
          <w:rFonts w:ascii="Consolas" w:hAnsi="Consolas" w:cs="Courier New"/>
          <w:color w:val="000000"/>
          <w:sz w:val="18"/>
          <w:szCs w:val="18"/>
        </w:rPr>
        <w:t xml:space="preserve"> matplotlib.lines </w:t>
      </w:r>
      <w:r>
        <w:rPr>
          <w:rFonts w:ascii="Consolas" w:hAnsi="Consolas" w:cs="Courier New"/>
          <w:color w:val="0000FF"/>
          <w:sz w:val="18"/>
          <w:szCs w:val="18"/>
        </w:rPr>
        <w:t>import</w:t>
      </w:r>
      <w:r>
        <w:rPr>
          <w:rFonts w:ascii="Consolas" w:hAnsi="Consolas" w:cs="Courier New"/>
          <w:color w:val="000000"/>
          <w:sz w:val="18"/>
          <w:szCs w:val="18"/>
        </w:rPr>
        <w:t xml:space="preserve"> </w:t>
      </w:r>
      <w:r>
        <w:rPr>
          <w:rFonts w:ascii="Consolas" w:hAnsi="Consolas" w:cs="Courier New"/>
          <w:color w:val="2B91AF"/>
          <w:sz w:val="18"/>
          <w:szCs w:val="18"/>
        </w:rPr>
        <w:t>Line2D</w:t>
      </w:r>
    </w:p>
    <w:p w14:paraId="5AC9685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12. </w:t>
      </w:r>
      <w:r>
        <w:rPr>
          <w:rFonts w:ascii="Consolas" w:hAnsi="Consolas" w:cs="Courier New"/>
          <w:color w:val="0000FF"/>
          <w:sz w:val="18"/>
          <w:szCs w:val="18"/>
        </w:rPr>
        <w:t>from</w:t>
      </w:r>
      <w:r>
        <w:rPr>
          <w:rFonts w:ascii="Consolas" w:hAnsi="Consolas" w:cs="Courier New"/>
          <w:color w:val="000000"/>
          <w:sz w:val="18"/>
          <w:szCs w:val="18"/>
        </w:rPr>
        <w:t xml:space="preserve"> matplotlib.figure </w:t>
      </w:r>
      <w:r>
        <w:rPr>
          <w:rFonts w:ascii="Consolas" w:hAnsi="Consolas" w:cs="Courier New"/>
          <w:color w:val="0000FF"/>
          <w:sz w:val="18"/>
          <w:szCs w:val="18"/>
        </w:rPr>
        <w:t>import</w:t>
      </w:r>
      <w:r>
        <w:rPr>
          <w:rFonts w:ascii="Consolas" w:hAnsi="Consolas" w:cs="Courier New"/>
          <w:color w:val="000000"/>
          <w:sz w:val="18"/>
          <w:szCs w:val="18"/>
        </w:rPr>
        <w:t xml:space="preserve"> </w:t>
      </w:r>
      <w:r>
        <w:rPr>
          <w:rFonts w:ascii="Consolas" w:hAnsi="Consolas" w:cs="Courier New"/>
          <w:color w:val="2B91AF"/>
          <w:sz w:val="18"/>
          <w:szCs w:val="18"/>
        </w:rPr>
        <w:t>Figure</w:t>
      </w:r>
    </w:p>
    <w:p w14:paraId="7BB533E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13. </w:t>
      </w:r>
      <w:r>
        <w:rPr>
          <w:rFonts w:ascii="Consolas" w:hAnsi="Consolas" w:cs="Courier New"/>
          <w:color w:val="0000FF"/>
          <w:sz w:val="18"/>
          <w:szCs w:val="18"/>
        </w:rPr>
        <w:t>from</w:t>
      </w:r>
      <w:r>
        <w:rPr>
          <w:rFonts w:ascii="Consolas" w:hAnsi="Consolas" w:cs="Courier New"/>
          <w:color w:val="000000"/>
          <w:sz w:val="18"/>
          <w:szCs w:val="18"/>
        </w:rPr>
        <w:t xml:space="preserve"> matplotlib </w:t>
      </w:r>
      <w:r>
        <w:rPr>
          <w:rFonts w:ascii="Consolas" w:hAnsi="Consolas" w:cs="Courier New"/>
          <w:color w:val="0000FF"/>
          <w:sz w:val="18"/>
          <w:szCs w:val="18"/>
        </w:rPr>
        <w:t>import</w:t>
      </w:r>
      <w:r>
        <w:rPr>
          <w:rFonts w:ascii="Consolas" w:hAnsi="Consolas" w:cs="Courier New"/>
          <w:color w:val="000000"/>
          <w:sz w:val="18"/>
          <w:szCs w:val="18"/>
        </w:rPr>
        <w:t xml:space="preserve"> pyplot </w:t>
      </w:r>
      <w:r>
        <w:rPr>
          <w:rFonts w:ascii="Consolas" w:hAnsi="Consolas" w:cs="Courier New"/>
          <w:color w:val="0000FF"/>
          <w:sz w:val="18"/>
          <w:szCs w:val="18"/>
        </w:rPr>
        <w:t>as</w:t>
      </w:r>
      <w:r>
        <w:rPr>
          <w:rFonts w:ascii="Consolas" w:hAnsi="Consolas" w:cs="Courier New"/>
          <w:color w:val="000000"/>
          <w:sz w:val="18"/>
          <w:szCs w:val="18"/>
        </w:rPr>
        <w:t xml:space="preserve"> plt</w:t>
      </w:r>
    </w:p>
    <w:p w14:paraId="71947A9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14. </w:t>
      </w:r>
      <w:r>
        <w:rPr>
          <w:rFonts w:ascii="Consolas" w:hAnsi="Consolas" w:cs="Courier New"/>
          <w:color w:val="0000FF"/>
          <w:sz w:val="18"/>
          <w:szCs w:val="18"/>
        </w:rPr>
        <w:t>import</w:t>
      </w:r>
      <w:r>
        <w:rPr>
          <w:rFonts w:ascii="Consolas" w:hAnsi="Consolas" w:cs="Courier New"/>
          <w:color w:val="000000"/>
          <w:sz w:val="18"/>
          <w:szCs w:val="18"/>
        </w:rPr>
        <w:t xml:space="preserve"> pickle</w:t>
      </w:r>
    </w:p>
    <w:p w14:paraId="682F8E5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15. </w:t>
      </w:r>
      <w:r>
        <w:rPr>
          <w:rFonts w:ascii="Consolas" w:hAnsi="Consolas" w:cs="Courier New"/>
          <w:color w:val="008000"/>
          <w:sz w:val="18"/>
          <w:szCs w:val="18"/>
        </w:rPr>
        <w:t># from time import time</w:t>
      </w:r>
    </w:p>
    <w:p w14:paraId="0375060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16. </w:t>
      </w:r>
      <w:r>
        <w:rPr>
          <w:rFonts w:ascii="Consolas" w:hAnsi="Consolas" w:cs="Courier New"/>
          <w:color w:val="000000"/>
          <w:sz w:val="18"/>
          <w:szCs w:val="18"/>
        </w:rPr>
        <w:t> </w:t>
      </w:r>
    </w:p>
    <w:p w14:paraId="3B74697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17. </w:t>
      </w:r>
      <w:r>
        <w:rPr>
          <w:rFonts w:ascii="Consolas" w:hAnsi="Consolas" w:cs="Courier New"/>
          <w:color w:val="000000"/>
          <w:sz w:val="18"/>
          <w:szCs w:val="18"/>
        </w:rPr>
        <w:t> </w:t>
      </w:r>
    </w:p>
    <w:p w14:paraId="7BFF0C4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18. </w:t>
      </w:r>
      <w:r>
        <w:rPr>
          <w:rFonts w:ascii="Consolas" w:hAnsi="Consolas" w:cs="Courier New"/>
          <w:color w:val="008000"/>
          <w:sz w:val="18"/>
          <w:szCs w:val="18"/>
        </w:rPr>
        <w:t># ---------- Classes -------------</w:t>
      </w:r>
    </w:p>
    <w:p w14:paraId="0286673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19. </w:t>
      </w:r>
      <w:r>
        <w:rPr>
          <w:rFonts w:ascii="Consolas" w:hAnsi="Consolas" w:cs="Courier New"/>
          <w:color w:val="006666"/>
          <w:sz w:val="18"/>
          <w:szCs w:val="18"/>
        </w:rPr>
        <w:t>@dataclass</w:t>
      </w:r>
    </w:p>
    <w:p w14:paraId="7932930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20. </w:t>
      </w:r>
      <w:r>
        <w:rPr>
          <w:rFonts w:ascii="Consolas" w:hAnsi="Consolas" w:cs="Courier New"/>
          <w:color w:val="0000FF"/>
          <w:sz w:val="18"/>
          <w:szCs w:val="18"/>
        </w:rPr>
        <w:t>class</w:t>
      </w:r>
      <w:r>
        <w:rPr>
          <w:rFonts w:ascii="Consolas" w:hAnsi="Consolas" w:cs="Courier New"/>
          <w:color w:val="000000"/>
          <w:sz w:val="18"/>
          <w:szCs w:val="18"/>
        </w:rPr>
        <w:t xml:space="preserve"> MAT8():</w:t>
      </w:r>
    </w:p>
    <w:p w14:paraId="243E680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21. </w:t>
      </w:r>
      <w:r>
        <w:rPr>
          <w:rFonts w:ascii="Consolas" w:hAnsi="Consolas" w:cs="Courier New"/>
          <w:color w:val="000000"/>
          <w:sz w:val="18"/>
          <w:szCs w:val="18"/>
        </w:rPr>
        <w:t xml:space="preserve">    </w:t>
      </w:r>
      <w:r>
        <w:rPr>
          <w:rFonts w:ascii="Consolas" w:hAnsi="Consolas" w:cs="Courier New"/>
          <w:color w:val="A31515"/>
          <w:sz w:val="18"/>
          <w:szCs w:val="18"/>
        </w:rPr>
        <w:t>'''A MAT8 class which contains all the information of a MAT8 orthotropic material bulk data entry in optistruct'''</w:t>
      </w:r>
    </w:p>
    <w:p w14:paraId="0929BD39" w14:textId="77777777" w:rsidR="00175CBF" w:rsidRPr="00B82642"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lang w:val="de-DE"/>
        </w:rPr>
      </w:pPr>
      <w:r>
        <w:rPr>
          <w:rFonts w:ascii="Consolas" w:hAnsi="Consolas" w:cs="Courier New"/>
          <w:sz w:val="18"/>
          <w:szCs w:val="18"/>
        </w:rPr>
        <w:t xml:space="preserve"> </w:t>
      </w:r>
      <w:r w:rsidRPr="00B82642">
        <w:rPr>
          <w:rFonts w:ascii="Consolas" w:hAnsi="Consolas" w:cs="Courier New"/>
          <w:sz w:val="18"/>
          <w:szCs w:val="18"/>
          <w:lang w:val="de-DE"/>
        </w:rPr>
        <w:t xml:space="preserve">22. </w:t>
      </w:r>
      <w:r w:rsidRPr="00B82642">
        <w:rPr>
          <w:rFonts w:ascii="Consolas" w:hAnsi="Consolas" w:cs="Courier New"/>
          <w:color w:val="000000"/>
          <w:sz w:val="18"/>
          <w:szCs w:val="18"/>
          <w:lang w:val="de-DE"/>
        </w:rPr>
        <w:t xml:space="preserve">    </w:t>
      </w:r>
      <w:r w:rsidRPr="00B82642">
        <w:rPr>
          <w:rFonts w:ascii="Consolas" w:hAnsi="Consolas" w:cs="Courier New"/>
          <w:color w:val="2B91AF"/>
          <w:sz w:val="18"/>
          <w:szCs w:val="18"/>
          <w:lang w:val="de-DE"/>
        </w:rPr>
        <w:t>LineIndex</w:t>
      </w:r>
      <w:r w:rsidRPr="00B82642">
        <w:rPr>
          <w:rFonts w:ascii="Consolas" w:hAnsi="Consolas" w:cs="Courier New"/>
          <w:color w:val="000000"/>
          <w:sz w:val="18"/>
          <w:szCs w:val="18"/>
          <w:lang w:val="de-DE"/>
        </w:rPr>
        <w:t xml:space="preserve">: </w:t>
      </w:r>
      <w:r w:rsidRPr="00B82642">
        <w:rPr>
          <w:rFonts w:ascii="Consolas" w:hAnsi="Consolas" w:cs="Courier New"/>
          <w:color w:val="0000FF"/>
          <w:sz w:val="18"/>
          <w:szCs w:val="18"/>
          <w:lang w:val="de-DE"/>
        </w:rPr>
        <w:t>int</w:t>
      </w:r>
    </w:p>
    <w:p w14:paraId="214CDDAB" w14:textId="77777777" w:rsidR="00175CBF" w:rsidRPr="00B82642"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lang w:val="de-DE"/>
        </w:rPr>
      </w:pPr>
      <w:r w:rsidRPr="00B82642">
        <w:rPr>
          <w:rFonts w:ascii="Consolas" w:hAnsi="Consolas" w:cs="Courier New"/>
          <w:sz w:val="18"/>
          <w:szCs w:val="18"/>
          <w:lang w:val="de-DE"/>
        </w:rPr>
        <w:t xml:space="preserve"> 23. </w:t>
      </w:r>
      <w:r w:rsidRPr="00B82642">
        <w:rPr>
          <w:rFonts w:ascii="Consolas" w:hAnsi="Consolas" w:cs="Courier New"/>
          <w:color w:val="000000"/>
          <w:sz w:val="18"/>
          <w:szCs w:val="18"/>
          <w:lang w:val="de-DE"/>
        </w:rPr>
        <w:t xml:space="preserve">    MID: </w:t>
      </w:r>
      <w:r w:rsidRPr="00B82642">
        <w:rPr>
          <w:rFonts w:ascii="Consolas" w:hAnsi="Consolas" w:cs="Courier New"/>
          <w:color w:val="0000FF"/>
          <w:sz w:val="18"/>
          <w:szCs w:val="18"/>
          <w:lang w:val="de-DE"/>
        </w:rPr>
        <w:t>int</w:t>
      </w:r>
    </w:p>
    <w:p w14:paraId="1CE0B82C" w14:textId="77777777" w:rsidR="00175CBF" w:rsidRPr="00B82642"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lang w:val="de-DE"/>
        </w:rPr>
      </w:pPr>
      <w:r w:rsidRPr="00B82642">
        <w:rPr>
          <w:rFonts w:ascii="Consolas" w:hAnsi="Consolas" w:cs="Courier New"/>
          <w:sz w:val="18"/>
          <w:szCs w:val="18"/>
          <w:lang w:val="de-DE"/>
        </w:rPr>
        <w:t xml:space="preserve"> 24. </w:t>
      </w:r>
      <w:r w:rsidRPr="00B82642">
        <w:rPr>
          <w:rFonts w:ascii="Consolas" w:hAnsi="Consolas" w:cs="Courier New"/>
          <w:color w:val="000000"/>
          <w:sz w:val="18"/>
          <w:szCs w:val="18"/>
          <w:lang w:val="de-DE"/>
        </w:rPr>
        <w:t xml:space="preserve">    E1: </w:t>
      </w:r>
      <w:r w:rsidRPr="00B82642">
        <w:rPr>
          <w:rFonts w:ascii="Consolas" w:hAnsi="Consolas" w:cs="Courier New"/>
          <w:color w:val="0000FF"/>
          <w:sz w:val="18"/>
          <w:szCs w:val="18"/>
          <w:lang w:val="de-DE"/>
        </w:rPr>
        <w:t>float</w:t>
      </w:r>
    </w:p>
    <w:p w14:paraId="74063BA9" w14:textId="77777777" w:rsidR="00175CBF" w:rsidRPr="00B82642"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lang w:val="de-DE"/>
        </w:rPr>
      </w:pPr>
      <w:r w:rsidRPr="00B82642">
        <w:rPr>
          <w:rFonts w:ascii="Consolas" w:hAnsi="Consolas" w:cs="Courier New"/>
          <w:sz w:val="18"/>
          <w:szCs w:val="18"/>
          <w:lang w:val="de-DE"/>
        </w:rPr>
        <w:t xml:space="preserve"> 25. </w:t>
      </w:r>
      <w:r w:rsidRPr="00B82642">
        <w:rPr>
          <w:rFonts w:ascii="Consolas" w:hAnsi="Consolas" w:cs="Courier New"/>
          <w:color w:val="000000"/>
          <w:sz w:val="18"/>
          <w:szCs w:val="18"/>
          <w:lang w:val="de-DE"/>
        </w:rPr>
        <w:t xml:space="preserve">    E2: </w:t>
      </w:r>
      <w:r w:rsidRPr="00B82642">
        <w:rPr>
          <w:rFonts w:ascii="Consolas" w:hAnsi="Consolas" w:cs="Courier New"/>
          <w:color w:val="0000FF"/>
          <w:sz w:val="18"/>
          <w:szCs w:val="18"/>
          <w:lang w:val="de-DE"/>
        </w:rPr>
        <w:t>float</w:t>
      </w:r>
    </w:p>
    <w:p w14:paraId="2E2BADC5" w14:textId="77777777" w:rsidR="00175CBF" w:rsidRPr="00B82642"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lang w:val="de-DE"/>
        </w:rPr>
      </w:pPr>
      <w:r w:rsidRPr="00B82642">
        <w:rPr>
          <w:rFonts w:ascii="Consolas" w:hAnsi="Consolas" w:cs="Courier New"/>
          <w:sz w:val="18"/>
          <w:szCs w:val="18"/>
          <w:lang w:val="de-DE"/>
        </w:rPr>
        <w:t xml:space="preserve"> 26. </w:t>
      </w:r>
      <w:r w:rsidRPr="00B82642">
        <w:rPr>
          <w:rFonts w:ascii="Consolas" w:hAnsi="Consolas" w:cs="Courier New"/>
          <w:color w:val="000000"/>
          <w:sz w:val="18"/>
          <w:szCs w:val="18"/>
          <w:lang w:val="de-DE"/>
        </w:rPr>
        <w:t xml:space="preserve">    NU12: </w:t>
      </w:r>
      <w:r w:rsidRPr="00B82642">
        <w:rPr>
          <w:rFonts w:ascii="Consolas" w:hAnsi="Consolas" w:cs="Courier New"/>
          <w:color w:val="0000FF"/>
          <w:sz w:val="18"/>
          <w:szCs w:val="18"/>
          <w:lang w:val="de-DE"/>
        </w:rPr>
        <w:t>float</w:t>
      </w:r>
    </w:p>
    <w:p w14:paraId="5CB61D48" w14:textId="77777777" w:rsidR="00175CBF" w:rsidRPr="00B82642"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lang w:val="de-DE"/>
        </w:rPr>
      </w:pPr>
      <w:r w:rsidRPr="00B82642">
        <w:rPr>
          <w:rFonts w:ascii="Consolas" w:hAnsi="Consolas" w:cs="Courier New"/>
          <w:sz w:val="18"/>
          <w:szCs w:val="18"/>
          <w:lang w:val="de-DE"/>
        </w:rPr>
        <w:t xml:space="preserve"> 27. </w:t>
      </w:r>
      <w:r w:rsidRPr="00B82642">
        <w:rPr>
          <w:rFonts w:ascii="Consolas" w:hAnsi="Consolas" w:cs="Courier New"/>
          <w:color w:val="000000"/>
          <w:sz w:val="18"/>
          <w:szCs w:val="18"/>
          <w:lang w:val="de-DE"/>
        </w:rPr>
        <w:t xml:space="preserve">    G12: </w:t>
      </w:r>
      <w:r w:rsidRPr="00B82642">
        <w:rPr>
          <w:rFonts w:ascii="Consolas" w:hAnsi="Consolas" w:cs="Courier New"/>
          <w:color w:val="0000FF"/>
          <w:sz w:val="18"/>
          <w:szCs w:val="18"/>
          <w:lang w:val="de-DE"/>
        </w:rPr>
        <w:t>float</w:t>
      </w:r>
    </w:p>
    <w:p w14:paraId="518E2E45" w14:textId="77777777" w:rsidR="00175CBF" w:rsidRPr="00B82642"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lang w:val="de-DE"/>
        </w:rPr>
      </w:pPr>
      <w:r w:rsidRPr="00B82642">
        <w:rPr>
          <w:rFonts w:ascii="Consolas" w:hAnsi="Consolas" w:cs="Courier New"/>
          <w:sz w:val="18"/>
          <w:szCs w:val="18"/>
          <w:lang w:val="de-DE"/>
        </w:rPr>
        <w:t xml:space="preserve"> 28. </w:t>
      </w:r>
      <w:r w:rsidRPr="00B82642">
        <w:rPr>
          <w:rFonts w:ascii="Consolas" w:hAnsi="Consolas" w:cs="Courier New"/>
          <w:color w:val="000000"/>
          <w:sz w:val="18"/>
          <w:szCs w:val="18"/>
          <w:lang w:val="de-DE"/>
        </w:rPr>
        <w:t xml:space="preserve">    G1Z: str</w:t>
      </w:r>
    </w:p>
    <w:p w14:paraId="5691E21C" w14:textId="77777777" w:rsidR="00175CBF" w:rsidRPr="00B82642"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lang w:val="de-DE"/>
        </w:rPr>
      </w:pPr>
      <w:r w:rsidRPr="00B82642">
        <w:rPr>
          <w:rFonts w:ascii="Consolas" w:hAnsi="Consolas" w:cs="Courier New"/>
          <w:sz w:val="18"/>
          <w:szCs w:val="18"/>
          <w:lang w:val="de-DE"/>
        </w:rPr>
        <w:t xml:space="preserve"> 29. </w:t>
      </w:r>
      <w:r w:rsidRPr="00B82642">
        <w:rPr>
          <w:rFonts w:ascii="Consolas" w:hAnsi="Consolas" w:cs="Courier New"/>
          <w:color w:val="000000"/>
          <w:sz w:val="18"/>
          <w:szCs w:val="18"/>
          <w:lang w:val="de-DE"/>
        </w:rPr>
        <w:t xml:space="preserve">    G2Z: str</w:t>
      </w:r>
    </w:p>
    <w:p w14:paraId="359C2C3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sidRPr="00B82642">
        <w:rPr>
          <w:rFonts w:ascii="Consolas" w:hAnsi="Consolas" w:cs="Courier New"/>
          <w:sz w:val="18"/>
          <w:szCs w:val="18"/>
          <w:lang w:val="de-DE"/>
        </w:rPr>
        <w:t xml:space="preserve"> </w:t>
      </w:r>
      <w:r>
        <w:rPr>
          <w:rFonts w:ascii="Consolas" w:hAnsi="Consolas" w:cs="Courier New"/>
          <w:sz w:val="18"/>
          <w:szCs w:val="18"/>
        </w:rPr>
        <w:t xml:space="preserve">30. </w:t>
      </w:r>
      <w:r>
        <w:rPr>
          <w:rFonts w:ascii="Consolas" w:hAnsi="Consolas" w:cs="Courier New"/>
          <w:color w:val="000000"/>
          <w:sz w:val="18"/>
          <w:szCs w:val="18"/>
        </w:rPr>
        <w:t xml:space="preserve">    RHO: </w:t>
      </w:r>
      <w:r>
        <w:rPr>
          <w:rFonts w:ascii="Consolas" w:hAnsi="Consolas" w:cs="Courier New"/>
          <w:color w:val="0000FF"/>
          <w:sz w:val="18"/>
          <w:szCs w:val="18"/>
        </w:rPr>
        <w:t>float</w:t>
      </w:r>
    </w:p>
    <w:p w14:paraId="4359A80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31. </w:t>
      </w:r>
      <w:r>
        <w:rPr>
          <w:rFonts w:ascii="Consolas" w:hAnsi="Consolas" w:cs="Courier New"/>
          <w:color w:val="000000"/>
          <w:sz w:val="18"/>
          <w:szCs w:val="18"/>
        </w:rPr>
        <w:t> </w:t>
      </w:r>
    </w:p>
    <w:p w14:paraId="618FF12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32.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to_string(</w:t>
      </w:r>
      <w:r>
        <w:rPr>
          <w:rFonts w:ascii="Consolas" w:hAnsi="Consolas" w:cs="Courier New"/>
          <w:color w:val="0000FF"/>
          <w:sz w:val="18"/>
          <w:szCs w:val="18"/>
        </w:rPr>
        <w:t>self</w:t>
      </w:r>
      <w:r>
        <w:rPr>
          <w:rFonts w:ascii="Consolas" w:hAnsi="Consolas" w:cs="Courier New"/>
          <w:color w:val="000000"/>
          <w:sz w:val="18"/>
          <w:szCs w:val="18"/>
        </w:rPr>
        <w:t>) -&gt; str:</w:t>
      </w:r>
    </w:p>
    <w:p w14:paraId="6A23527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33. </w:t>
      </w:r>
      <w:r>
        <w:rPr>
          <w:rFonts w:ascii="Consolas" w:hAnsi="Consolas" w:cs="Courier New"/>
          <w:color w:val="000000"/>
          <w:sz w:val="18"/>
          <w:szCs w:val="18"/>
        </w:rPr>
        <w:t xml:space="preserve">        </w:t>
      </w:r>
      <w:r>
        <w:rPr>
          <w:rFonts w:ascii="Consolas" w:hAnsi="Consolas" w:cs="Courier New"/>
          <w:color w:val="A31515"/>
          <w:sz w:val="18"/>
          <w:szCs w:val="18"/>
        </w:rPr>
        <w:t>''' This methods returns the information contained in the class in a string format identical to the one found in a .fem input file'''</w:t>
      </w:r>
    </w:p>
    <w:p w14:paraId="68205FC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34. </w:t>
      </w:r>
      <w:r>
        <w:rPr>
          <w:rFonts w:ascii="Consolas" w:hAnsi="Consolas" w:cs="Courier New"/>
          <w:color w:val="000000"/>
          <w:sz w:val="18"/>
          <w:szCs w:val="18"/>
        </w:rPr>
        <w:t xml:space="preserve">        s = f</w:t>
      </w:r>
      <w:r>
        <w:rPr>
          <w:rFonts w:ascii="Consolas" w:hAnsi="Consolas" w:cs="Courier New"/>
          <w:color w:val="A31515"/>
          <w:sz w:val="18"/>
          <w:szCs w:val="18"/>
        </w:rPr>
        <w:t>'MAT8,{self.MID},{self.E1},{self.E2},{self.NU12},{self.G12},{self.G1Z},{self.G2Z},{self.RHO},'</w:t>
      </w:r>
    </w:p>
    <w:p w14:paraId="3D070B0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35.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s</w:t>
      </w:r>
    </w:p>
    <w:p w14:paraId="523E7B5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36. </w:t>
      </w:r>
      <w:r>
        <w:rPr>
          <w:rFonts w:ascii="Consolas" w:hAnsi="Consolas" w:cs="Courier New"/>
          <w:color w:val="000000"/>
          <w:sz w:val="18"/>
          <w:szCs w:val="18"/>
        </w:rPr>
        <w:t xml:space="preserve">    </w:t>
      </w:r>
    </w:p>
    <w:p w14:paraId="420F494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37. </w:t>
      </w:r>
      <w:r>
        <w:rPr>
          <w:rFonts w:ascii="Consolas" w:hAnsi="Consolas" w:cs="Courier New"/>
          <w:color w:val="006666"/>
          <w:sz w:val="18"/>
          <w:szCs w:val="18"/>
        </w:rPr>
        <w:t>@dataclass</w:t>
      </w:r>
    </w:p>
    <w:p w14:paraId="5F7AB58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38. </w:t>
      </w:r>
      <w:r>
        <w:rPr>
          <w:rFonts w:ascii="Consolas" w:hAnsi="Consolas" w:cs="Courier New"/>
          <w:color w:val="0000FF"/>
          <w:sz w:val="18"/>
          <w:szCs w:val="18"/>
        </w:rPr>
        <w:t>class</w:t>
      </w:r>
      <w:r>
        <w:rPr>
          <w:rFonts w:ascii="Consolas" w:hAnsi="Consolas" w:cs="Courier New"/>
          <w:color w:val="000000"/>
          <w:sz w:val="18"/>
          <w:szCs w:val="18"/>
        </w:rPr>
        <w:t xml:space="preserve"> </w:t>
      </w:r>
      <w:r>
        <w:rPr>
          <w:rFonts w:ascii="Consolas" w:hAnsi="Consolas" w:cs="Courier New"/>
          <w:color w:val="2B91AF"/>
          <w:sz w:val="18"/>
          <w:szCs w:val="18"/>
        </w:rPr>
        <w:t>Ply</w:t>
      </w:r>
      <w:r>
        <w:rPr>
          <w:rFonts w:ascii="Consolas" w:hAnsi="Consolas" w:cs="Courier New"/>
          <w:color w:val="000000"/>
          <w:sz w:val="18"/>
          <w:szCs w:val="18"/>
        </w:rPr>
        <w:t>():</w:t>
      </w:r>
    </w:p>
    <w:p w14:paraId="0192F79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39. </w:t>
      </w:r>
      <w:r>
        <w:rPr>
          <w:rFonts w:ascii="Consolas" w:hAnsi="Consolas" w:cs="Courier New"/>
          <w:color w:val="000000"/>
          <w:sz w:val="18"/>
          <w:szCs w:val="18"/>
        </w:rPr>
        <w:t xml:space="preserve">    </w:t>
      </w:r>
      <w:r>
        <w:rPr>
          <w:rFonts w:ascii="Consolas" w:hAnsi="Consolas" w:cs="Courier New"/>
          <w:color w:val="A31515"/>
          <w:sz w:val="18"/>
          <w:szCs w:val="18"/>
        </w:rPr>
        <w:t>'''A Ply class which contains all the information of a Ply of an PCOMP composite shell property bulk data entry in optistruct'''</w:t>
      </w:r>
    </w:p>
    <w:p w14:paraId="7E31969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40. </w:t>
      </w:r>
      <w:r>
        <w:rPr>
          <w:rFonts w:ascii="Consolas" w:hAnsi="Consolas" w:cs="Courier New"/>
          <w:color w:val="000000"/>
          <w:sz w:val="18"/>
          <w:szCs w:val="18"/>
        </w:rPr>
        <w:t xml:space="preserve">    index: </w:t>
      </w:r>
      <w:r>
        <w:rPr>
          <w:rFonts w:ascii="Consolas" w:hAnsi="Consolas" w:cs="Courier New"/>
          <w:color w:val="0000FF"/>
          <w:sz w:val="18"/>
          <w:szCs w:val="18"/>
        </w:rPr>
        <w:t>int</w:t>
      </w:r>
    </w:p>
    <w:p w14:paraId="4F6A781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41. </w:t>
      </w:r>
      <w:r>
        <w:rPr>
          <w:rFonts w:ascii="Consolas" w:hAnsi="Consolas" w:cs="Courier New"/>
          <w:color w:val="000000"/>
          <w:sz w:val="18"/>
          <w:szCs w:val="18"/>
        </w:rPr>
        <w:t xml:space="preserve">    MID: </w:t>
      </w:r>
      <w:r>
        <w:rPr>
          <w:rFonts w:ascii="Consolas" w:hAnsi="Consolas" w:cs="Courier New"/>
          <w:color w:val="0000FF"/>
          <w:sz w:val="18"/>
          <w:szCs w:val="18"/>
        </w:rPr>
        <w:t>int</w:t>
      </w:r>
    </w:p>
    <w:p w14:paraId="428EFFE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42. </w:t>
      </w:r>
      <w:r>
        <w:rPr>
          <w:rFonts w:ascii="Consolas" w:hAnsi="Consolas" w:cs="Courier New"/>
          <w:color w:val="000000"/>
          <w:sz w:val="18"/>
          <w:szCs w:val="18"/>
        </w:rPr>
        <w:t xml:space="preserve">    </w:t>
      </w:r>
      <w:r>
        <w:rPr>
          <w:rFonts w:ascii="Consolas" w:hAnsi="Consolas" w:cs="Courier New"/>
          <w:color w:val="2B91AF"/>
          <w:sz w:val="18"/>
          <w:szCs w:val="18"/>
        </w:rPr>
        <w:t>Thickness</w:t>
      </w:r>
      <w:r>
        <w:rPr>
          <w:rFonts w:ascii="Consolas" w:hAnsi="Consolas" w:cs="Courier New"/>
          <w:color w:val="000000"/>
          <w:sz w:val="18"/>
          <w:szCs w:val="18"/>
        </w:rPr>
        <w:t xml:space="preserve">: </w:t>
      </w:r>
      <w:r>
        <w:rPr>
          <w:rFonts w:ascii="Consolas" w:hAnsi="Consolas" w:cs="Courier New"/>
          <w:color w:val="0000FF"/>
          <w:sz w:val="18"/>
          <w:szCs w:val="18"/>
        </w:rPr>
        <w:t>float</w:t>
      </w:r>
    </w:p>
    <w:p w14:paraId="02FAFA3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43. </w:t>
      </w:r>
      <w:r>
        <w:rPr>
          <w:rFonts w:ascii="Consolas" w:hAnsi="Consolas" w:cs="Courier New"/>
          <w:color w:val="000000"/>
          <w:sz w:val="18"/>
          <w:szCs w:val="18"/>
        </w:rPr>
        <w:t xml:space="preserve">    </w:t>
      </w:r>
      <w:r>
        <w:rPr>
          <w:rFonts w:ascii="Consolas" w:hAnsi="Consolas" w:cs="Courier New"/>
          <w:color w:val="2B91AF"/>
          <w:sz w:val="18"/>
          <w:szCs w:val="18"/>
        </w:rPr>
        <w:t>Theta</w:t>
      </w:r>
      <w:r>
        <w:rPr>
          <w:rFonts w:ascii="Consolas" w:hAnsi="Consolas" w:cs="Courier New"/>
          <w:color w:val="000000"/>
          <w:sz w:val="18"/>
          <w:szCs w:val="18"/>
        </w:rPr>
        <w:t xml:space="preserve">: </w:t>
      </w:r>
      <w:r>
        <w:rPr>
          <w:rFonts w:ascii="Consolas" w:hAnsi="Consolas" w:cs="Courier New"/>
          <w:color w:val="0000FF"/>
          <w:sz w:val="18"/>
          <w:szCs w:val="18"/>
        </w:rPr>
        <w:t>float</w:t>
      </w:r>
    </w:p>
    <w:p w14:paraId="715DA82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44. </w:t>
      </w:r>
      <w:r>
        <w:rPr>
          <w:rFonts w:ascii="Consolas" w:hAnsi="Consolas" w:cs="Courier New"/>
          <w:color w:val="000000"/>
          <w:sz w:val="18"/>
          <w:szCs w:val="18"/>
        </w:rPr>
        <w:t> </w:t>
      </w:r>
    </w:p>
    <w:p w14:paraId="3109E04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45.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to_string(</w:t>
      </w:r>
      <w:r>
        <w:rPr>
          <w:rFonts w:ascii="Consolas" w:hAnsi="Consolas" w:cs="Courier New"/>
          <w:color w:val="0000FF"/>
          <w:sz w:val="18"/>
          <w:szCs w:val="18"/>
        </w:rPr>
        <w:t>self</w:t>
      </w:r>
      <w:r>
        <w:rPr>
          <w:rFonts w:ascii="Consolas" w:hAnsi="Consolas" w:cs="Courier New"/>
          <w:color w:val="000000"/>
          <w:sz w:val="18"/>
          <w:szCs w:val="18"/>
        </w:rPr>
        <w:t xml:space="preserve">, SOUT: str = </w:t>
      </w:r>
      <w:r>
        <w:rPr>
          <w:rFonts w:ascii="Consolas" w:hAnsi="Consolas" w:cs="Courier New"/>
          <w:color w:val="A31515"/>
          <w:sz w:val="18"/>
          <w:szCs w:val="18"/>
        </w:rPr>
        <w:t>'NO'</w:t>
      </w:r>
      <w:r>
        <w:rPr>
          <w:rFonts w:ascii="Consolas" w:hAnsi="Consolas" w:cs="Courier New"/>
          <w:color w:val="000000"/>
          <w:sz w:val="18"/>
          <w:szCs w:val="18"/>
        </w:rPr>
        <w:t>) -&gt; str:</w:t>
      </w:r>
    </w:p>
    <w:p w14:paraId="62ECEB9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46. </w:t>
      </w:r>
      <w:r>
        <w:rPr>
          <w:rFonts w:ascii="Consolas" w:hAnsi="Consolas" w:cs="Courier New"/>
          <w:color w:val="000000"/>
          <w:sz w:val="18"/>
          <w:szCs w:val="18"/>
        </w:rPr>
        <w:t xml:space="preserve">        </w:t>
      </w:r>
      <w:r>
        <w:rPr>
          <w:rFonts w:ascii="Consolas" w:hAnsi="Consolas" w:cs="Courier New"/>
          <w:color w:val="A31515"/>
          <w:sz w:val="18"/>
          <w:szCs w:val="18"/>
        </w:rPr>
        <w:t>''' This methods returns the information contained in the class in a string format identical to the one found in a .fem input file'''</w:t>
      </w:r>
    </w:p>
    <w:p w14:paraId="3617C33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47. </w:t>
      </w:r>
      <w:r>
        <w:rPr>
          <w:rFonts w:ascii="Consolas" w:hAnsi="Consolas" w:cs="Courier New"/>
          <w:color w:val="000000"/>
          <w:sz w:val="18"/>
          <w:szCs w:val="18"/>
        </w:rPr>
        <w:t xml:space="preserve">        s = f</w:t>
      </w:r>
      <w:r>
        <w:rPr>
          <w:rFonts w:ascii="Consolas" w:hAnsi="Consolas" w:cs="Courier New"/>
          <w:color w:val="A31515"/>
          <w:sz w:val="18"/>
          <w:szCs w:val="18"/>
        </w:rPr>
        <w:t>'{self.MID},{self.Thickness},{self.Theta},{SOUT}'</w:t>
      </w:r>
    </w:p>
    <w:p w14:paraId="48AA203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48.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s</w:t>
      </w:r>
    </w:p>
    <w:p w14:paraId="41A330D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49. </w:t>
      </w:r>
      <w:r>
        <w:rPr>
          <w:rFonts w:ascii="Consolas" w:hAnsi="Consolas" w:cs="Courier New"/>
          <w:color w:val="000000"/>
          <w:sz w:val="18"/>
          <w:szCs w:val="18"/>
        </w:rPr>
        <w:t> </w:t>
      </w:r>
    </w:p>
    <w:p w14:paraId="2C95141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lastRenderedPageBreak/>
        <w:t xml:space="preserve"> 50. </w:t>
      </w:r>
      <w:r>
        <w:rPr>
          <w:rFonts w:ascii="Consolas" w:hAnsi="Consolas" w:cs="Courier New"/>
          <w:color w:val="0000FF"/>
          <w:sz w:val="18"/>
          <w:szCs w:val="18"/>
        </w:rPr>
        <w:t>class</w:t>
      </w:r>
      <w:r>
        <w:rPr>
          <w:rFonts w:ascii="Consolas" w:hAnsi="Consolas" w:cs="Courier New"/>
          <w:color w:val="000000"/>
          <w:sz w:val="18"/>
          <w:szCs w:val="18"/>
        </w:rPr>
        <w:t xml:space="preserve"> PCOMP():</w:t>
      </w:r>
    </w:p>
    <w:p w14:paraId="6E30F02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51. </w:t>
      </w:r>
      <w:r>
        <w:rPr>
          <w:rFonts w:ascii="Consolas" w:hAnsi="Consolas" w:cs="Courier New"/>
          <w:color w:val="000000"/>
          <w:sz w:val="18"/>
          <w:szCs w:val="18"/>
        </w:rPr>
        <w:t xml:space="preserve">    </w:t>
      </w:r>
      <w:r>
        <w:rPr>
          <w:rFonts w:ascii="Consolas" w:hAnsi="Consolas" w:cs="Courier New"/>
          <w:color w:val="A31515"/>
          <w:sz w:val="18"/>
          <w:szCs w:val="18"/>
        </w:rPr>
        <w:t>'''A PCOMP class which contains all the information of a Ply of an PCOMP composite shell property bulk data entry in optistruct'''</w:t>
      </w:r>
    </w:p>
    <w:p w14:paraId="667ADA2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52. </w:t>
      </w:r>
      <w:r>
        <w:rPr>
          <w:rFonts w:ascii="Consolas" w:hAnsi="Consolas" w:cs="Courier New"/>
          <w:color w:val="000000"/>
          <w:sz w:val="18"/>
          <w:szCs w:val="18"/>
        </w:rPr>
        <w:t> </w:t>
      </w:r>
    </w:p>
    <w:p w14:paraId="12108C2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53.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__init__(</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Id</w:t>
      </w:r>
      <w:r>
        <w:rPr>
          <w:rFonts w:ascii="Consolas" w:hAnsi="Consolas" w:cs="Courier New"/>
          <w:color w:val="000000"/>
          <w:sz w:val="18"/>
          <w:szCs w:val="18"/>
        </w:rPr>
        <w:t xml:space="preserve">: </w:t>
      </w:r>
      <w:r>
        <w:rPr>
          <w:rFonts w:ascii="Consolas" w:hAnsi="Consolas" w:cs="Courier New"/>
          <w:color w:val="0000FF"/>
          <w:sz w:val="18"/>
          <w:szCs w:val="18"/>
        </w:rPr>
        <w:t>int</w:t>
      </w:r>
      <w:r>
        <w:rPr>
          <w:rFonts w:ascii="Consolas" w:hAnsi="Consolas" w:cs="Courier New"/>
          <w:color w:val="000000"/>
          <w:sz w:val="18"/>
          <w:szCs w:val="18"/>
        </w:rPr>
        <w:t xml:space="preserve">, </w:t>
      </w:r>
      <w:r>
        <w:rPr>
          <w:rFonts w:ascii="Consolas" w:hAnsi="Consolas" w:cs="Courier New"/>
          <w:color w:val="2B91AF"/>
          <w:sz w:val="18"/>
          <w:szCs w:val="18"/>
        </w:rPr>
        <w:t>Plies</w:t>
      </w:r>
      <w:r>
        <w:rPr>
          <w:rFonts w:ascii="Consolas" w:hAnsi="Consolas" w:cs="Courier New"/>
          <w:color w:val="000000"/>
          <w:sz w:val="18"/>
          <w:szCs w:val="18"/>
        </w:rPr>
        <w:t xml:space="preserve">: </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2B91AF"/>
          <w:sz w:val="18"/>
          <w:szCs w:val="18"/>
        </w:rPr>
        <w:t>Ply</w:t>
      </w:r>
      <w:r>
        <w:rPr>
          <w:rFonts w:ascii="Consolas" w:hAnsi="Consolas" w:cs="Courier New"/>
          <w:color w:val="000000"/>
          <w:sz w:val="18"/>
          <w:szCs w:val="18"/>
        </w:rPr>
        <w:t xml:space="preserve">], original_txt_lines: </w:t>
      </w:r>
      <w:r>
        <w:rPr>
          <w:rFonts w:ascii="Consolas" w:hAnsi="Consolas" w:cs="Courier New"/>
          <w:color w:val="2B91AF"/>
          <w:sz w:val="18"/>
          <w:szCs w:val="18"/>
        </w:rPr>
        <w:t>List</w:t>
      </w:r>
      <w:r>
        <w:rPr>
          <w:rFonts w:ascii="Consolas" w:hAnsi="Consolas" w:cs="Courier New"/>
          <w:color w:val="000000"/>
          <w:sz w:val="18"/>
          <w:szCs w:val="18"/>
        </w:rPr>
        <w:t xml:space="preserve">[str], </w:t>
      </w:r>
      <w:r>
        <w:rPr>
          <w:rFonts w:ascii="Consolas" w:hAnsi="Consolas" w:cs="Courier New"/>
          <w:color w:val="2B91AF"/>
          <w:sz w:val="18"/>
          <w:szCs w:val="18"/>
        </w:rPr>
        <w:t>Indeces</w:t>
      </w:r>
      <w:r>
        <w:rPr>
          <w:rFonts w:ascii="Consolas" w:hAnsi="Consolas" w:cs="Courier New"/>
          <w:color w:val="000000"/>
          <w:sz w:val="18"/>
          <w:szCs w:val="18"/>
        </w:rPr>
        <w:t xml:space="preserve">: </w:t>
      </w:r>
      <w:r>
        <w:rPr>
          <w:rFonts w:ascii="Consolas" w:hAnsi="Consolas" w:cs="Courier New"/>
          <w:color w:val="2B91AF"/>
          <w:sz w:val="18"/>
          <w:szCs w:val="18"/>
        </w:rPr>
        <w:t>Tuple</w:t>
      </w:r>
      <w:r>
        <w:rPr>
          <w:rFonts w:ascii="Consolas" w:hAnsi="Consolas" w:cs="Courier New"/>
          <w:color w:val="000000"/>
          <w:sz w:val="18"/>
          <w:szCs w:val="18"/>
        </w:rPr>
        <w:t>[</w:t>
      </w:r>
      <w:r>
        <w:rPr>
          <w:rFonts w:ascii="Consolas" w:hAnsi="Consolas" w:cs="Courier New"/>
          <w:color w:val="0000FF"/>
          <w:sz w:val="18"/>
          <w:szCs w:val="18"/>
        </w:rPr>
        <w:t>int</w:t>
      </w:r>
      <w:r>
        <w:rPr>
          <w:rFonts w:ascii="Consolas" w:hAnsi="Consolas" w:cs="Courier New"/>
          <w:color w:val="000000"/>
          <w:sz w:val="18"/>
          <w:szCs w:val="18"/>
        </w:rPr>
        <w:t>,</w:t>
      </w:r>
      <w:r>
        <w:rPr>
          <w:rFonts w:ascii="Consolas" w:hAnsi="Consolas" w:cs="Courier New"/>
          <w:color w:val="0000FF"/>
          <w:sz w:val="18"/>
          <w:szCs w:val="18"/>
        </w:rPr>
        <w:t>int</w:t>
      </w:r>
      <w:r>
        <w:rPr>
          <w:rFonts w:ascii="Consolas" w:hAnsi="Consolas" w:cs="Courier New"/>
          <w:color w:val="000000"/>
          <w:sz w:val="18"/>
          <w:szCs w:val="18"/>
        </w:rPr>
        <w:t>]):</w:t>
      </w:r>
    </w:p>
    <w:p w14:paraId="1FDD503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54.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_Id</w:t>
      </w:r>
      <w:r>
        <w:rPr>
          <w:rFonts w:ascii="Consolas" w:hAnsi="Consolas" w:cs="Courier New"/>
          <w:color w:val="000000"/>
          <w:sz w:val="18"/>
          <w:szCs w:val="18"/>
        </w:rPr>
        <w:t xml:space="preserve"> = </w:t>
      </w:r>
      <w:r>
        <w:rPr>
          <w:rFonts w:ascii="Consolas" w:hAnsi="Consolas" w:cs="Courier New"/>
          <w:color w:val="2B91AF"/>
          <w:sz w:val="18"/>
          <w:szCs w:val="18"/>
        </w:rPr>
        <w:t>Id</w:t>
      </w:r>
    </w:p>
    <w:p w14:paraId="085A3F1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55.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_Plies</w:t>
      </w:r>
      <w:r>
        <w:rPr>
          <w:rFonts w:ascii="Consolas" w:hAnsi="Consolas" w:cs="Courier New"/>
          <w:color w:val="000000"/>
          <w:sz w:val="18"/>
          <w:szCs w:val="18"/>
        </w:rPr>
        <w:t xml:space="preserve"> = </w:t>
      </w:r>
      <w:r>
        <w:rPr>
          <w:rFonts w:ascii="Consolas" w:hAnsi="Consolas" w:cs="Courier New"/>
          <w:color w:val="2B91AF"/>
          <w:sz w:val="18"/>
          <w:szCs w:val="18"/>
        </w:rPr>
        <w:t>Plies</w:t>
      </w:r>
    </w:p>
    <w:p w14:paraId="093346A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56.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._original_txt_lines = original_txt_lines</w:t>
      </w:r>
    </w:p>
    <w:p w14:paraId="0F2A1A5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57.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_Indeces</w:t>
      </w:r>
      <w:r>
        <w:rPr>
          <w:rFonts w:ascii="Consolas" w:hAnsi="Consolas" w:cs="Courier New"/>
          <w:color w:val="000000"/>
          <w:sz w:val="18"/>
          <w:szCs w:val="18"/>
        </w:rPr>
        <w:t xml:space="preserve"> = </w:t>
      </w:r>
      <w:r>
        <w:rPr>
          <w:rFonts w:ascii="Consolas" w:hAnsi="Consolas" w:cs="Courier New"/>
          <w:color w:val="2B91AF"/>
          <w:sz w:val="18"/>
          <w:szCs w:val="18"/>
        </w:rPr>
        <w:t>Indeces</w:t>
      </w:r>
    </w:p>
    <w:p w14:paraId="5D41FCE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58. </w:t>
      </w:r>
      <w:r>
        <w:rPr>
          <w:rFonts w:ascii="Consolas" w:hAnsi="Consolas" w:cs="Courier New"/>
          <w:color w:val="000000"/>
          <w:sz w:val="18"/>
          <w:szCs w:val="18"/>
        </w:rPr>
        <w:t> </w:t>
      </w:r>
    </w:p>
    <w:p w14:paraId="4790470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59. </w:t>
      </w:r>
      <w:r>
        <w:rPr>
          <w:rFonts w:ascii="Consolas" w:hAnsi="Consolas" w:cs="Courier New"/>
          <w:color w:val="000000"/>
          <w:sz w:val="18"/>
          <w:szCs w:val="18"/>
        </w:rPr>
        <w:t> </w:t>
      </w:r>
    </w:p>
    <w:p w14:paraId="0502470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60. </w:t>
      </w:r>
      <w:r>
        <w:rPr>
          <w:rFonts w:ascii="Consolas" w:hAnsi="Consolas" w:cs="Courier New"/>
          <w:color w:val="000000"/>
          <w:sz w:val="18"/>
          <w:szCs w:val="18"/>
        </w:rPr>
        <w:t xml:space="preserve">    </w:t>
      </w:r>
      <w:r>
        <w:rPr>
          <w:rFonts w:ascii="Consolas" w:hAnsi="Consolas" w:cs="Courier New"/>
          <w:color w:val="008000"/>
          <w:sz w:val="18"/>
          <w:szCs w:val="18"/>
        </w:rPr>
        <w:t>#=============== PROPERTIES =================</w:t>
      </w:r>
    </w:p>
    <w:p w14:paraId="436B2C0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61. </w:t>
      </w:r>
      <w:r>
        <w:rPr>
          <w:rFonts w:ascii="Consolas" w:hAnsi="Consolas" w:cs="Courier New"/>
          <w:color w:val="000000"/>
          <w:sz w:val="18"/>
          <w:szCs w:val="18"/>
        </w:rPr>
        <w:t> </w:t>
      </w:r>
    </w:p>
    <w:p w14:paraId="0184347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62. </w:t>
      </w:r>
      <w:r>
        <w:rPr>
          <w:rFonts w:ascii="Consolas" w:hAnsi="Consolas" w:cs="Courier New"/>
          <w:color w:val="000000"/>
          <w:sz w:val="18"/>
          <w:szCs w:val="18"/>
        </w:rPr>
        <w:t xml:space="preserve">    </w:t>
      </w:r>
      <w:r>
        <w:rPr>
          <w:rFonts w:ascii="Consolas" w:hAnsi="Consolas" w:cs="Courier New"/>
          <w:color w:val="008000"/>
          <w:sz w:val="18"/>
          <w:szCs w:val="18"/>
        </w:rPr>
        <w:t># --------- Id -----------</w:t>
      </w:r>
    </w:p>
    <w:p w14:paraId="47DDE77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63. </w:t>
      </w:r>
      <w:r>
        <w:rPr>
          <w:rFonts w:ascii="Consolas" w:hAnsi="Consolas" w:cs="Courier New"/>
          <w:color w:val="000000"/>
          <w:sz w:val="18"/>
          <w:szCs w:val="18"/>
        </w:rPr>
        <w:t xml:space="preserve">    </w:t>
      </w:r>
      <w:r>
        <w:rPr>
          <w:rFonts w:ascii="Consolas" w:hAnsi="Consolas" w:cs="Courier New"/>
          <w:color w:val="006666"/>
          <w:sz w:val="18"/>
          <w:szCs w:val="18"/>
        </w:rPr>
        <w:t>@property</w:t>
      </w:r>
    </w:p>
    <w:p w14:paraId="2704999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64.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w:t>
      </w:r>
      <w:r>
        <w:rPr>
          <w:rFonts w:ascii="Consolas" w:hAnsi="Consolas" w:cs="Courier New"/>
          <w:color w:val="2B91AF"/>
          <w:sz w:val="18"/>
          <w:szCs w:val="18"/>
        </w:rPr>
        <w:t>Id</w:t>
      </w:r>
      <w:r>
        <w:rPr>
          <w:rFonts w:ascii="Consolas" w:hAnsi="Consolas" w:cs="Courier New"/>
          <w:color w:val="000000"/>
          <w:sz w:val="18"/>
          <w:szCs w:val="18"/>
        </w:rPr>
        <w:t>(</w:t>
      </w:r>
      <w:r>
        <w:rPr>
          <w:rFonts w:ascii="Consolas" w:hAnsi="Consolas" w:cs="Courier New"/>
          <w:color w:val="0000FF"/>
          <w:sz w:val="18"/>
          <w:szCs w:val="18"/>
        </w:rPr>
        <w:t>self</w:t>
      </w:r>
      <w:r>
        <w:rPr>
          <w:rFonts w:ascii="Consolas" w:hAnsi="Consolas" w:cs="Courier New"/>
          <w:color w:val="000000"/>
          <w:sz w:val="18"/>
          <w:szCs w:val="18"/>
        </w:rPr>
        <w:t>):</w:t>
      </w:r>
    </w:p>
    <w:p w14:paraId="76851C5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65.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_Id</w:t>
      </w:r>
    </w:p>
    <w:p w14:paraId="6B9DBB7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66. </w:t>
      </w:r>
      <w:r>
        <w:rPr>
          <w:rFonts w:ascii="Consolas" w:hAnsi="Consolas" w:cs="Courier New"/>
          <w:color w:val="000000"/>
          <w:sz w:val="18"/>
          <w:szCs w:val="18"/>
        </w:rPr>
        <w:t xml:space="preserve">    </w:t>
      </w:r>
    </w:p>
    <w:p w14:paraId="1D2E313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67. </w:t>
      </w:r>
      <w:r>
        <w:rPr>
          <w:rFonts w:ascii="Consolas" w:hAnsi="Consolas" w:cs="Courier New"/>
          <w:color w:val="000000"/>
          <w:sz w:val="18"/>
          <w:szCs w:val="18"/>
        </w:rPr>
        <w:t xml:space="preserve">    </w:t>
      </w:r>
      <w:r>
        <w:rPr>
          <w:rFonts w:ascii="Consolas" w:hAnsi="Consolas" w:cs="Courier New"/>
          <w:color w:val="006666"/>
          <w:sz w:val="18"/>
          <w:szCs w:val="18"/>
        </w:rPr>
        <w:t>@Id</w:t>
      </w:r>
      <w:r>
        <w:rPr>
          <w:rFonts w:ascii="Consolas" w:hAnsi="Consolas" w:cs="Courier New"/>
          <w:color w:val="000000"/>
          <w:sz w:val="18"/>
          <w:szCs w:val="18"/>
        </w:rPr>
        <w:t>.setter</w:t>
      </w:r>
    </w:p>
    <w:p w14:paraId="10236C4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68.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w:t>
      </w:r>
      <w:r>
        <w:rPr>
          <w:rFonts w:ascii="Consolas" w:hAnsi="Consolas" w:cs="Courier New"/>
          <w:color w:val="2B91AF"/>
          <w:sz w:val="18"/>
          <w:szCs w:val="18"/>
        </w:rPr>
        <w:t>Id</w:t>
      </w:r>
      <w:r>
        <w:rPr>
          <w:rFonts w:ascii="Consolas" w:hAnsi="Consolas" w:cs="Courier New"/>
          <w:color w:val="000000"/>
          <w:sz w:val="18"/>
          <w:szCs w:val="18"/>
        </w:rPr>
        <w:t>(</w:t>
      </w:r>
      <w:r>
        <w:rPr>
          <w:rFonts w:ascii="Consolas" w:hAnsi="Consolas" w:cs="Courier New"/>
          <w:color w:val="0000FF"/>
          <w:sz w:val="18"/>
          <w:szCs w:val="18"/>
        </w:rPr>
        <w:t>self</w:t>
      </w:r>
      <w:r>
        <w:rPr>
          <w:rFonts w:ascii="Consolas" w:hAnsi="Consolas" w:cs="Courier New"/>
          <w:color w:val="000000"/>
          <w:sz w:val="18"/>
          <w:szCs w:val="18"/>
        </w:rPr>
        <w:t>, val):</w:t>
      </w:r>
    </w:p>
    <w:p w14:paraId="39FE342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69. </w:t>
      </w:r>
      <w:r>
        <w:rPr>
          <w:rFonts w:ascii="Consolas" w:hAnsi="Consolas" w:cs="Courier New"/>
          <w:color w:val="000000"/>
          <w:sz w:val="18"/>
          <w:szCs w:val="18"/>
        </w:rPr>
        <w:t xml:space="preserve">        </w:t>
      </w:r>
      <w:r>
        <w:rPr>
          <w:rFonts w:ascii="Consolas" w:hAnsi="Consolas" w:cs="Courier New"/>
          <w:color w:val="0000FF"/>
          <w:sz w:val="18"/>
          <w:szCs w:val="18"/>
        </w:rPr>
        <w:t>raise</w:t>
      </w:r>
      <w:r>
        <w:rPr>
          <w:rFonts w:ascii="Consolas" w:hAnsi="Consolas" w:cs="Courier New"/>
          <w:color w:val="000000"/>
          <w:sz w:val="18"/>
          <w:szCs w:val="18"/>
        </w:rPr>
        <w:t xml:space="preserve"> </w:t>
      </w:r>
      <w:r>
        <w:rPr>
          <w:rFonts w:ascii="Consolas" w:hAnsi="Consolas" w:cs="Courier New"/>
          <w:color w:val="2B91AF"/>
          <w:sz w:val="18"/>
          <w:szCs w:val="18"/>
        </w:rPr>
        <w:t>AttributeError</w:t>
      </w:r>
      <w:r>
        <w:rPr>
          <w:rFonts w:ascii="Consolas" w:hAnsi="Consolas" w:cs="Courier New"/>
          <w:color w:val="000000"/>
          <w:sz w:val="18"/>
          <w:szCs w:val="18"/>
        </w:rPr>
        <w:t>(</w:t>
      </w:r>
      <w:r>
        <w:rPr>
          <w:rFonts w:ascii="Consolas" w:hAnsi="Consolas" w:cs="Courier New"/>
          <w:color w:val="A31515"/>
          <w:sz w:val="18"/>
          <w:szCs w:val="18"/>
        </w:rPr>
        <w:t>'Id is immutable and cannot be changed'</w:t>
      </w:r>
      <w:r>
        <w:rPr>
          <w:rFonts w:ascii="Consolas" w:hAnsi="Consolas" w:cs="Courier New"/>
          <w:color w:val="000000"/>
          <w:sz w:val="18"/>
          <w:szCs w:val="18"/>
        </w:rPr>
        <w:t>)</w:t>
      </w:r>
    </w:p>
    <w:p w14:paraId="68231A1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70. </w:t>
      </w:r>
      <w:r>
        <w:rPr>
          <w:rFonts w:ascii="Consolas" w:hAnsi="Consolas" w:cs="Courier New"/>
          <w:color w:val="000000"/>
          <w:sz w:val="18"/>
          <w:szCs w:val="18"/>
        </w:rPr>
        <w:t xml:space="preserve">    </w:t>
      </w:r>
      <w:r>
        <w:rPr>
          <w:rFonts w:ascii="Consolas" w:hAnsi="Consolas" w:cs="Courier New"/>
          <w:color w:val="008000"/>
          <w:sz w:val="18"/>
          <w:szCs w:val="18"/>
        </w:rPr>
        <w:t># --------- // -----------</w:t>
      </w:r>
    </w:p>
    <w:p w14:paraId="25AC324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71. </w:t>
      </w:r>
      <w:r>
        <w:rPr>
          <w:rFonts w:ascii="Consolas" w:hAnsi="Consolas" w:cs="Courier New"/>
          <w:color w:val="000000"/>
          <w:sz w:val="18"/>
          <w:szCs w:val="18"/>
        </w:rPr>
        <w:t xml:space="preserve">    </w:t>
      </w:r>
    </w:p>
    <w:p w14:paraId="5A12A74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72. </w:t>
      </w:r>
      <w:r>
        <w:rPr>
          <w:rFonts w:ascii="Consolas" w:hAnsi="Consolas" w:cs="Courier New"/>
          <w:color w:val="000000"/>
          <w:sz w:val="18"/>
          <w:szCs w:val="18"/>
        </w:rPr>
        <w:t xml:space="preserve">    </w:t>
      </w:r>
      <w:r>
        <w:rPr>
          <w:rFonts w:ascii="Consolas" w:hAnsi="Consolas" w:cs="Courier New"/>
          <w:color w:val="008000"/>
          <w:sz w:val="18"/>
          <w:szCs w:val="18"/>
        </w:rPr>
        <w:t># -------- Plies ---------</w:t>
      </w:r>
    </w:p>
    <w:p w14:paraId="18A88A4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73. </w:t>
      </w:r>
      <w:r>
        <w:rPr>
          <w:rFonts w:ascii="Consolas" w:hAnsi="Consolas" w:cs="Courier New"/>
          <w:color w:val="000000"/>
          <w:sz w:val="18"/>
          <w:szCs w:val="18"/>
        </w:rPr>
        <w:t xml:space="preserve">    </w:t>
      </w:r>
      <w:r>
        <w:rPr>
          <w:rFonts w:ascii="Consolas" w:hAnsi="Consolas" w:cs="Courier New"/>
          <w:color w:val="006666"/>
          <w:sz w:val="18"/>
          <w:szCs w:val="18"/>
        </w:rPr>
        <w:t>@property</w:t>
      </w:r>
    </w:p>
    <w:p w14:paraId="14CD180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74.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w:t>
      </w:r>
      <w:r>
        <w:rPr>
          <w:rFonts w:ascii="Consolas" w:hAnsi="Consolas" w:cs="Courier New"/>
          <w:color w:val="2B91AF"/>
          <w:sz w:val="18"/>
          <w:szCs w:val="18"/>
        </w:rPr>
        <w:t>Plies</w:t>
      </w:r>
      <w:r>
        <w:rPr>
          <w:rFonts w:ascii="Consolas" w:hAnsi="Consolas" w:cs="Courier New"/>
          <w:color w:val="000000"/>
          <w:sz w:val="18"/>
          <w:szCs w:val="18"/>
        </w:rPr>
        <w:t>(</w:t>
      </w:r>
      <w:r>
        <w:rPr>
          <w:rFonts w:ascii="Consolas" w:hAnsi="Consolas" w:cs="Courier New"/>
          <w:color w:val="0000FF"/>
          <w:sz w:val="18"/>
          <w:szCs w:val="18"/>
        </w:rPr>
        <w:t>self</w:t>
      </w:r>
      <w:r>
        <w:rPr>
          <w:rFonts w:ascii="Consolas" w:hAnsi="Consolas" w:cs="Courier New"/>
          <w:color w:val="000000"/>
          <w:sz w:val="18"/>
          <w:szCs w:val="18"/>
        </w:rPr>
        <w:t>):</w:t>
      </w:r>
    </w:p>
    <w:p w14:paraId="1B1F059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75.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_Plies</w:t>
      </w:r>
    </w:p>
    <w:p w14:paraId="1026CEF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76. </w:t>
      </w:r>
      <w:r>
        <w:rPr>
          <w:rFonts w:ascii="Consolas" w:hAnsi="Consolas" w:cs="Courier New"/>
          <w:color w:val="000000"/>
          <w:sz w:val="18"/>
          <w:szCs w:val="18"/>
        </w:rPr>
        <w:t xml:space="preserve">    </w:t>
      </w:r>
    </w:p>
    <w:p w14:paraId="3BDEDAC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77. </w:t>
      </w:r>
      <w:r>
        <w:rPr>
          <w:rFonts w:ascii="Consolas" w:hAnsi="Consolas" w:cs="Courier New"/>
          <w:color w:val="000000"/>
          <w:sz w:val="18"/>
          <w:szCs w:val="18"/>
        </w:rPr>
        <w:t xml:space="preserve">    </w:t>
      </w:r>
      <w:r>
        <w:rPr>
          <w:rFonts w:ascii="Consolas" w:hAnsi="Consolas" w:cs="Courier New"/>
          <w:color w:val="006666"/>
          <w:sz w:val="18"/>
          <w:szCs w:val="18"/>
        </w:rPr>
        <w:t>@Plies</w:t>
      </w:r>
      <w:r>
        <w:rPr>
          <w:rFonts w:ascii="Consolas" w:hAnsi="Consolas" w:cs="Courier New"/>
          <w:color w:val="000000"/>
          <w:sz w:val="18"/>
          <w:szCs w:val="18"/>
        </w:rPr>
        <w:t>.setter</w:t>
      </w:r>
    </w:p>
    <w:p w14:paraId="6F7B161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78.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w:t>
      </w:r>
      <w:r>
        <w:rPr>
          <w:rFonts w:ascii="Consolas" w:hAnsi="Consolas" w:cs="Courier New"/>
          <w:color w:val="2B91AF"/>
          <w:sz w:val="18"/>
          <w:szCs w:val="18"/>
        </w:rPr>
        <w:t>Plies</w:t>
      </w:r>
      <w:r>
        <w:rPr>
          <w:rFonts w:ascii="Consolas" w:hAnsi="Consolas" w:cs="Courier New"/>
          <w:color w:val="000000"/>
          <w:sz w:val="18"/>
          <w:szCs w:val="18"/>
        </w:rPr>
        <w:t>(</w:t>
      </w:r>
      <w:r>
        <w:rPr>
          <w:rFonts w:ascii="Consolas" w:hAnsi="Consolas" w:cs="Courier New"/>
          <w:color w:val="0000FF"/>
          <w:sz w:val="18"/>
          <w:szCs w:val="18"/>
        </w:rPr>
        <w:t>self</w:t>
      </w:r>
      <w:r>
        <w:rPr>
          <w:rFonts w:ascii="Consolas" w:hAnsi="Consolas" w:cs="Courier New"/>
          <w:color w:val="000000"/>
          <w:sz w:val="18"/>
          <w:szCs w:val="18"/>
        </w:rPr>
        <w:t xml:space="preserve">, val: </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2B91AF"/>
          <w:sz w:val="18"/>
          <w:szCs w:val="18"/>
        </w:rPr>
        <w:t>Ply</w:t>
      </w:r>
      <w:r>
        <w:rPr>
          <w:rFonts w:ascii="Consolas" w:hAnsi="Consolas" w:cs="Courier New"/>
          <w:color w:val="000000"/>
          <w:sz w:val="18"/>
          <w:szCs w:val="18"/>
        </w:rPr>
        <w:t>]):</w:t>
      </w:r>
    </w:p>
    <w:p w14:paraId="600AA95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79.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_Plies</w:t>
      </w:r>
      <w:r>
        <w:rPr>
          <w:rFonts w:ascii="Consolas" w:hAnsi="Consolas" w:cs="Courier New"/>
          <w:color w:val="000000"/>
          <w:sz w:val="18"/>
          <w:szCs w:val="18"/>
        </w:rPr>
        <w:t xml:space="preserve"> = val</w:t>
      </w:r>
    </w:p>
    <w:p w14:paraId="140EA78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80. </w:t>
      </w:r>
      <w:r>
        <w:rPr>
          <w:rFonts w:ascii="Consolas" w:hAnsi="Consolas" w:cs="Courier New"/>
          <w:color w:val="000000"/>
          <w:sz w:val="18"/>
          <w:szCs w:val="18"/>
        </w:rPr>
        <w:t xml:space="preserve">    </w:t>
      </w:r>
      <w:r>
        <w:rPr>
          <w:rFonts w:ascii="Consolas" w:hAnsi="Consolas" w:cs="Courier New"/>
          <w:color w:val="008000"/>
          <w:sz w:val="18"/>
          <w:szCs w:val="18"/>
        </w:rPr>
        <w:t># --------- // -----------</w:t>
      </w:r>
    </w:p>
    <w:p w14:paraId="113CA4E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81. </w:t>
      </w:r>
      <w:r>
        <w:rPr>
          <w:rFonts w:ascii="Consolas" w:hAnsi="Consolas" w:cs="Courier New"/>
          <w:color w:val="000000"/>
          <w:sz w:val="18"/>
          <w:szCs w:val="18"/>
        </w:rPr>
        <w:t> </w:t>
      </w:r>
    </w:p>
    <w:p w14:paraId="5E8E1B3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82. </w:t>
      </w:r>
      <w:r>
        <w:rPr>
          <w:rFonts w:ascii="Consolas" w:hAnsi="Consolas" w:cs="Courier New"/>
          <w:color w:val="000000"/>
          <w:sz w:val="18"/>
          <w:szCs w:val="18"/>
        </w:rPr>
        <w:t xml:space="preserve">    </w:t>
      </w:r>
      <w:r>
        <w:rPr>
          <w:rFonts w:ascii="Consolas" w:hAnsi="Consolas" w:cs="Courier New"/>
          <w:color w:val="008000"/>
          <w:sz w:val="18"/>
          <w:szCs w:val="18"/>
        </w:rPr>
        <w:t># --------- Original_txt -----------</w:t>
      </w:r>
    </w:p>
    <w:p w14:paraId="0CB7C24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83. </w:t>
      </w:r>
      <w:r>
        <w:rPr>
          <w:rFonts w:ascii="Consolas" w:hAnsi="Consolas" w:cs="Courier New"/>
          <w:color w:val="000000"/>
          <w:sz w:val="18"/>
          <w:szCs w:val="18"/>
        </w:rPr>
        <w:t xml:space="preserve">    </w:t>
      </w:r>
      <w:r>
        <w:rPr>
          <w:rFonts w:ascii="Consolas" w:hAnsi="Consolas" w:cs="Courier New"/>
          <w:color w:val="006666"/>
          <w:sz w:val="18"/>
          <w:szCs w:val="18"/>
        </w:rPr>
        <w:t>@property</w:t>
      </w:r>
    </w:p>
    <w:p w14:paraId="00A53D2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84.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original_txt_lines(</w:t>
      </w:r>
      <w:r>
        <w:rPr>
          <w:rFonts w:ascii="Consolas" w:hAnsi="Consolas" w:cs="Courier New"/>
          <w:color w:val="0000FF"/>
          <w:sz w:val="18"/>
          <w:szCs w:val="18"/>
        </w:rPr>
        <w:t>self</w:t>
      </w:r>
      <w:r>
        <w:rPr>
          <w:rFonts w:ascii="Consolas" w:hAnsi="Consolas" w:cs="Courier New"/>
          <w:color w:val="000000"/>
          <w:sz w:val="18"/>
          <w:szCs w:val="18"/>
        </w:rPr>
        <w:t>):</w:t>
      </w:r>
    </w:p>
    <w:p w14:paraId="5E285B8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85.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._original_txt_lines</w:t>
      </w:r>
    </w:p>
    <w:p w14:paraId="4D4B6F9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86. </w:t>
      </w:r>
      <w:r>
        <w:rPr>
          <w:rFonts w:ascii="Consolas" w:hAnsi="Consolas" w:cs="Courier New"/>
          <w:color w:val="000000"/>
          <w:sz w:val="18"/>
          <w:szCs w:val="18"/>
        </w:rPr>
        <w:t xml:space="preserve">    </w:t>
      </w:r>
    </w:p>
    <w:p w14:paraId="6205696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87. </w:t>
      </w:r>
      <w:r>
        <w:rPr>
          <w:rFonts w:ascii="Consolas" w:hAnsi="Consolas" w:cs="Courier New"/>
          <w:color w:val="000000"/>
          <w:sz w:val="18"/>
          <w:szCs w:val="18"/>
        </w:rPr>
        <w:t xml:space="preserve">    </w:t>
      </w:r>
      <w:r>
        <w:rPr>
          <w:rFonts w:ascii="Consolas" w:hAnsi="Consolas" w:cs="Courier New"/>
          <w:color w:val="006666"/>
          <w:sz w:val="18"/>
          <w:szCs w:val="18"/>
        </w:rPr>
        <w:t>@original_txt_lines</w:t>
      </w:r>
      <w:r>
        <w:rPr>
          <w:rFonts w:ascii="Consolas" w:hAnsi="Consolas" w:cs="Courier New"/>
          <w:color w:val="000000"/>
          <w:sz w:val="18"/>
          <w:szCs w:val="18"/>
        </w:rPr>
        <w:t>.setter</w:t>
      </w:r>
    </w:p>
    <w:p w14:paraId="04A92A9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88.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original_txt_lines(</w:t>
      </w:r>
      <w:r>
        <w:rPr>
          <w:rFonts w:ascii="Consolas" w:hAnsi="Consolas" w:cs="Courier New"/>
          <w:color w:val="0000FF"/>
          <w:sz w:val="18"/>
          <w:szCs w:val="18"/>
        </w:rPr>
        <w:t>self</w:t>
      </w:r>
      <w:r>
        <w:rPr>
          <w:rFonts w:ascii="Consolas" w:hAnsi="Consolas" w:cs="Courier New"/>
          <w:color w:val="000000"/>
          <w:sz w:val="18"/>
          <w:szCs w:val="18"/>
        </w:rPr>
        <w:t>, val):</w:t>
      </w:r>
    </w:p>
    <w:p w14:paraId="68D4006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89. </w:t>
      </w:r>
      <w:r>
        <w:rPr>
          <w:rFonts w:ascii="Consolas" w:hAnsi="Consolas" w:cs="Courier New"/>
          <w:color w:val="000000"/>
          <w:sz w:val="18"/>
          <w:szCs w:val="18"/>
        </w:rPr>
        <w:t xml:space="preserve">        </w:t>
      </w:r>
      <w:r>
        <w:rPr>
          <w:rFonts w:ascii="Consolas" w:hAnsi="Consolas" w:cs="Courier New"/>
          <w:color w:val="0000FF"/>
          <w:sz w:val="18"/>
          <w:szCs w:val="18"/>
        </w:rPr>
        <w:t>raise</w:t>
      </w:r>
      <w:r>
        <w:rPr>
          <w:rFonts w:ascii="Consolas" w:hAnsi="Consolas" w:cs="Courier New"/>
          <w:color w:val="000000"/>
          <w:sz w:val="18"/>
          <w:szCs w:val="18"/>
        </w:rPr>
        <w:t xml:space="preserve"> </w:t>
      </w:r>
      <w:r>
        <w:rPr>
          <w:rFonts w:ascii="Consolas" w:hAnsi="Consolas" w:cs="Courier New"/>
          <w:color w:val="2B91AF"/>
          <w:sz w:val="18"/>
          <w:szCs w:val="18"/>
        </w:rPr>
        <w:t>AttributeError</w:t>
      </w:r>
      <w:r>
        <w:rPr>
          <w:rFonts w:ascii="Consolas" w:hAnsi="Consolas" w:cs="Courier New"/>
          <w:color w:val="000000"/>
          <w:sz w:val="18"/>
          <w:szCs w:val="18"/>
        </w:rPr>
        <w:t>(</w:t>
      </w:r>
      <w:r>
        <w:rPr>
          <w:rFonts w:ascii="Consolas" w:hAnsi="Consolas" w:cs="Courier New"/>
          <w:color w:val="A31515"/>
          <w:sz w:val="18"/>
          <w:szCs w:val="18"/>
        </w:rPr>
        <w:t>'original_txt_lines is immutable and cannot be changed'</w:t>
      </w:r>
      <w:r>
        <w:rPr>
          <w:rFonts w:ascii="Consolas" w:hAnsi="Consolas" w:cs="Courier New"/>
          <w:color w:val="000000"/>
          <w:sz w:val="18"/>
          <w:szCs w:val="18"/>
        </w:rPr>
        <w:t>)</w:t>
      </w:r>
    </w:p>
    <w:p w14:paraId="2821556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90. </w:t>
      </w:r>
      <w:r>
        <w:rPr>
          <w:rFonts w:ascii="Consolas" w:hAnsi="Consolas" w:cs="Courier New"/>
          <w:color w:val="000000"/>
          <w:sz w:val="18"/>
          <w:szCs w:val="18"/>
        </w:rPr>
        <w:t xml:space="preserve">    </w:t>
      </w:r>
      <w:r>
        <w:rPr>
          <w:rFonts w:ascii="Consolas" w:hAnsi="Consolas" w:cs="Courier New"/>
          <w:color w:val="008000"/>
          <w:sz w:val="18"/>
          <w:szCs w:val="18"/>
        </w:rPr>
        <w:t># --------- // -----------</w:t>
      </w:r>
    </w:p>
    <w:p w14:paraId="21D70BC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91. </w:t>
      </w:r>
      <w:r>
        <w:rPr>
          <w:rFonts w:ascii="Consolas" w:hAnsi="Consolas" w:cs="Courier New"/>
          <w:color w:val="000000"/>
          <w:sz w:val="18"/>
          <w:szCs w:val="18"/>
        </w:rPr>
        <w:t xml:space="preserve">    </w:t>
      </w:r>
    </w:p>
    <w:p w14:paraId="51EC326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92. </w:t>
      </w:r>
      <w:r>
        <w:rPr>
          <w:rFonts w:ascii="Consolas" w:hAnsi="Consolas" w:cs="Courier New"/>
          <w:color w:val="000000"/>
          <w:sz w:val="18"/>
          <w:szCs w:val="18"/>
        </w:rPr>
        <w:t xml:space="preserve">    </w:t>
      </w:r>
      <w:r>
        <w:rPr>
          <w:rFonts w:ascii="Consolas" w:hAnsi="Consolas" w:cs="Courier New"/>
          <w:color w:val="008000"/>
          <w:sz w:val="18"/>
          <w:szCs w:val="18"/>
        </w:rPr>
        <w:t># --------- Indeces -----------</w:t>
      </w:r>
    </w:p>
    <w:p w14:paraId="6D557F9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93. </w:t>
      </w:r>
      <w:r>
        <w:rPr>
          <w:rFonts w:ascii="Consolas" w:hAnsi="Consolas" w:cs="Courier New"/>
          <w:color w:val="000000"/>
          <w:sz w:val="18"/>
          <w:szCs w:val="18"/>
        </w:rPr>
        <w:t xml:space="preserve">    </w:t>
      </w:r>
      <w:r>
        <w:rPr>
          <w:rFonts w:ascii="Consolas" w:hAnsi="Consolas" w:cs="Courier New"/>
          <w:color w:val="006666"/>
          <w:sz w:val="18"/>
          <w:szCs w:val="18"/>
        </w:rPr>
        <w:t>@property</w:t>
      </w:r>
    </w:p>
    <w:p w14:paraId="040CA13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94.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w:t>
      </w:r>
      <w:r>
        <w:rPr>
          <w:rFonts w:ascii="Consolas" w:hAnsi="Consolas" w:cs="Courier New"/>
          <w:color w:val="2B91AF"/>
          <w:sz w:val="18"/>
          <w:szCs w:val="18"/>
        </w:rPr>
        <w:t>Indeces</w:t>
      </w:r>
      <w:r>
        <w:rPr>
          <w:rFonts w:ascii="Consolas" w:hAnsi="Consolas" w:cs="Courier New"/>
          <w:color w:val="000000"/>
          <w:sz w:val="18"/>
          <w:szCs w:val="18"/>
        </w:rPr>
        <w:t>(</w:t>
      </w:r>
      <w:r>
        <w:rPr>
          <w:rFonts w:ascii="Consolas" w:hAnsi="Consolas" w:cs="Courier New"/>
          <w:color w:val="0000FF"/>
          <w:sz w:val="18"/>
          <w:szCs w:val="18"/>
        </w:rPr>
        <w:t>self</w:t>
      </w:r>
      <w:r>
        <w:rPr>
          <w:rFonts w:ascii="Consolas" w:hAnsi="Consolas" w:cs="Courier New"/>
          <w:color w:val="000000"/>
          <w:sz w:val="18"/>
          <w:szCs w:val="18"/>
        </w:rPr>
        <w:t>):</w:t>
      </w:r>
    </w:p>
    <w:p w14:paraId="7391A16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95.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_Indeces</w:t>
      </w:r>
    </w:p>
    <w:p w14:paraId="34E9F83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96. </w:t>
      </w:r>
      <w:r>
        <w:rPr>
          <w:rFonts w:ascii="Consolas" w:hAnsi="Consolas" w:cs="Courier New"/>
          <w:color w:val="000000"/>
          <w:sz w:val="18"/>
          <w:szCs w:val="18"/>
        </w:rPr>
        <w:t xml:space="preserve">    </w:t>
      </w:r>
    </w:p>
    <w:p w14:paraId="0EE4ED8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97. </w:t>
      </w:r>
      <w:r>
        <w:rPr>
          <w:rFonts w:ascii="Consolas" w:hAnsi="Consolas" w:cs="Courier New"/>
          <w:color w:val="000000"/>
          <w:sz w:val="18"/>
          <w:szCs w:val="18"/>
        </w:rPr>
        <w:t xml:space="preserve">    </w:t>
      </w:r>
      <w:r>
        <w:rPr>
          <w:rFonts w:ascii="Consolas" w:hAnsi="Consolas" w:cs="Courier New"/>
          <w:color w:val="006666"/>
          <w:sz w:val="18"/>
          <w:szCs w:val="18"/>
        </w:rPr>
        <w:t>@Indeces</w:t>
      </w:r>
      <w:r>
        <w:rPr>
          <w:rFonts w:ascii="Consolas" w:hAnsi="Consolas" w:cs="Courier New"/>
          <w:color w:val="000000"/>
          <w:sz w:val="18"/>
          <w:szCs w:val="18"/>
        </w:rPr>
        <w:t>.setter</w:t>
      </w:r>
    </w:p>
    <w:p w14:paraId="7F79958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98.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w:t>
      </w:r>
      <w:r>
        <w:rPr>
          <w:rFonts w:ascii="Consolas" w:hAnsi="Consolas" w:cs="Courier New"/>
          <w:color w:val="2B91AF"/>
          <w:sz w:val="18"/>
          <w:szCs w:val="18"/>
        </w:rPr>
        <w:t>Indeces</w:t>
      </w:r>
      <w:r>
        <w:rPr>
          <w:rFonts w:ascii="Consolas" w:hAnsi="Consolas" w:cs="Courier New"/>
          <w:color w:val="000000"/>
          <w:sz w:val="18"/>
          <w:szCs w:val="18"/>
        </w:rPr>
        <w:t>(</w:t>
      </w:r>
      <w:r>
        <w:rPr>
          <w:rFonts w:ascii="Consolas" w:hAnsi="Consolas" w:cs="Courier New"/>
          <w:color w:val="0000FF"/>
          <w:sz w:val="18"/>
          <w:szCs w:val="18"/>
        </w:rPr>
        <w:t>self</w:t>
      </w:r>
      <w:r>
        <w:rPr>
          <w:rFonts w:ascii="Consolas" w:hAnsi="Consolas" w:cs="Courier New"/>
          <w:color w:val="000000"/>
          <w:sz w:val="18"/>
          <w:szCs w:val="18"/>
        </w:rPr>
        <w:t xml:space="preserve">, val: </w:t>
      </w:r>
      <w:r>
        <w:rPr>
          <w:rFonts w:ascii="Consolas" w:hAnsi="Consolas" w:cs="Courier New"/>
          <w:color w:val="2B91AF"/>
          <w:sz w:val="18"/>
          <w:szCs w:val="18"/>
        </w:rPr>
        <w:t>Tuple</w:t>
      </w:r>
      <w:r>
        <w:rPr>
          <w:rFonts w:ascii="Consolas" w:hAnsi="Consolas" w:cs="Courier New"/>
          <w:color w:val="000000"/>
          <w:sz w:val="18"/>
          <w:szCs w:val="18"/>
        </w:rPr>
        <w:t>[</w:t>
      </w:r>
      <w:r>
        <w:rPr>
          <w:rFonts w:ascii="Consolas" w:hAnsi="Consolas" w:cs="Courier New"/>
          <w:color w:val="0000FF"/>
          <w:sz w:val="18"/>
          <w:szCs w:val="18"/>
        </w:rPr>
        <w:t>int</w:t>
      </w:r>
      <w:r>
        <w:rPr>
          <w:rFonts w:ascii="Consolas" w:hAnsi="Consolas" w:cs="Courier New"/>
          <w:color w:val="000000"/>
          <w:sz w:val="18"/>
          <w:szCs w:val="18"/>
        </w:rPr>
        <w:t xml:space="preserve">, </w:t>
      </w:r>
      <w:r>
        <w:rPr>
          <w:rFonts w:ascii="Consolas" w:hAnsi="Consolas" w:cs="Courier New"/>
          <w:color w:val="0000FF"/>
          <w:sz w:val="18"/>
          <w:szCs w:val="18"/>
        </w:rPr>
        <w:t>int</w:t>
      </w:r>
      <w:r>
        <w:rPr>
          <w:rFonts w:ascii="Consolas" w:hAnsi="Consolas" w:cs="Courier New"/>
          <w:color w:val="000000"/>
          <w:sz w:val="18"/>
          <w:szCs w:val="18"/>
        </w:rPr>
        <w:t>]):</w:t>
      </w:r>
    </w:p>
    <w:p w14:paraId="766975E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 99. </w:t>
      </w:r>
      <w:r>
        <w:rPr>
          <w:rFonts w:ascii="Consolas" w:hAnsi="Consolas" w:cs="Courier New"/>
          <w:color w:val="000000"/>
          <w:sz w:val="18"/>
          <w:szCs w:val="18"/>
        </w:rPr>
        <w:t xml:space="preserve">        </w:t>
      </w:r>
      <w:r>
        <w:rPr>
          <w:rFonts w:ascii="Consolas" w:hAnsi="Consolas" w:cs="Courier New"/>
          <w:color w:val="0000FF"/>
          <w:sz w:val="18"/>
          <w:szCs w:val="18"/>
        </w:rPr>
        <w:t>raise</w:t>
      </w:r>
      <w:r>
        <w:rPr>
          <w:rFonts w:ascii="Consolas" w:hAnsi="Consolas" w:cs="Courier New"/>
          <w:color w:val="000000"/>
          <w:sz w:val="18"/>
          <w:szCs w:val="18"/>
        </w:rPr>
        <w:t xml:space="preserve"> </w:t>
      </w:r>
      <w:r>
        <w:rPr>
          <w:rFonts w:ascii="Consolas" w:hAnsi="Consolas" w:cs="Courier New"/>
          <w:color w:val="2B91AF"/>
          <w:sz w:val="18"/>
          <w:szCs w:val="18"/>
        </w:rPr>
        <w:t>AttributeError</w:t>
      </w:r>
      <w:r>
        <w:rPr>
          <w:rFonts w:ascii="Consolas" w:hAnsi="Consolas" w:cs="Courier New"/>
          <w:color w:val="000000"/>
          <w:sz w:val="18"/>
          <w:szCs w:val="18"/>
        </w:rPr>
        <w:t>(</w:t>
      </w:r>
      <w:r>
        <w:rPr>
          <w:rFonts w:ascii="Consolas" w:hAnsi="Consolas" w:cs="Courier New"/>
          <w:color w:val="A31515"/>
          <w:sz w:val="18"/>
          <w:szCs w:val="18"/>
        </w:rPr>
        <w:t>'Indeces is immutable and cannot be changed'</w:t>
      </w:r>
      <w:r>
        <w:rPr>
          <w:rFonts w:ascii="Consolas" w:hAnsi="Consolas" w:cs="Courier New"/>
          <w:color w:val="000000"/>
          <w:sz w:val="18"/>
          <w:szCs w:val="18"/>
        </w:rPr>
        <w:t>)</w:t>
      </w:r>
    </w:p>
    <w:p w14:paraId="46DD7C2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100. </w:t>
      </w:r>
      <w:r>
        <w:rPr>
          <w:rFonts w:ascii="Consolas" w:hAnsi="Consolas" w:cs="Courier New"/>
          <w:color w:val="000000"/>
          <w:sz w:val="18"/>
          <w:szCs w:val="18"/>
        </w:rPr>
        <w:t> </w:t>
      </w:r>
    </w:p>
    <w:p w14:paraId="39F1D96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101. </w:t>
      </w:r>
      <w:r>
        <w:rPr>
          <w:rFonts w:ascii="Consolas" w:hAnsi="Consolas" w:cs="Courier New"/>
          <w:color w:val="000000"/>
          <w:sz w:val="18"/>
          <w:szCs w:val="18"/>
        </w:rPr>
        <w:t xml:space="preserve">    </w:t>
      </w:r>
      <w:r>
        <w:rPr>
          <w:rFonts w:ascii="Consolas" w:hAnsi="Consolas" w:cs="Courier New"/>
          <w:color w:val="008000"/>
          <w:sz w:val="18"/>
          <w:szCs w:val="18"/>
        </w:rPr>
        <w:t># --------- // -----------</w:t>
      </w:r>
    </w:p>
    <w:p w14:paraId="0E2D7B4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102. </w:t>
      </w:r>
      <w:r>
        <w:rPr>
          <w:rFonts w:ascii="Consolas" w:hAnsi="Consolas" w:cs="Courier New"/>
          <w:color w:val="000000"/>
          <w:sz w:val="18"/>
          <w:szCs w:val="18"/>
        </w:rPr>
        <w:t xml:space="preserve">    </w:t>
      </w:r>
    </w:p>
    <w:p w14:paraId="01DF94F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103. </w:t>
      </w:r>
      <w:r>
        <w:rPr>
          <w:rFonts w:ascii="Consolas" w:hAnsi="Consolas" w:cs="Courier New"/>
          <w:color w:val="000000"/>
          <w:sz w:val="18"/>
          <w:szCs w:val="18"/>
        </w:rPr>
        <w:t xml:space="preserve">    </w:t>
      </w:r>
    </w:p>
    <w:p w14:paraId="7961608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104. </w:t>
      </w:r>
      <w:r>
        <w:rPr>
          <w:rFonts w:ascii="Consolas" w:hAnsi="Consolas" w:cs="Courier New"/>
          <w:color w:val="000000"/>
          <w:sz w:val="18"/>
          <w:szCs w:val="18"/>
        </w:rPr>
        <w:t xml:space="preserve">    </w:t>
      </w:r>
      <w:r>
        <w:rPr>
          <w:rFonts w:ascii="Consolas" w:hAnsi="Consolas" w:cs="Courier New"/>
          <w:color w:val="008000"/>
          <w:sz w:val="18"/>
          <w:szCs w:val="18"/>
        </w:rPr>
        <w:t># --------- NumPlies -----------</w:t>
      </w:r>
    </w:p>
    <w:p w14:paraId="27BFF9E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105. </w:t>
      </w:r>
      <w:r>
        <w:rPr>
          <w:rFonts w:ascii="Consolas" w:hAnsi="Consolas" w:cs="Courier New"/>
          <w:color w:val="000000"/>
          <w:sz w:val="18"/>
          <w:szCs w:val="18"/>
        </w:rPr>
        <w:t xml:space="preserve">    </w:t>
      </w:r>
      <w:r>
        <w:rPr>
          <w:rFonts w:ascii="Consolas" w:hAnsi="Consolas" w:cs="Courier New"/>
          <w:color w:val="006666"/>
          <w:sz w:val="18"/>
          <w:szCs w:val="18"/>
        </w:rPr>
        <w:t>@property</w:t>
      </w:r>
    </w:p>
    <w:p w14:paraId="0AE1DC0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106.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w:t>
      </w:r>
      <w:r>
        <w:rPr>
          <w:rFonts w:ascii="Consolas" w:hAnsi="Consolas" w:cs="Courier New"/>
          <w:color w:val="2B91AF"/>
          <w:sz w:val="18"/>
          <w:szCs w:val="18"/>
        </w:rPr>
        <w:t>NumPlies</w:t>
      </w:r>
      <w:r>
        <w:rPr>
          <w:rFonts w:ascii="Consolas" w:hAnsi="Consolas" w:cs="Courier New"/>
          <w:color w:val="000000"/>
          <w:sz w:val="18"/>
          <w:szCs w:val="18"/>
        </w:rPr>
        <w:t>(</w:t>
      </w:r>
      <w:r>
        <w:rPr>
          <w:rFonts w:ascii="Consolas" w:hAnsi="Consolas" w:cs="Courier New"/>
          <w:color w:val="0000FF"/>
          <w:sz w:val="18"/>
          <w:szCs w:val="18"/>
        </w:rPr>
        <w:t>self</w:t>
      </w:r>
      <w:r>
        <w:rPr>
          <w:rFonts w:ascii="Consolas" w:hAnsi="Consolas" w:cs="Courier New"/>
          <w:color w:val="000000"/>
          <w:sz w:val="18"/>
          <w:szCs w:val="18"/>
        </w:rPr>
        <w:t xml:space="preserve">) -&gt; </w:t>
      </w:r>
      <w:r>
        <w:rPr>
          <w:rFonts w:ascii="Consolas" w:hAnsi="Consolas" w:cs="Courier New"/>
          <w:color w:val="0000FF"/>
          <w:sz w:val="18"/>
          <w:szCs w:val="18"/>
        </w:rPr>
        <w:t>int</w:t>
      </w:r>
      <w:r>
        <w:rPr>
          <w:rFonts w:ascii="Consolas" w:hAnsi="Consolas" w:cs="Courier New"/>
          <w:color w:val="000000"/>
          <w:sz w:val="18"/>
          <w:szCs w:val="18"/>
        </w:rPr>
        <w:t>:</w:t>
      </w:r>
    </w:p>
    <w:p w14:paraId="15C276E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107.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len(</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Plies</w:t>
      </w:r>
      <w:r>
        <w:rPr>
          <w:rFonts w:ascii="Consolas" w:hAnsi="Consolas" w:cs="Courier New"/>
          <w:color w:val="000000"/>
          <w:sz w:val="18"/>
          <w:szCs w:val="18"/>
        </w:rPr>
        <w:t>)</w:t>
      </w:r>
    </w:p>
    <w:p w14:paraId="6058092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108. </w:t>
      </w:r>
      <w:r>
        <w:rPr>
          <w:rFonts w:ascii="Consolas" w:hAnsi="Consolas" w:cs="Courier New"/>
          <w:color w:val="000000"/>
          <w:sz w:val="18"/>
          <w:szCs w:val="18"/>
        </w:rPr>
        <w:t xml:space="preserve">    </w:t>
      </w:r>
      <w:r>
        <w:rPr>
          <w:rFonts w:ascii="Consolas" w:hAnsi="Consolas" w:cs="Courier New"/>
          <w:color w:val="008000"/>
          <w:sz w:val="18"/>
          <w:szCs w:val="18"/>
        </w:rPr>
        <w:t># --------- // -----------</w:t>
      </w:r>
    </w:p>
    <w:p w14:paraId="2C65095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109. </w:t>
      </w:r>
      <w:r>
        <w:rPr>
          <w:rFonts w:ascii="Consolas" w:hAnsi="Consolas" w:cs="Courier New"/>
          <w:color w:val="000000"/>
          <w:sz w:val="18"/>
          <w:szCs w:val="18"/>
        </w:rPr>
        <w:t xml:space="preserve">    </w:t>
      </w:r>
    </w:p>
    <w:p w14:paraId="3B235FF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110. </w:t>
      </w:r>
      <w:r>
        <w:rPr>
          <w:rFonts w:ascii="Consolas" w:hAnsi="Consolas" w:cs="Courier New"/>
          <w:color w:val="000000"/>
          <w:sz w:val="18"/>
          <w:szCs w:val="18"/>
        </w:rPr>
        <w:t> </w:t>
      </w:r>
    </w:p>
    <w:p w14:paraId="5724492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111. </w:t>
      </w:r>
      <w:r>
        <w:rPr>
          <w:rFonts w:ascii="Consolas" w:hAnsi="Consolas" w:cs="Courier New"/>
          <w:color w:val="000000"/>
          <w:sz w:val="18"/>
          <w:szCs w:val="18"/>
        </w:rPr>
        <w:t xml:space="preserve">    </w:t>
      </w:r>
      <w:r>
        <w:rPr>
          <w:rFonts w:ascii="Consolas" w:hAnsi="Consolas" w:cs="Courier New"/>
          <w:color w:val="008000"/>
          <w:sz w:val="18"/>
          <w:szCs w:val="18"/>
        </w:rPr>
        <w:t>#=============== METHODS =================</w:t>
      </w:r>
    </w:p>
    <w:p w14:paraId="261794F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112. </w:t>
      </w:r>
      <w:r>
        <w:rPr>
          <w:rFonts w:ascii="Consolas" w:hAnsi="Consolas" w:cs="Courier New"/>
          <w:color w:val="000000"/>
          <w:sz w:val="18"/>
          <w:szCs w:val="18"/>
        </w:rPr>
        <w:t> </w:t>
      </w:r>
    </w:p>
    <w:p w14:paraId="71BAB73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113.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to_string(</w:t>
      </w:r>
      <w:r>
        <w:rPr>
          <w:rFonts w:ascii="Consolas" w:hAnsi="Consolas" w:cs="Courier New"/>
          <w:color w:val="0000FF"/>
          <w:sz w:val="18"/>
          <w:szCs w:val="18"/>
        </w:rPr>
        <w:t>self</w:t>
      </w:r>
      <w:r>
        <w:rPr>
          <w:rFonts w:ascii="Consolas" w:hAnsi="Consolas" w:cs="Courier New"/>
          <w:color w:val="000000"/>
          <w:sz w:val="18"/>
          <w:szCs w:val="18"/>
        </w:rPr>
        <w:t xml:space="preserve">) -&gt; </w:t>
      </w:r>
      <w:r>
        <w:rPr>
          <w:rFonts w:ascii="Consolas" w:hAnsi="Consolas" w:cs="Courier New"/>
          <w:color w:val="2B91AF"/>
          <w:sz w:val="18"/>
          <w:szCs w:val="18"/>
        </w:rPr>
        <w:t>List</w:t>
      </w:r>
      <w:r>
        <w:rPr>
          <w:rFonts w:ascii="Consolas" w:hAnsi="Consolas" w:cs="Courier New"/>
          <w:color w:val="000000"/>
          <w:sz w:val="18"/>
          <w:szCs w:val="18"/>
        </w:rPr>
        <w:t>[str]:</w:t>
      </w:r>
    </w:p>
    <w:p w14:paraId="2313EA5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lastRenderedPageBreak/>
        <w:t xml:space="preserve">114. </w:t>
      </w:r>
      <w:r>
        <w:rPr>
          <w:rFonts w:ascii="Consolas" w:hAnsi="Consolas" w:cs="Courier New"/>
          <w:color w:val="000000"/>
          <w:sz w:val="18"/>
          <w:szCs w:val="18"/>
        </w:rPr>
        <w:t xml:space="preserve">        </w:t>
      </w:r>
      <w:r>
        <w:rPr>
          <w:rFonts w:ascii="Consolas" w:hAnsi="Consolas" w:cs="Courier New"/>
          <w:color w:val="A31515"/>
          <w:sz w:val="18"/>
          <w:szCs w:val="18"/>
        </w:rPr>
        <w:t>''' This methods returns the information contained in the class in a string format identical to the one found in a .fem input file'''</w:t>
      </w:r>
    </w:p>
    <w:p w14:paraId="4E11BCF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115. </w:t>
      </w:r>
      <w:r>
        <w:rPr>
          <w:rFonts w:ascii="Consolas" w:hAnsi="Consolas" w:cs="Courier New"/>
          <w:color w:val="000000"/>
          <w:sz w:val="18"/>
          <w:szCs w:val="18"/>
        </w:rPr>
        <w:t> </w:t>
      </w:r>
    </w:p>
    <w:p w14:paraId="198BDDE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116. </w:t>
      </w:r>
      <w:r>
        <w:rPr>
          <w:rFonts w:ascii="Consolas" w:hAnsi="Consolas" w:cs="Courier New"/>
          <w:color w:val="000000"/>
          <w:sz w:val="18"/>
          <w:szCs w:val="18"/>
        </w:rPr>
        <w:t xml:space="preserve">        </w:t>
      </w:r>
      <w:r>
        <w:rPr>
          <w:rFonts w:ascii="Consolas" w:hAnsi="Consolas" w:cs="Courier New"/>
          <w:color w:val="2B91AF"/>
          <w:sz w:val="18"/>
          <w:szCs w:val="18"/>
        </w:rPr>
        <w:t>Lines</w:t>
      </w:r>
      <w:r>
        <w:rPr>
          <w:rFonts w:ascii="Consolas" w:hAnsi="Consolas" w:cs="Courier New"/>
          <w:color w:val="000000"/>
          <w:sz w:val="18"/>
          <w:szCs w:val="18"/>
        </w:rPr>
        <w:t xml:space="preserve">: </w:t>
      </w:r>
      <w:r>
        <w:rPr>
          <w:rFonts w:ascii="Consolas" w:hAnsi="Consolas" w:cs="Courier New"/>
          <w:color w:val="2B91AF"/>
          <w:sz w:val="18"/>
          <w:szCs w:val="18"/>
        </w:rPr>
        <w:t>List</w:t>
      </w:r>
      <w:r>
        <w:rPr>
          <w:rFonts w:ascii="Consolas" w:hAnsi="Consolas" w:cs="Courier New"/>
          <w:color w:val="000000"/>
          <w:sz w:val="18"/>
          <w:szCs w:val="18"/>
        </w:rPr>
        <w:t>[str] = []</w:t>
      </w:r>
    </w:p>
    <w:p w14:paraId="25CD806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117. </w:t>
      </w:r>
      <w:r>
        <w:rPr>
          <w:rFonts w:ascii="Consolas" w:hAnsi="Consolas" w:cs="Courier New"/>
          <w:color w:val="000000"/>
          <w:sz w:val="18"/>
          <w:szCs w:val="18"/>
        </w:rPr>
        <w:t xml:space="preserve">        </w:t>
      </w:r>
      <w:r>
        <w:rPr>
          <w:rFonts w:ascii="Consolas" w:hAnsi="Consolas" w:cs="Courier New"/>
          <w:color w:val="2B91AF"/>
          <w:sz w:val="18"/>
          <w:szCs w:val="18"/>
        </w:rPr>
        <w:t>Lines</w:t>
      </w:r>
      <w:r>
        <w:rPr>
          <w:rFonts w:ascii="Consolas" w:hAnsi="Consolas" w:cs="Courier New"/>
          <w:color w:val="000000"/>
          <w:sz w:val="18"/>
          <w:szCs w:val="18"/>
        </w:rPr>
        <w:t>.append(</w:t>
      </w:r>
      <w:r>
        <w:rPr>
          <w:rFonts w:ascii="Consolas" w:hAnsi="Consolas" w:cs="Courier New"/>
          <w:color w:val="0000FF"/>
          <w:sz w:val="18"/>
          <w:szCs w:val="18"/>
        </w:rPr>
        <w:t>self</w:t>
      </w:r>
      <w:r>
        <w:rPr>
          <w:rFonts w:ascii="Consolas" w:hAnsi="Consolas" w:cs="Courier New"/>
          <w:color w:val="000000"/>
          <w:sz w:val="18"/>
          <w:szCs w:val="18"/>
        </w:rPr>
        <w:t>.original_txt_lines[</w:t>
      </w:r>
      <w:r>
        <w:rPr>
          <w:rFonts w:ascii="Consolas" w:hAnsi="Consolas" w:cs="Courier New"/>
          <w:color w:val="006666"/>
          <w:sz w:val="18"/>
          <w:szCs w:val="18"/>
        </w:rPr>
        <w:t>0</w:t>
      </w:r>
      <w:r>
        <w:rPr>
          <w:rFonts w:ascii="Consolas" w:hAnsi="Consolas" w:cs="Courier New"/>
          <w:color w:val="000000"/>
          <w:sz w:val="18"/>
          <w:szCs w:val="18"/>
        </w:rPr>
        <w:t>][:-</w:t>
      </w:r>
      <w:r>
        <w:rPr>
          <w:rFonts w:ascii="Consolas" w:hAnsi="Consolas" w:cs="Courier New"/>
          <w:color w:val="006666"/>
          <w:sz w:val="18"/>
          <w:szCs w:val="18"/>
        </w:rPr>
        <w:t>1</w:t>
      </w:r>
      <w:r>
        <w:rPr>
          <w:rFonts w:ascii="Consolas" w:hAnsi="Consolas" w:cs="Courier New"/>
          <w:color w:val="000000"/>
          <w:sz w:val="18"/>
          <w:szCs w:val="18"/>
        </w:rPr>
        <w:t>])</w:t>
      </w:r>
    </w:p>
    <w:p w14:paraId="57C4995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118. </w:t>
      </w:r>
      <w:r>
        <w:rPr>
          <w:rFonts w:ascii="Consolas" w:hAnsi="Consolas" w:cs="Courier New"/>
          <w:color w:val="000000"/>
          <w:sz w:val="18"/>
          <w:szCs w:val="18"/>
        </w:rPr>
        <w:t> </w:t>
      </w:r>
    </w:p>
    <w:p w14:paraId="2C3B338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119.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i </w:t>
      </w:r>
      <w:r>
        <w:rPr>
          <w:rFonts w:ascii="Consolas" w:hAnsi="Consolas" w:cs="Courier New"/>
          <w:color w:val="0000FF"/>
          <w:sz w:val="18"/>
          <w:szCs w:val="18"/>
        </w:rPr>
        <w:t>in</w:t>
      </w:r>
      <w:r>
        <w:rPr>
          <w:rFonts w:ascii="Consolas" w:hAnsi="Consolas" w:cs="Courier New"/>
          <w:color w:val="000000"/>
          <w:sz w:val="18"/>
          <w:szCs w:val="18"/>
        </w:rPr>
        <w:t xml:space="preserve"> range(</w:t>
      </w:r>
      <w:r>
        <w:rPr>
          <w:rFonts w:ascii="Consolas" w:hAnsi="Consolas" w:cs="Courier New"/>
          <w:color w:val="006666"/>
          <w:sz w:val="18"/>
          <w:szCs w:val="18"/>
        </w:rPr>
        <w:t>0</w:t>
      </w:r>
      <w:r>
        <w:rPr>
          <w:rFonts w:ascii="Consolas" w:hAnsi="Consolas" w:cs="Courier New"/>
          <w:color w:val="000000"/>
          <w:sz w:val="18"/>
          <w:szCs w:val="18"/>
        </w:rPr>
        <w:t>,</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NumPlies</w:t>
      </w:r>
      <w:r>
        <w:rPr>
          <w:rFonts w:ascii="Consolas" w:hAnsi="Consolas" w:cs="Courier New"/>
          <w:color w:val="000000"/>
          <w:sz w:val="18"/>
          <w:szCs w:val="18"/>
        </w:rPr>
        <w:t xml:space="preserve"> - </w:t>
      </w:r>
      <w:r>
        <w:rPr>
          <w:rFonts w:ascii="Consolas" w:hAnsi="Consolas" w:cs="Courier New"/>
          <w:color w:val="006666"/>
          <w:sz w:val="18"/>
          <w:szCs w:val="18"/>
        </w:rPr>
        <w:t>1</w:t>
      </w:r>
      <w:r>
        <w:rPr>
          <w:rFonts w:ascii="Consolas" w:hAnsi="Consolas" w:cs="Courier New"/>
          <w:color w:val="000000"/>
          <w:sz w:val="18"/>
          <w:szCs w:val="18"/>
        </w:rPr>
        <w:t>,</w:t>
      </w:r>
      <w:r>
        <w:rPr>
          <w:rFonts w:ascii="Consolas" w:hAnsi="Consolas" w:cs="Courier New"/>
          <w:color w:val="006666"/>
          <w:sz w:val="18"/>
          <w:szCs w:val="18"/>
        </w:rPr>
        <w:t>2</w:t>
      </w:r>
      <w:r>
        <w:rPr>
          <w:rFonts w:ascii="Consolas" w:hAnsi="Consolas" w:cs="Courier New"/>
          <w:color w:val="000000"/>
          <w:sz w:val="18"/>
          <w:szCs w:val="18"/>
        </w:rPr>
        <w:t>):</w:t>
      </w:r>
    </w:p>
    <w:p w14:paraId="7633F61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120. </w:t>
      </w:r>
      <w:r>
        <w:rPr>
          <w:rFonts w:ascii="Consolas" w:hAnsi="Consolas" w:cs="Courier New"/>
          <w:color w:val="000000"/>
          <w:sz w:val="18"/>
          <w:szCs w:val="18"/>
        </w:rPr>
        <w:t xml:space="preserve">            ply1 =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Plies</w:t>
      </w:r>
      <w:r>
        <w:rPr>
          <w:rFonts w:ascii="Consolas" w:hAnsi="Consolas" w:cs="Courier New"/>
          <w:color w:val="000000"/>
          <w:sz w:val="18"/>
          <w:szCs w:val="18"/>
        </w:rPr>
        <w:t>[i]</w:t>
      </w:r>
    </w:p>
    <w:p w14:paraId="4273BCF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121. </w:t>
      </w:r>
      <w:r>
        <w:rPr>
          <w:rFonts w:ascii="Consolas" w:hAnsi="Consolas" w:cs="Courier New"/>
          <w:color w:val="000000"/>
          <w:sz w:val="18"/>
          <w:szCs w:val="18"/>
        </w:rPr>
        <w:t xml:space="preserve">            ply2 =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Plies</w:t>
      </w:r>
      <w:r>
        <w:rPr>
          <w:rFonts w:ascii="Consolas" w:hAnsi="Consolas" w:cs="Courier New"/>
          <w:color w:val="000000"/>
          <w:sz w:val="18"/>
          <w:szCs w:val="18"/>
        </w:rPr>
        <w:t xml:space="preserve">[i + </w:t>
      </w:r>
      <w:r>
        <w:rPr>
          <w:rFonts w:ascii="Consolas" w:hAnsi="Consolas" w:cs="Courier New"/>
          <w:color w:val="006666"/>
          <w:sz w:val="18"/>
          <w:szCs w:val="18"/>
        </w:rPr>
        <w:t>1</w:t>
      </w:r>
      <w:r>
        <w:rPr>
          <w:rFonts w:ascii="Consolas" w:hAnsi="Consolas" w:cs="Courier New"/>
          <w:color w:val="000000"/>
          <w:sz w:val="18"/>
          <w:szCs w:val="18"/>
        </w:rPr>
        <w:t xml:space="preserve">] </w:t>
      </w:r>
    </w:p>
    <w:p w14:paraId="6D256B5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122. </w:t>
      </w:r>
      <w:r>
        <w:rPr>
          <w:rFonts w:ascii="Consolas" w:hAnsi="Consolas" w:cs="Courier New"/>
          <w:color w:val="000000"/>
          <w:sz w:val="18"/>
          <w:szCs w:val="18"/>
        </w:rPr>
        <w:t xml:space="preserve">            line = f</w:t>
      </w:r>
      <w:r>
        <w:rPr>
          <w:rFonts w:ascii="Consolas" w:hAnsi="Consolas" w:cs="Courier New"/>
          <w:color w:val="A31515"/>
          <w:sz w:val="18"/>
          <w:szCs w:val="18"/>
        </w:rPr>
        <w:t>'+,{ply1.to_string()},{ply2.to_string()},'</w:t>
      </w:r>
    </w:p>
    <w:p w14:paraId="4F94662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123. </w:t>
      </w:r>
      <w:r>
        <w:rPr>
          <w:rFonts w:ascii="Consolas" w:hAnsi="Consolas" w:cs="Courier New"/>
          <w:color w:val="000000"/>
          <w:sz w:val="18"/>
          <w:szCs w:val="18"/>
        </w:rPr>
        <w:t xml:space="preserve">            </w:t>
      </w:r>
      <w:r>
        <w:rPr>
          <w:rFonts w:ascii="Consolas" w:hAnsi="Consolas" w:cs="Courier New"/>
          <w:color w:val="2B91AF"/>
          <w:sz w:val="18"/>
          <w:szCs w:val="18"/>
        </w:rPr>
        <w:t>Lines</w:t>
      </w:r>
      <w:r>
        <w:rPr>
          <w:rFonts w:ascii="Consolas" w:hAnsi="Consolas" w:cs="Courier New"/>
          <w:color w:val="000000"/>
          <w:sz w:val="18"/>
          <w:szCs w:val="18"/>
        </w:rPr>
        <w:t>.append(line)</w:t>
      </w:r>
    </w:p>
    <w:p w14:paraId="0B20268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124. </w:t>
      </w:r>
      <w:r>
        <w:rPr>
          <w:rFonts w:ascii="Consolas" w:hAnsi="Consolas" w:cs="Courier New"/>
          <w:color w:val="000000"/>
          <w:sz w:val="18"/>
          <w:szCs w:val="18"/>
        </w:rPr>
        <w:t> </w:t>
      </w:r>
    </w:p>
    <w:p w14:paraId="6B722D7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125.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i + </w:t>
      </w:r>
      <w:r>
        <w:rPr>
          <w:rFonts w:ascii="Consolas" w:hAnsi="Consolas" w:cs="Courier New"/>
          <w:color w:val="006666"/>
          <w:sz w:val="18"/>
          <w:szCs w:val="18"/>
        </w:rPr>
        <w:t>1</w:t>
      </w:r>
      <w:r>
        <w:rPr>
          <w:rFonts w:ascii="Consolas" w:hAnsi="Consolas" w:cs="Courier New"/>
          <w:color w:val="000000"/>
          <w:sz w:val="18"/>
          <w:szCs w:val="18"/>
        </w:rPr>
        <w:t xml:space="preserve"> &lt;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NumPlies</w:t>
      </w:r>
      <w:r>
        <w:rPr>
          <w:rFonts w:ascii="Consolas" w:hAnsi="Consolas" w:cs="Courier New"/>
          <w:color w:val="000000"/>
          <w:sz w:val="18"/>
          <w:szCs w:val="18"/>
        </w:rPr>
        <w:t xml:space="preserve"> - </w:t>
      </w:r>
      <w:r>
        <w:rPr>
          <w:rFonts w:ascii="Consolas" w:hAnsi="Consolas" w:cs="Courier New"/>
          <w:color w:val="006666"/>
          <w:sz w:val="18"/>
          <w:szCs w:val="18"/>
        </w:rPr>
        <w:t>1</w:t>
      </w:r>
      <w:r>
        <w:rPr>
          <w:rFonts w:ascii="Consolas" w:hAnsi="Consolas" w:cs="Courier New"/>
          <w:color w:val="000000"/>
          <w:sz w:val="18"/>
          <w:szCs w:val="18"/>
        </w:rPr>
        <w:t>:</w:t>
      </w:r>
    </w:p>
    <w:p w14:paraId="1647A2E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126. </w:t>
      </w:r>
      <w:r>
        <w:rPr>
          <w:rFonts w:ascii="Consolas" w:hAnsi="Consolas" w:cs="Courier New"/>
          <w:color w:val="000000"/>
          <w:sz w:val="18"/>
          <w:szCs w:val="18"/>
        </w:rPr>
        <w:t xml:space="preserve">            line = f</w:t>
      </w:r>
      <w:r>
        <w:rPr>
          <w:rFonts w:ascii="Consolas" w:hAnsi="Consolas" w:cs="Courier New"/>
          <w:color w:val="A31515"/>
          <w:sz w:val="18"/>
          <w:szCs w:val="18"/>
        </w:rPr>
        <w:t>'+,{self.Plies[-1].to_string()},'</w:t>
      </w:r>
    </w:p>
    <w:p w14:paraId="5540211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127. </w:t>
      </w:r>
      <w:r>
        <w:rPr>
          <w:rFonts w:ascii="Consolas" w:hAnsi="Consolas" w:cs="Courier New"/>
          <w:color w:val="000000"/>
          <w:sz w:val="18"/>
          <w:szCs w:val="18"/>
        </w:rPr>
        <w:t xml:space="preserve">            </w:t>
      </w:r>
      <w:r>
        <w:rPr>
          <w:rFonts w:ascii="Consolas" w:hAnsi="Consolas" w:cs="Courier New"/>
          <w:color w:val="2B91AF"/>
          <w:sz w:val="18"/>
          <w:szCs w:val="18"/>
        </w:rPr>
        <w:t>Lines</w:t>
      </w:r>
      <w:r>
        <w:rPr>
          <w:rFonts w:ascii="Consolas" w:hAnsi="Consolas" w:cs="Courier New"/>
          <w:color w:val="000000"/>
          <w:sz w:val="18"/>
          <w:szCs w:val="18"/>
        </w:rPr>
        <w:t>.append(line)</w:t>
      </w:r>
    </w:p>
    <w:p w14:paraId="18429EF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128. </w:t>
      </w:r>
      <w:r>
        <w:rPr>
          <w:rFonts w:ascii="Consolas" w:hAnsi="Consolas" w:cs="Courier New"/>
          <w:color w:val="000000"/>
          <w:sz w:val="18"/>
          <w:szCs w:val="18"/>
        </w:rPr>
        <w:t> </w:t>
      </w:r>
    </w:p>
    <w:p w14:paraId="4EDA20C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129.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w:t>
      </w:r>
      <w:r>
        <w:rPr>
          <w:rFonts w:ascii="Consolas" w:hAnsi="Consolas" w:cs="Courier New"/>
          <w:color w:val="2B91AF"/>
          <w:sz w:val="18"/>
          <w:szCs w:val="18"/>
        </w:rPr>
        <w:t>Lines</w:t>
      </w:r>
    </w:p>
    <w:p w14:paraId="21278BF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130. </w:t>
      </w:r>
      <w:r>
        <w:rPr>
          <w:rFonts w:ascii="Consolas" w:hAnsi="Consolas" w:cs="Courier New"/>
          <w:color w:val="000000"/>
          <w:sz w:val="18"/>
          <w:szCs w:val="18"/>
        </w:rPr>
        <w:t> </w:t>
      </w:r>
    </w:p>
    <w:p w14:paraId="053071C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131. </w:t>
      </w:r>
      <w:r>
        <w:rPr>
          <w:rFonts w:ascii="Consolas" w:hAnsi="Consolas" w:cs="Courier New"/>
          <w:color w:val="006666"/>
          <w:sz w:val="18"/>
          <w:szCs w:val="18"/>
        </w:rPr>
        <w:t>@dataclass</w:t>
      </w:r>
    </w:p>
    <w:p w14:paraId="2E88740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132. </w:t>
      </w:r>
      <w:r>
        <w:rPr>
          <w:rFonts w:ascii="Consolas" w:hAnsi="Consolas" w:cs="Courier New"/>
          <w:color w:val="0000FF"/>
          <w:sz w:val="18"/>
          <w:szCs w:val="18"/>
        </w:rPr>
        <w:t>class</w:t>
      </w:r>
      <w:r>
        <w:rPr>
          <w:rFonts w:ascii="Consolas" w:hAnsi="Consolas" w:cs="Courier New"/>
          <w:color w:val="000000"/>
          <w:sz w:val="18"/>
          <w:szCs w:val="18"/>
        </w:rPr>
        <w:t xml:space="preserve"> </w:t>
      </w:r>
      <w:r>
        <w:rPr>
          <w:rFonts w:ascii="Consolas" w:hAnsi="Consolas" w:cs="Courier New"/>
          <w:color w:val="2B91AF"/>
          <w:sz w:val="18"/>
          <w:szCs w:val="18"/>
        </w:rPr>
        <w:t>FlutterAnalysisPoint</w:t>
      </w:r>
      <w:r>
        <w:rPr>
          <w:rFonts w:ascii="Consolas" w:hAnsi="Consolas" w:cs="Courier New"/>
          <w:color w:val="000000"/>
          <w:sz w:val="18"/>
          <w:szCs w:val="18"/>
        </w:rPr>
        <w:t>():</w:t>
      </w:r>
    </w:p>
    <w:p w14:paraId="43D7B02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133. </w:t>
      </w:r>
      <w:r>
        <w:rPr>
          <w:rFonts w:ascii="Consolas" w:hAnsi="Consolas" w:cs="Courier New"/>
          <w:color w:val="000000"/>
          <w:sz w:val="18"/>
          <w:szCs w:val="18"/>
        </w:rPr>
        <w:t xml:space="preserve">    </w:t>
      </w:r>
      <w:r>
        <w:rPr>
          <w:rFonts w:ascii="Consolas" w:hAnsi="Consolas" w:cs="Courier New"/>
          <w:color w:val="2B91AF"/>
          <w:sz w:val="18"/>
          <w:szCs w:val="18"/>
        </w:rPr>
        <w:t>ModeNumber</w:t>
      </w:r>
      <w:r>
        <w:rPr>
          <w:rFonts w:ascii="Consolas" w:hAnsi="Consolas" w:cs="Courier New"/>
          <w:color w:val="000000"/>
          <w:sz w:val="18"/>
          <w:szCs w:val="18"/>
        </w:rPr>
        <w:t xml:space="preserve"> : </w:t>
      </w:r>
      <w:r>
        <w:rPr>
          <w:rFonts w:ascii="Consolas" w:hAnsi="Consolas" w:cs="Courier New"/>
          <w:color w:val="0000FF"/>
          <w:sz w:val="18"/>
          <w:szCs w:val="18"/>
        </w:rPr>
        <w:t>int</w:t>
      </w:r>
    </w:p>
    <w:p w14:paraId="448E3EF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134. </w:t>
      </w:r>
      <w:r>
        <w:rPr>
          <w:rFonts w:ascii="Consolas" w:hAnsi="Consolas" w:cs="Courier New"/>
          <w:color w:val="000000"/>
          <w:sz w:val="18"/>
          <w:szCs w:val="18"/>
        </w:rPr>
        <w:t xml:space="preserve">    </w:t>
      </w:r>
      <w:r>
        <w:rPr>
          <w:rFonts w:ascii="Consolas" w:hAnsi="Consolas" w:cs="Courier New"/>
          <w:color w:val="2B91AF"/>
          <w:sz w:val="18"/>
          <w:szCs w:val="18"/>
        </w:rPr>
        <w:t>MachNumber</w:t>
      </w:r>
      <w:r>
        <w:rPr>
          <w:rFonts w:ascii="Consolas" w:hAnsi="Consolas" w:cs="Courier New"/>
          <w:color w:val="000000"/>
          <w:sz w:val="18"/>
          <w:szCs w:val="18"/>
        </w:rPr>
        <w:t xml:space="preserve"> : </w:t>
      </w:r>
      <w:r>
        <w:rPr>
          <w:rFonts w:ascii="Consolas" w:hAnsi="Consolas" w:cs="Courier New"/>
          <w:color w:val="0000FF"/>
          <w:sz w:val="18"/>
          <w:szCs w:val="18"/>
        </w:rPr>
        <w:t>float</w:t>
      </w:r>
    </w:p>
    <w:p w14:paraId="2013097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135. </w:t>
      </w:r>
      <w:r>
        <w:rPr>
          <w:rFonts w:ascii="Consolas" w:hAnsi="Consolas" w:cs="Courier New"/>
          <w:color w:val="000000"/>
          <w:sz w:val="18"/>
          <w:szCs w:val="18"/>
        </w:rPr>
        <w:t xml:space="preserve">    </w:t>
      </w:r>
      <w:r>
        <w:rPr>
          <w:rFonts w:ascii="Consolas" w:hAnsi="Consolas" w:cs="Courier New"/>
          <w:color w:val="2B91AF"/>
          <w:sz w:val="18"/>
          <w:szCs w:val="18"/>
        </w:rPr>
        <w:t>DensityRatio</w:t>
      </w:r>
      <w:r>
        <w:rPr>
          <w:rFonts w:ascii="Consolas" w:hAnsi="Consolas" w:cs="Courier New"/>
          <w:color w:val="000000"/>
          <w:sz w:val="18"/>
          <w:szCs w:val="18"/>
        </w:rPr>
        <w:t xml:space="preserve">: </w:t>
      </w:r>
      <w:r>
        <w:rPr>
          <w:rFonts w:ascii="Consolas" w:hAnsi="Consolas" w:cs="Courier New"/>
          <w:color w:val="0000FF"/>
          <w:sz w:val="18"/>
          <w:szCs w:val="18"/>
        </w:rPr>
        <w:t>float</w:t>
      </w:r>
    </w:p>
    <w:p w14:paraId="155ECB6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136. </w:t>
      </w:r>
      <w:r>
        <w:rPr>
          <w:rFonts w:ascii="Consolas" w:hAnsi="Consolas" w:cs="Courier New"/>
          <w:color w:val="000000"/>
          <w:sz w:val="18"/>
          <w:szCs w:val="18"/>
        </w:rPr>
        <w:t xml:space="preserve">    </w:t>
      </w:r>
      <w:r>
        <w:rPr>
          <w:rFonts w:ascii="Consolas" w:hAnsi="Consolas" w:cs="Courier New"/>
          <w:color w:val="2B91AF"/>
          <w:sz w:val="18"/>
          <w:szCs w:val="18"/>
        </w:rPr>
        <w:t>Method</w:t>
      </w:r>
      <w:r>
        <w:rPr>
          <w:rFonts w:ascii="Consolas" w:hAnsi="Consolas" w:cs="Courier New"/>
          <w:color w:val="000000"/>
          <w:sz w:val="18"/>
          <w:szCs w:val="18"/>
        </w:rPr>
        <w:t>: str</w:t>
      </w:r>
    </w:p>
    <w:p w14:paraId="70AD4E6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137. </w:t>
      </w:r>
      <w:r>
        <w:rPr>
          <w:rFonts w:ascii="Consolas" w:hAnsi="Consolas" w:cs="Courier New"/>
          <w:color w:val="000000"/>
          <w:sz w:val="18"/>
          <w:szCs w:val="18"/>
        </w:rPr>
        <w:t xml:space="preserve">    </w:t>
      </w:r>
      <w:r>
        <w:rPr>
          <w:rFonts w:ascii="Consolas" w:hAnsi="Consolas" w:cs="Courier New"/>
          <w:color w:val="2B91AF"/>
          <w:sz w:val="18"/>
          <w:szCs w:val="18"/>
        </w:rPr>
        <w:t>Data</w:t>
      </w:r>
      <w:r>
        <w:rPr>
          <w:rFonts w:ascii="Consolas" w:hAnsi="Consolas" w:cs="Courier New"/>
          <w:color w:val="000000"/>
          <w:sz w:val="18"/>
          <w:szCs w:val="18"/>
        </w:rPr>
        <w:t>: pd.</w:t>
      </w:r>
      <w:r>
        <w:rPr>
          <w:rFonts w:ascii="Consolas" w:hAnsi="Consolas" w:cs="Courier New"/>
          <w:color w:val="2B91AF"/>
          <w:sz w:val="18"/>
          <w:szCs w:val="18"/>
        </w:rPr>
        <w:t>DataFrame</w:t>
      </w:r>
    </w:p>
    <w:p w14:paraId="43A6DE6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138. </w:t>
      </w:r>
      <w:r>
        <w:rPr>
          <w:rFonts w:ascii="Consolas" w:hAnsi="Consolas" w:cs="Courier New"/>
          <w:color w:val="000000"/>
          <w:sz w:val="18"/>
          <w:szCs w:val="18"/>
        </w:rPr>
        <w:t> </w:t>
      </w:r>
    </w:p>
    <w:p w14:paraId="73ADF1F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139.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w:t>
      </w:r>
      <w:r>
        <w:rPr>
          <w:rFonts w:ascii="Consolas" w:hAnsi="Consolas" w:cs="Courier New"/>
          <w:color w:val="2B91AF"/>
          <w:sz w:val="18"/>
          <w:szCs w:val="18"/>
        </w:rPr>
        <w:t>DetectFlutter</w:t>
      </w:r>
      <w:r>
        <w:rPr>
          <w:rFonts w:ascii="Consolas" w:hAnsi="Consolas" w:cs="Courier New"/>
          <w:color w:val="000000"/>
          <w:sz w:val="18"/>
          <w:szCs w:val="18"/>
        </w:rPr>
        <w:t>(</w:t>
      </w:r>
      <w:r>
        <w:rPr>
          <w:rFonts w:ascii="Consolas" w:hAnsi="Consolas" w:cs="Courier New"/>
          <w:color w:val="0000FF"/>
          <w:sz w:val="18"/>
          <w:szCs w:val="18"/>
        </w:rPr>
        <w:t>self</w:t>
      </w:r>
      <w:r>
        <w:rPr>
          <w:rFonts w:ascii="Consolas" w:hAnsi="Consolas" w:cs="Courier New"/>
          <w:color w:val="000000"/>
          <w:sz w:val="18"/>
          <w:szCs w:val="18"/>
        </w:rPr>
        <w:t xml:space="preserve">) -&gt; </w:t>
      </w:r>
      <w:r>
        <w:rPr>
          <w:rFonts w:ascii="Consolas" w:hAnsi="Consolas" w:cs="Courier New"/>
          <w:color w:val="2B91AF"/>
          <w:sz w:val="18"/>
          <w:szCs w:val="18"/>
        </w:rPr>
        <w:t>Tuple</w:t>
      </w:r>
      <w:r>
        <w:rPr>
          <w:rFonts w:ascii="Consolas" w:hAnsi="Consolas" w:cs="Courier New"/>
          <w:color w:val="000000"/>
          <w:sz w:val="18"/>
          <w:szCs w:val="18"/>
        </w:rPr>
        <w:t>[</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0000FF"/>
          <w:sz w:val="18"/>
          <w:szCs w:val="18"/>
        </w:rPr>
        <w:t>float</w:t>
      </w:r>
      <w:r>
        <w:rPr>
          <w:rFonts w:ascii="Consolas" w:hAnsi="Consolas" w:cs="Courier New"/>
          <w:color w:val="000000"/>
          <w:sz w:val="18"/>
          <w:szCs w:val="18"/>
        </w:rPr>
        <w:t xml:space="preserve">], </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2B91AF"/>
          <w:sz w:val="18"/>
          <w:szCs w:val="18"/>
        </w:rPr>
        <w:t>Tuple</w:t>
      </w:r>
      <w:r>
        <w:rPr>
          <w:rFonts w:ascii="Consolas" w:hAnsi="Consolas" w:cs="Courier New"/>
          <w:color w:val="000000"/>
          <w:sz w:val="18"/>
          <w:szCs w:val="18"/>
        </w:rPr>
        <w:t>[</w:t>
      </w:r>
      <w:r>
        <w:rPr>
          <w:rFonts w:ascii="Consolas" w:hAnsi="Consolas" w:cs="Courier New"/>
          <w:color w:val="0000FF"/>
          <w:sz w:val="18"/>
          <w:szCs w:val="18"/>
        </w:rPr>
        <w:t>int</w:t>
      </w:r>
      <w:r>
        <w:rPr>
          <w:rFonts w:ascii="Consolas" w:hAnsi="Consolas" w:cs="Courier New"/>
          <w:color w:val="000000"/>
          <w:sz w:val="18"/>
          <w:szCs w:val="18"/>
        </w:rPr>
        <w:t xml:space="preserve">, </w:t>
      </w:r>
      <w:r>
        <w:rPr>
          <w:rFonts w:ascii="Consolas" w:hAnsi="Consolas" w:cs="Courier New"/>
          <w:color w:val="0000FF"/>
          <w:sz w:val="18"/>
          <w:szCs w:val="18"/>
        </w:rPr>
        <w:t>int</w:t>
      </w:r>
      <w:r>
        <w:rPr>
          <w:rFonts w:ascii="Consolas" w:hAnsi="Consolas" w:cs="Courier New"/>
          <w:color w:val="000000"/>
          <w:sz w:val="18"/>
          <w:szCs w:val="18"/>
        </w:rPr>
        <w:t>]]]:</w:t>
      </w:r>
    </w:p>
    <w:p w14:paraId="7329BDC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140. </w:t>
      </w:r>
      <w:r>
        <w:rPr>
          <w:rFonts w:ascii="Consolas" w:hAnsi="Consolas" w:cs="Courier New"/>
          <w:color w:val="000000"/>
          <w:sz w:val="18"/>
          <w:szCs w:val="18"/>
        </w:rPr>
        <w:t xml:space="preserve">        </w:t>
      </w:r>
      <w:r>
        <w:rPr>
          <w:rFonts w:ascii="Consolas" w:hAnsi="Consolas" w:cs="Courier New"/>
          <w:color w:val="2B91AF"/>
          <w:sz w:val="18"/>
          <w:szCs w:val="18"/>
        </w:rPr>
        <w:t>Stable</w:t>
      </w:r>
      <w:r>
        <w:rPr>
          <w:rFonts w:ascii="Consolas" w:hAnsi="Consolas" w:cs="Courier New"/>
          <w:color w:val="000000"/>
          <w:sz w:val="18"/>
          <w:szCs w:val="18"/>
        </w:rPr>
        <w:t xml:space="preserve"> =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Data</w:t>
      </w:r>
      <w:r>
        <w:rPr>
          <w:rFonts w:ascii="Consolas" w:hAnsi="Consolas" w:cs="Courier New"/>
          <w:color w:val="000000"/>
          <w:sz w:val="18"/>
          <w:szCs w:val="18"/>
        </w:rPr>
        <w:t>[</w:t>
      </w:r>
      <w:r>
        <w:rPr>
          <w:rFonts w:ascii="Consolas" w:hAnsi="Consolas" w:cs="Courier New"/>
          <w:color w:val="A31515"/>
          <w:sz w:val="18"/>
          <w:szCs w:val="18"/>
        </w:rPr>
        <w:t>'DAMPING'</w:t>
      </w:r>
      <w:r>
        <w:rPr>
          <w:rFonts w:ascii="Consolas" w:hAnsi="Consolas" w:cs="Courier New"/>
          <w:color w:val="000000"/>
          <w:sz w:val="18"/>
          <w:szCs w:val="18"/>
        </w:rPr>
        <w:t xml:space="preserve">] &lt; </w:t>
      </w:r>
      <w:r>
        <w:rPr>
          <w:rFonts w:ascii="Consolas" w:hAnsi="Consolas" w:cs="Courier New"/>
          <w:color w:val="006666"/>
          <w:sz w:val="18"/>
          <w:szCs w:val="18"/>
        </w:rPr>
        <w:t>0</w:t>
      </w:r>
    </w:p>
    <w:p w14:paraId="23620B6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141. </w:t>
      </w:r>
      <w:r>
        <w:rPr>
          <w:rFonts w:ascii="Consolas" w:hAnsi="Consolas" w:cs="Courier New"/>
          <w:color w:val="000000"/>
          <w:sz w:val="18"/>
          <w:szCs w:val="18"/>
        </w:rPr>
        <w:t xml:space="preserve">        </w:t>
      </w:r>
      <w:r>
        <w:rPr>
          <w:rFonts w:ascii="Consolas" w:hAnsi="Consolas" w:cs="Courier New"/>
          <w:color w:val="2B91AF"/>
          <w:sz w:val="18"/>
          <w:szCs w:val="18"/>
        </w:rPr>
        <w:t>FlutterIndeces</w:t>
      </w:r>
      <w:r>
        <w:rPr>
          <w:rFonts w:ascii="Consolas" w:hAnsi="Consolas" w:cs="Courier New"/>
          <w:color w:val="000000"/>
          <w:sz w:val="18"/>
          <w:szCs w:val="18"/>
        </w:rPr>
        <w:t xml:space="preserve">: </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2B91AF"/>
          <w:sz w:val="18"/>
          <w:szCs w:val="18"/>
        </w:rPr>
        <w:t>Tuple</w:t>
      </w:r>
      <w:r>
        <w:rPr>
          <w:rFonts w:ascii="Consolas" w:hAnsi="Consolas" w:cs="Courier New"/>
          <w:color w:val="000000"/>
          <w:sz w:val="18"/>
          <w:szCs w:val="18"/>
        </w:rPr>
        <w:t>[</w:t>
      </w:r>
      <w:r>
        <w:rPr>
          <w:rFonts w:ascii="Consolas" w:hAnsi="Consolas" w:cs="Courier New"/>
          <w:color w:val="0000FF"/>
          <w:sz w:val="18"/>
          <w:szCs w:val="18"/>
        </w:rPr>
        <w:t>int</w:t>
      </w:r>
      <w:r>
        <w:rPr>
          <w:rFonts w:ascii="Consolas" w:hAnsi="Consolas" w:cs="Courier New"/>
          <w:color w:val="000000"/>
          <w:sz w:val="18"/>
          <w:szCs w:val="18"/>
        </w:rPr>
        <w:t xml:space="preserve">, </w:t>
      </w:r>
      <w:r>
        <w:rPr>
          <w:rFonts w:ascii="Consolas" w:hAnsi="Consolas" w:cs="Courier New"/>
          <w:color w:val="0000FF"/>
          <w:sz w:val="18"/>
          <w:szCs w:val="18"/>
        </w:rPr>
        <w:t>int</w:t>
      </w:r>
      <w:r>
        <w:rPr>
          <w:rFonts w:ascii="Consolas" w:hAnsi="Consolas" w:cs="Courier New"/>
          <w:color w:val="000000"/>
          <w:sz w:val="18"/>
          <w:szCs w:val="18"/>
        </w:rPr>
        <w:t>]] = []</w:t>
      </w:r>
    </w:p>
    <w:p w14:paraId="035C4A5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142.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i </w:t>
      </w:r>
      <w:r>
        <w:rPr>
          <w:rFonts w:ascii="Consolas" w:hAnsi="Consolas" w:cs="Courier New"/>
          <w:color w:val="0000FF"/>
          <w:sz w:val="18"/>
          <w:szCs w:val="18"/>
        </w:rPr>
        <w:t>in</w:t>
      </w:r>
      <w:r>
        <w:rPr>
          <w:rFonts w:ascii="Consolas" w:hAnsi="Consolas" w:cs="Courier New"/>
          <w:color w:val="000000"/>
          <w:sz w:val="18"/>
          <w:szCs w:val="18"/>
        </w:rPr>
        <w:t xml:space="preserve"> range(</w:t>
      </w:r>
      <w:r>
        <w:rPr>
          <w:rFonts w:ascii="Consolas" w:hAnsi="Consolas" w:cs="Courier New"/>
          <w:color w:val="006666"/>
          <w:sz w:val="18"/>
          <w:szCs w:val="18"/>
        </w:rPr>
        <w:t>1</w:t>
      </w:r>
      <w:r>
        <w:rPr>
          <w:rFonts w:ascii="Consolas" w:hAnsi="Consolas" w:cs="Courier New"/>
          <w:color w:val="000000"/>
          <w:sz w:val="18"/>
          <w:szCs w:val="18"/>
        </w:rPr>
        <w:t xml:space="preserve">, </w:t>
      </w:r>
      <w:r>
        <w:rPr>
          <w:rFonts w:ascii="Consolas" w:hAnsi="Consolas" w:cs="Courier New"/>
          <w:color w:val="2B91AF"/>
          <w:sz w:val="18"/>
          <w:szCs w:val="18"/>
        </w:rPr>
        <w:t>Stable</w:t>
      </w:r>
      <w:r>
        <w:rPr>
          <w:rFonts w:ascii="Consolas" w:hAnsi="Consolas" w:cs="Courier New"/>
          <w:color w:val="000000"/>
          <w:sz w:val="18"/>
          <w:szCs w:val="18"/>
        </w:rPr>
        <w:t>.shape[</w:t>
      </w:r>
      <w:r>
        <w:rPr>
          <w:rFonts w:ascii="Consolas" w:hAnsi="Consolas" w:cs="Courier New"/>
          <w:color w:val="006666"/>
          <w:sz w:val="18"/>
          <w:szCs w:val="18"/>
        </w:rPr>
        <w:t>0</w:t>
      </w:r>
      <w:r>
        <w:rPr>
          <w:rFonts w:ascii="Consolas" w:hAnsi="Consolas" w:cs="Courier New"/>
          <w:color w:val="000000"/>
          <w:sz w:val="18"/>
          <w:szCs w:val="18"/>
        </w:rPr>
        <w:t>]):</w:t>
      </w:r>
    </w:p>
    <w:p w14:paraId="069D5A0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143.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w:t>
      </w:r>
      <w:r>
        <w:rPr>
          <w:rFonts w:ascii="Consolas" w:hAnsi="Consolas" w:cs="Courier New"/>
          <w:color w:val="2B91AF"/>
          <w:sz w:val="18"/>
          <w:szCs w:val="18"/>
        </w:rPr>
        <w:t>Stable</w:t>
      </w:r>
      <w:r>
        <w:rPr>
          <w:rFonts w:ascii="Consolas" w:hAnsi="Consolas" w:cs="Courier New"/>
          <w:color w:val="000000"/>
          <w:sz w:val="18"/>
          <w:szCs w:val="18"/>
        </w:rPr>
        <w:t>[i-</w:t>
      </w:r>
      <w:r>
        <w:rPr>
          <w:rFonts w:ascii="Consolas" w:hAnsi="Consolas" w:cs="Courier New"/>
          <w:color w:val="006666"/>
          <w:sz w:val="18"/>
          <w:szCs w:val="18"/>
        </w:rPr>
        <w:t>1</w:t>
      </w:r>
      <w:r>
        <w:rPr>
          <w:rFonts w:ascii="Consolas" w:hAnsi="Consolas" w:cs="Courier New"/>
          <w:color w:val="000000"/>
          <w:sz w:val="18"/>
          <w:szCs w:val="18"/>
        </w:rPr>
        <w:t xml:space="preserve">]) </w:t>
      </w:r>
      <w:r>
        <w:rPr>
          <w:rFonts w:ascii="Consolas" w:hAnsi="Consolas" w:cs="Courier New"/>
          <w:color w:val="0000FF"/>
          <w:sz w:val="18"/>
          <w:szCs w:val="18"/>
        </w:rPr>
        <w:t>and</w:t>
      </w:r>
      <w:r>
        <w:rPr>
          <w:rFonts w:ascii="Consolas" w:hAnsi="Consolas" w:cs="Courier New"/>
          <w:color w:val="000000"/>
          <w:sz w:val="18"/>
          <w:szCs w:val="18"/>
        </w:rPr>
        <w:t xml:space="preserve"> (</w:t>
      </w:r>
      <w:r>
        <w:rPr>
          <w:rFonts w:ascii="Consolas" w:hAnsi="Consolas" w:cs="Courier New"/>
          <w:color w:val="0000FF"/>
          <w:sz w:val="18"/>
          <w:szCs w:val="18"/>
        </w:rPr>
        <w:t>not</w:t>
      </w:r>
      <w:r>
        <w:rPr>
          <w:rFonts w:ascii="Consolas" w:hAnsi="Consolas" w:cs="Courier New"/>
          <w:color w:val="000000"/>
          <w:sz w:val="18"/>
          <w:szCs w:val="18"/>
        </w:rPr>
        <w:t xml:space="preserve"> </w:t>
      </w:r>
      <w:r>
        <w:rPr>
          <w:rFonts w:ascii="Consolas" w:hAnsi="Consolas" w:cs="Courier New"/>
          <w:color w:val="2B91AF"/>
          <w:sz w:val="18"/>
          <w:szCs w:val="18"/>
        </w:rPr>
        <w:t>Stable</w:t>
      </w:r>
      <w:r>
        <w:rPr>
          <w:rFonts w:ascii="Consolas" w:hAnsi="Consolas" w:cs="Courier New"/>
          <w:color w:val="000000"/>
          <w:sz w:val="18"/>
          <w:szCs w:val="18"/>
        </w:rPr>
        <w:t>[i]):</w:t>
      </w:r>
    </w:p>
    <w:p w14:paraId="5D9397A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144. </w:t>
      </w:r>
      <w:r>
        <w:rPr>
          <w:rFonts w:ascii="Consolas" w:hAnsi="Consolas" w:cs="Courier New"/>
          <w:color w:val="000000"/>
          <w:sz w:val="18"/>
          <w:szCs w:val="18"/>
        </w:rPr>
        <w:t xml:space="preserve">                </w:t>
      </w:r>
      <w:r>
        <w:rPr>
          <w:rFonts w:ascii="Consolas" w:hAnsi="Consolas" w:cs="Courier New"/>
          <w:color w:val="2B91AF"/>
          <w:sz w:val="18"/>
          <w:szCs w:val="18"/>
        </w:rPr>
        <w:t>FlutterIndeces</w:t>
      </w:r>
      <w:r>
        <w:rPr>
          <w:rFonts w:ascii="Consolas" w:hAnsi="Consolas" w:cs="Courier New"/>
          <w:color w:val="000000"/>
          <w:sz w:val="18"/>
          <w:szCs w:val="18"/>
        </w:rPr>
        <w:t>.append((i-</w:t>
      </w:r>
      <w:r>
        <w:rPr>
          <w:rFonts w:ascii="Consolas" w:hAnsi="Consolas" w:cs="Courier New"/>
          <w:color w:val="006666"/>
          <w:sz w:val="18"/>
          <w:szCs w:val="18"/>
        </w:rPr>
        <w:t>1</w:t>
      </w:r>
      <w:r>
        <w:rPr>
          <w:rFonts w:ascii="Consolas" w:hAnsi="Consolas" w:cs="Courier New"/>
          <w:color w:val="000000"/>
          <w:sz w:val="18"/>
          <w:szCs w:val="18"/>
        </w:rPr>
        <w:t>, i))</w:t>
      </w:r>
    </w:p>
    <w:p w14:paraId="022CFA9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145. </w:t>
      </w:r>
      <w:r>
        <w:rPr>
          <w:rFonts w:ascii="Consolas" w:hAnsi="Consolas" w:cs="Courier New"/>
          <w:color w:val="000000"/>
          <w:sz w:val="18"/>
          <w:szCs w:val="18"/>
        </w:rPr>
        <w:t xml:space="preserve">        </w:t>
      </w:r>
    </w:p>
    <w:p w14:paraId="129568E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146. </w:t>
      </w:r>
      <w:r>
        <w:rPr>
          <w:rFonts w:ascii="Consolas" w:hAnsi="Consolas" w:cs="Courier New"/>
          <w:color w:val="000000"/>
          <w:sz w:val="18"/>
          <w:szCs w:val="18"/>
        </w:rPr>
        <w:t xml:space="preserve">        </w:t>
      </w:r>
      <w:r>
        <w:rPr>
          <w:rFonts w:ascii="Consolas" w:hAnsi="Consolas" w:cs="Courier New"/>
          <w:color w:val="2B91AF"/>
          <w:sz w:val="18"/>
          <w:szCs w:val="18"/>
        </w:rPr>
        <w:t>FlutterSpeed</w:t>
      </w:r>
      <w:r>
        <w:rPr>
          <w:rFonts w:ascii="Consolas" w:hAnsi="Consolas" w:cs="Courier New"/>
          <w:color w:val="000000"/>
          <w:sz w:val="18"/>
          <w:szCs w:val="18"/>
        </w:rPr>
        <w:t xml:space="preserve"> = []</w:t>
      </w:r>
    </w:p>
    <w:p w14:paraId="08E6A37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147.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ind </w:t>
      </w:r>
      <w:r>
        <w:rPr>
          <w:rFonts w:ascii="Consolas" w:hAnsi="Consolas" w:cs="Courier New"/>
          <w:color w:val="0000FF"/>
          <w:sz w:val="18"/>
          <w:szCs w:val="18"/>
        </w:rPr>
        <w:t>in</w:t>
      </w:r>
      <w:r>
        <w:rPr>
          <w:rFonts w:ascii="Consolas" w:hAnsi="Consolas" w:cs="Courier New"/>
          <w:color w:val="000000"/>
          <w:sz w:val="18"/>
          <w:szCs w:val="18"/>
        </w:rPr>
        <w:t xml:space="preserve"> </w:t>
      </w:r>
      <w:r>
        <w:rPr>
          <w:rFonts w:ascii="Consolas" w:hAnsi="Consolas" w:cs="Courier New"/>
          <w:color w:val="2B91AF"/>
          <w:sz w:val="18"/>
          <w:szCs w:val="18"/>
        </w:rPr>
        <w:t>FlutterIndeces</w:t>
      </w:r>
      <w:r>
        <w:rPr>
          <w:rFonts w:ascii="Consolas" w:hAnsi="Consolas" w:cs="Courier New"/>
          <w:color w:val="000000"/>
          <w:sz w:val="18"/>
          <w:szCs w:val="18"/>
        </w:rPr>
        <w:t>:</w:t>
      </w:r>
    </w:p>
    <w:p w14:paraId="131AD20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148. </w:t>
      </w:r>
      <w:r>
        <w:rPr>
          <w:rFonts w:ascii="Consolas" w:hAnsi="Consolas" w:cs="Courier New"/>
          <w:color w:val="000000"/>
          <w:sz w:val="18"/>
          <w:szCs w:val="18"/>
        </w:rPr>
        <w:t xml:space="preserve">            D1 =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Data</w:t>
      </w:r>
      <w:r>
        <w:rPr>
          <w:rFonts w:ascii="Consolas" w:hAnsi="Consolas" w:cs="Courier New"/>
          <w:color w:val="000000"/>
          <w:sz w:val="18"/>
          <w:szCs w:val="18"/>
        </w:rPr>
        <w:t>[</w:t>
      </w:r>
      <w:r>
        <w:rPr>
          <w:rFonts w:ascii="Consolas" w:hAnsi="Consolas" w:cs="Courier New"/>
          <w:color w:val="A31515"/>
          <w:sz w:val="18"/>
          <w:szCs w:val="18"/>
        </w:rPr>
        <w:t>'DAMPING'</w:t>
      </w:r>
      <w:r>
        <w:rPr>
          <w:rFonts w:ascii="Consolas" w:hAnsi="Consolas" w:cs="Courier New"/>
          <w:color w:val="000000"/>
          <w:sz w:val="18"/>
          <w:szCs w:val="18"/>
        </w:rPr>
        <w:t>][ind[</w:t>
      </w:r>
      <w:r>
        <w:rPr>
          <w:rFonts w:ascii="Consolas" w:hAnsi="Consolas" w:cs="Courier New"/>
          <w:color w:val="006666"/>
          <w:sz w:val="18"/>
          <w:szCs w:val="18"/>
        </w:rPr>
        <w:t>0</w:t>
      </w:r>
      <w:r>
        <w:rPr>
          <w:rFonts w:ascii="Consolas" w:hAnsi="Consolas" w:cs="Courier New"/>
          <w:color w:val="000000"/>
          <w:sz w:val="18"/>
          <w:szCs w:val="18"/>
        </w:rPr>
        <w:t>]]</w:t>
      </w:r>
    </w:p>
    <w:p w14:paraId="06F7DAF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149. </w:t>
      </w:r>
      <w:r>
        <w:rPr>
          <w:rFonts w:ascii="Consolas" w:hAnsi="Consolas" w:cs="Courier New"/>
          <w:color w:val="000000"/>
          <w:sz w:val="18"/>
          <w:szCs w:val="18"/>
        </w:rPr>
        <w:t xml:space="preserve">            D2 =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Data</w:t>
      </w:r>
      <w:r>
        <w:rPr>
          <w:rFonts w:ascii="Consolas" w:hAnsi="Consolas" w:cs="Courier New"/>
          <w:color w:val="000000"/>
          <w:sz w:val="18"/>
          <w:szCs w:val="18"/>
        </w:rPr>
        <w:t>[</w:t>
      </w:r>
      <w:r>
        <w:rPr>
          <w:rFonts w:ascii="Consolas" w:hAnsi="Consolas" w:cs="Courier New"/>
          <w:color w:val="A31515"/>
          <w:sz w:val="18"/>
          <w:szCs w:val="18"/>
        </w:rPr>
        <w:t>'DAMPING'</w:t>
      </w:r>
      <w:r>
        <w:rPr>
          <w:rFonts w:ascii="Consolas" w:hAnsi="Consolas" w:cs="Courier New"/>
          <w:color w:val="000000"/>
          <w:sz w:val="18"/>
          <w:szCs w:val="18"/>
        </w:rPr>
        <w:t>][ind[</w:t>
      </w:r>
      <w:r>
        <w:rPr>
          <w:rFonts w:ascii="Consolas" w:hAnsi="Consolas" w:cs="Courier New"/>
          <w:color w:val="006666"/>
          <w:sz w:val="18"/>
          <w:szCs w:val="18"/>
        </w:rPr>
        <w:t>1</w:t>
      </w:r>
      <w:r>
        <w:rPr>
          <w:rFonts w:ascii="Consolas" w:hAnsi="Consolas" w:cs="Courier New"/>
          <w:color w:val="000000"/>
          <w:sz w:val="18"/>
          <w:szCs w:val="18"/>
        </w:rPr>
        <w:t>]]</w:t>
      </w:r>
    </w:p>
    <w:p w14:paraId="6D9804B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150. </w:t>
      </w:r>
      <w:r>
        <w:rPr>
          <w:rFonts w:ascii="Consolas" w:hAnsi="Consolas" w:cs="Courier New"/>
          <w:color w:val="000000"/>
          <w:sz w:val="18"/>
          <w:szCs w:val="18"/>
        </w:rPr>
        <w:t xml:space="preserve">            V1 =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Data</w:t>
      </w:r>
      <w:r>
        <w:rPr>
          <w:rFonts w:ascii="Consolas" w:hAnsi="Consolas" w:cs="Courier New"/>
          <w:color w:val="000000"/>
          <w:sz w:val="18"/>
          <w:szCs w:val="18"/>
        </w:rPr>
        <w:t>[</w:t>
      </w:r>
      <w:r>
        <w:rPr>
          <w:rFonts w:ascii="Consolas" w:hAnsi="Consolas" w:cs="Courier New"/>
          <w:color w:val="A31515"/>
          <w:sz w:val="18"/>
          <w:szCs w:val="18"/>
        </w:rPr>
        <w:t>'VELOCITY'</w:t>
      </w:r>
      <w:r>
        <w:rPr>
          <w:rFonts w:ascii="Consolas" w:hAnsi="Consolas" w:cs="Courier New"/>
          <w:color w:val="000000"/>
          <w:sz w:val="18"/>
          <w:szCs w:val="18"/>
        </w:rPr>
        <w:t>][ind[</w:t>
      </w:r>
      <w:r>
        <w:rPr>
          <w:rFonts w:ascii="Consolas" w:hAnsi="Consolas" w:cs="Courier New"/>
          <w:color w:val="006666"/>
          <w:sz w:val="18"/>
          <w:szCs w:val="18"/>
        </w:rPr>
        <w:t>0</w:t>
      </w:r>
      <w:r>
        <w:rPr>
          <w:rFonts w:ascii="Consolas" w:hAnsi="Consolas" w:cs="Courier New"/>
          <w:color w:val="000000"/>
          <w:sz w:val="18"/>
          <w:szCs w:val="18"/>
        </w:rPr>
        <w:t>]]</w:t>
      </w:r>
    </w:p>
    <w:p w14:paraId="7BF9587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151. </w:t>
      </w:r>
      <w:r>
        <w:rPr>
          <w:rFonts w:ascii="Consolas" w:hAnsi="Consolas" w:cs="Courier New"/>
          <w:color w:val="000000"/>
          <w:sz w:val="18"/>
          <w:szCs w:val="18"/>
        </w:rPr>
        <w:t xml:space="preserve">            V2 =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Data</w:t>
      </w:r>
      <w:r>
        <w:rPr>
          <w:rFonts w:ascii="Consolas" w:hAnsi="Consolas" w:cs="Courier New"/>
          <w:color w:val="000000"/>
          <w:sz w:val="18"/>
          <w:szCs w:val="18"/>
        </w:rPr>
        <w:t>[</w:t>
      </w:r>
      <w:r>
        <w:rPr>
          <w:rFonts w:ascii="Consolas" w:hAnsi="Consolas" w:cs="Courier New"/>
          <w:color w:val="A31515"/>
          <w:sz w:val="18"/>
          <w:szCs w:val="18"/>
        </w:rPr>
        <w:t>'VELOCITY'</w:t>
      </w:r>
      <w:r>
        <w:rPr>
          <w:rFonts w:ascii="Consolas" w:hAnsi="Consolas" w:cs="Courier New"/>
          <w:color w:val="000000"/>
          <w:sz w:val="18"/>
          <w:szCs w:val="18"/>
        </w:rPr>
        <w:t>][ind[</w:t>
      </w:r>
      <w:r>
        <w:rPr>
          <w:rFonts w:ascii="Consolas" w:hAnsi="Consolas" w:cs="Courier New"/>
          <w:color w:val="006666"/>
          <w:sz w:val="18"/>
          <w:szCs w:val="18"/>
        </w:rPr>
        <w:t>1</w:t>
      </w:r>
      <w:r>
        <w:rPr>
          <w:rFonts w:ascii="Consolas" w:hAnsi="Consolas" w:cs="Courier New"/>
          <w:color w:val="000000"/>
          <w:sz w:val="18"/>
          <w:szCs w:val="18"/>
        </w:rPr>
        <w:t>]]</w:t>
      </w:r>
    </w:p>
    <w:p w14:paraId="27C3967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152. </w:t>
      </w:r>
      <w:r>
        <w:rPr>
          <w:rFonts w:ascii="Consolas" w:hAnsi="Consolas" w:cs="Courier New"/>
          <w:color w:val="000000"/>
          <w:sz w:val="18"/>
          <w:szCs w:val="18"/>
        </w:rPr>
        <w:t xml:space="preserve">            m = (D2 - D1) / (V2 - V1)</w:t>
      </w:r>
    </w:p>
    <w:p w14:paraId="156F0C0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153. </w:t>
      </w:r>
      <w:r>
        <w:rPr>
          <w:rFonts w:ascii="Consolas" w:hAnsi="Consolas" w:cs="Courier New"/>
          <w:color w:val="000000"/>
          <w:sz w:val="18"/>
          <w:szCs w:val="18"/>
        </w:rPr>
        <w:t xml:space="preserve">            </w:t>
      </w:r>
      <w:r>
        <w:rPr>
          <w:rFonts w:ascii="Consolas" w:hAnsi="Consolas" w:cs="Courier New"/>
          <w:color w:val="2B91AF"/>
          <w:sz w:val="18"/>
          <w:szCs w:val="18"/>
        </w:rPr>
        <w:t>Vflutter</w:t>
      </w:r>
      <w:r>
        <w:rPr>
          <w:rFonts w:ascii="Consolas" w:hAnsi="Consolas" w:cs="Courier New"/>
          <w:color w:val="000000"/>
          <w:sz w:val="18"/>
          <w:szCs w:val="18"/>
        </w:rPr>
        <w:t xml:space="preserve"> = V1 - D1/m</w:t>
      </w:r>
    </w:p>
    <w:p w14:paraId="602C102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154. </w:t>
      </w:r>
      <w:r>
        <w:rPr>
          <w:rFonts w:ascii="Consolas" w:hAnsi="Consolas" w:cs="Courier New"/>
          <w:color w:val="000000"/>
          <w:sz w:val="18"/>
          <w:szCs w:val="18"/>
        </w:rPr>
        <w:t xml:space="preserve">            </w:t>
      </w:r>
      <w:r>
        <w:rPr>
          <w:rFonts w:ascii="Consolas" w:hAnsi="Consolas" w:cs="Courier New"/>
          <w:color w:val="2B91AF"/>
          <w:sz w:val="18"/>
          <w:szCs w:val="18"/>
        </w:rPr>
        <w:t>FlutterSpeed</w:t>
      </w:r>
      <w:r>
        <w:rPr>
          <w:rFonts w:ascii="Consolas" w:hAnsi="Consolas" w:cs="Courier New"/>
          <w:color w:val="000000"/>
          <w:sz w:val="18"/>
          <w:szCs w:val="18"/>
        </w:rPr>
        <w:t>.append(</w:t>
      </w:r>
      <w:r>
        <w:rPr>
          <w:rFonts w:ascii="Consolas" w:hAnsi="Consolas" w:cs="Courier New"/>
          <w:color w:val="2B91AF"/>
          <w:sz w:val="18"/>
          <w:szCs w:val="18"/>
        </w:rPr>
        <w:t>Vflutter</w:t>
      </w:r>
      <w:r>
        <w:rPr>
          <w:rFonts w:ascii="Consolas" w:hAnsi="Consolas" w:cs="Courier New"/>
          <w:color w:val="000000"/>
          <w:sz w:val="18"/>
          <w:szCs w:val="18"/>
        </w:rPr>
        <w:t>)</w:t>
      </w:r>
    </w:p>
    <w:p w14:paraId="15746BD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155. </w:t>
      </w:r>
      <w:r>
        <w:rPr>
          <w:rFonts w:ascii="Consolas" w:hAnsi="Consolas" w:cs="Courier New"/>
          <w:color w:val="000000"/>
          <w:sz w:val="18"/>
          <w:szCs w:val="18"/>
        </w:rPr>
        <w:t> </w:t>
      </w:r>
    </w:p>
    <w:p w14:paraId="2E597EA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156.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w:t>
      </w:r>
      <w:r>
        <w:rPr>
          <w:rFonts w:ascii="Consolas" w:hAnsi="Consolas" w:cs="Courier New"/>
          <w:color w:val="2B91AF"/>
          <w:sz w:val="18"/>
          <w:szCs w:val="18"/>
        </w:rPr>
        <w:t>FlutterSpeed</w:t>
      </w:r>
      <w:r>
        <w:rPr>
          <w:rFonts w:ascii="Consolas" w:hAnsi="Consolas" w:cs="Courier New"/>
          <w:color w:val="000000"/>
          <w:sz w:val="18"/>
          <w:szCs w:val="18"/>
        </w:rPr>
        <w:t xml:space="preserve">, </w:t>
      </w:r>
      <w:r>
        <w:rPr>
          <w:rFonts w:ascii="Consolas" w:hAnsi="Consolas" w:cs="Courier New"/>
          <w:color w:val="2B91AF"/>
          <w:sz w:val="18"/>
          <w:szCs w:val="18"/>
        </w:rPr>
        <w:t>FlutterIndeces</w:t>
      </w:r>
    </w:p>
    <w:p w14:paraId="3A5DAAC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157. </w:t>
      </w:r>
      <w:r>
        <w:rPr>
          <w:rFonts w:ascii="Consolas" w:hAnsi="Consolas" w:cs="Courier New"/>
          <w:color w:val="000000"/>
          <w:sz w:val="18"/>
          <w:szCs w:val="18"/>
        </w:rPr>
        <w:t xml:space="preserve">    </w:t>
      </w:r>
    </w:p>
    <w:p w14:paraId="366E999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158.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w:t>
      </w:r>
      <w:r>
        <w:rPr>
          <w:rFonts w:ascii="Consolas" w:hAnsi="Consolas" w:cs="Courier New"/>
          <w:color w:val="2B91AF"/>
          <w:sz w:val="18"/>
          <w:szCs w:val="18"/>
        </w:rPr>
        <w:t>Plot</w:t>
      </w:r>
      <w:r>
        <w:rPr>
          <w:rFonts w:ascii="Consolas" w:hAnsi="Consolas" w:cs="Courier New"/>
          <w:color w:val="000000"/>
          <w:sz w:val="18"/>
          <w:szCs w:val="18"/>
        </w:rPr>
        <w:t>(</w:t>
      </w:r>
      <w:r>
        <w:rPr>
          <w:rFonts w:ascii="Consolas" w:hAnsi="Consolas" w:cs="Courier New"/>
          <w:color w:val="0000FF"/>
          <w:sz w:val="18"/>
          <w:szCs w:val="18"/>
        </w:rPr>
        <w:t>self</w:t>
      </w:r>
      <w:r>
        <w:rPr>
          <w:rFonts w:ascii="Consolas" w:hAnsi="Consolas" w:cs="Courier New"/>
          <w:color w:val="000000"/>
          <w:sz w:val="18"/>
          <w:szCs w:val="18"/>
        </w:rPr>
        <w:t xml:space="preserve">,ax: </w:t>
      </w:r>
      <w:r>
        <w:rPr>
          <w:rFonts w:ascii="Consolas" w:hAnsi="Consolas" w:cs="Courier New"/>
          <w:color w:val="2B91AF"/>
          <w:sz w:val="18"/>
          <w:szCs w:val="18"/>
        </w:rPr>
        <w:t>Axes</w:t>
      </w:r>
      <w:r>
        <w:rPr>
          <w:rFonts w:ascii="Consolas" w:hAnsi="Consolas" w:cs="Courier New"/>
          <w:color w:val="000000"/>
          <w:sz w:val="18"/>
          <w:szCs w:val="18"/>
        </w:rPr>
        <w:t xml:space="preserve">, ix: </w:t>
      </w:r>
      <w:r>
        <w:rPr>
          <w:rFonts w:ascii="Consolas" w:hAnsi="Consolas" w:cs="Courier New"/>
          <w:color w:val="0000FF"/>
          <w:sz w:val="18"/>
          <w:szCs w:val="18"/>
        </w:rPr>
        <w:t>int</w:t>
      </w:r>
      <w:r>
        <w:rPr>
          <w:rFonts w:ascii="Consolas" w:hAnsi="Consolas" w:cs="Courier New"/>
          <w:color w:val="000000"/>
          <w:sz w:val="18"/>
          <w:szCs w:val="18"/>
        </w:rPr>
        <w:t xml:space="preserve">, iy: </w:t>
      </w:r>
      <w:r>
        <w:rPr>
          <w:rFonts w:ascii="Consolas" w:hAnsi="Consolas" w:cs="Courier New"/>
          <w:color w:val="0000FF"/>
          <w:sz w:val="18"/>
          <w:szCs w:val="18"/>
        </w:rPr>
        <w:t>int</w:t>
      </w:r>
      <w:r>
        <w:rPr>
          <w:rFonts w:ascii="Consolas" w:hAnsi="Consolas" w:cs="Courier New"/>
          <w:color w:val="000000"/>
          <w:sz w:val="18"/>
          <w:szCs w:val="18"/>
        </w:rPr>
        <w:t xml:space="preserve">, label: str = </w:t>
      </w:r>
      <w:r>
        <w:rPr>
          <w:rFonts w:ascii="Consolas" w:hAnsi="Consolas" w:cs="Courier New"/>
          <w:color w:val="A31515"/>
          <w:sz w:val="18"/>
          <w:szCs w:val="18"/>
        </w:rPr>
        <w:t>''</w:t>
      </w:r>
      <w:r>
        <w:rPr>
          <w:rFonts w:ascii="Consolas" w:hAnsi="Consolas" w:cs="Courier New"/>
          <w:color w:val="000000"/>
          <w:sz w:val="18"/>
          <w:szCs w:val="18"/>
        </w:rPr>
        <w:t xml:space="preserve">) -&gt; </w:t>
      </w:r>
      <w:r>
        <w:rPr>
          <w:rFonts w:ascii="Consolas" w:hAnsi="Consolas" w:cs="Courier New"/>
          <w:color w:val="2B91AF"/>
          <w:sz w:val="18"/>
          <w:szCs w:val="18"/>
        </w:rPr>
        <w:t>Line2D</w:t>
      </w:r>
      <w:r>
        <w:rPr>
          <w:rFonts w:ascii="Consolas" w:hAnsi="Consolas" w:cs="Courier New"/>
          <w:color w:val="000000"/>
          <w:sz w:val="18"/>
          <w:szCs w:val="18"/>
        </w:rPr>
        <w:t>:</w:t>
      </w:r>
    </w:p>
    <w:p w14:paraId="4C083B1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159. </w:t>
      </w:r>
      <w:r>
        <w:rPr>
          <w:rFonts w:ascii="Consolas" w:hAnsi="Consolas" w:cs="Courier New"/>
          <w:color w:val="000000"/>
          <w:sz w:val="18"/>
          <w:szCs w:val="18"/>
        </w:rPr>
        <w:t xml:space="preserve">        line, =  ax.plot(</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Data</w:t>
      </w:r>
      <w:r>
        <w:rPr>
          <w:rFonts w:ascii="Consolas" w:hAnsi="Consolas" w:cs="Courier New"/>
          <w:color w:val="000000"/>
          <w:sz w:val="18"/>
          <w:szCs w:val="18"/>
        </w:rPr>
        <w:t xml:space="preserve">.iloc[:,ix],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Data</w:t>
      </w:r>
      <w:r>
        <w:rPr>
          <w:rFonts w:ascii="Consolas" w:hAnsi="Consolas" w:cs="Courier New"/>
          <w:color w:val="000000"/>
          <w:sz w:val="18"/>
          <w:szCs w:val="18"/>
        </w:rPr>
        <w:t xml:space="preserve">.iloc[:,iy], marker = </w:t>
      </w:r>
      <w:r>
        <w:rPr>
          <w:rFonts w:ascii="Consolas" w:hAnsi="Consolas" w:cs="Courier New"/>
          <w:color w:val="A31515"/>
          <w:sz w:val="18"/>
          <w:szCs w:val="18"/>
        </w:rPr>
        <w:t>'.'</w:t>
      </w:r>
      <w:r>
        <w:rPr>
          <w:rFonts w:ascii="Consolas" w:hAnsi="Consolas" w:cs="Courier New"/>
          <w:color w:val="000000"/>
          <w:sz w:val="18"/>
          <w:szCs w:val="18"/>
        </w:rPr>
        <w:t>, label = label )</w:t>
      </w:r>
    </w:p>
    <w:p w14:paraId="72D06C8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160.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line</w:t>
      </w:r>
    </w:p>
    <w:p w14:paraId="40E12CB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161. </w:t>
      </w:r>
      <w:r>
        <w:rPr>
          <w:rFonts w:ascii="Consolas" w:hAnsi="Consolas" w:cs="Courier New"/>
          <w:color w:val="000000"/>
          <w:sz w:val="18"/>
          <w:szCs w:val="18"/>
        </w:rPr>
        <w:t> </w:t>
      </w:r>
    </w:p>
    <w:p w14:paraId="197D846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162. </w:t>
      </w:r>
      <w:r>
        <w:rPr>
          <w:rFonts w:ascii="Consolas" w:hAnsi="Consolas" w:cs="Courier New"/>
          <w:color w:val="000000"/>
          <w:sz w:val="18"/>
          <w:szCs w:val="18"/>
        </w:rPr>
        <w:t> </w:t>
      </w:r>
    </w:p>
    <w:p w14:paraId="7F4D636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163.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w:t>
      </w:r>
      <w:r>
        <w:rPr>
          <w:rFonts w:ascii="Consolas" w:hAnsi="Consolas" w:cs="Courier New"/>
          <w:color w:val="2B91AF"/>
          <w:sz w:val="18"/>
          <w:szCs w:val="18"/>
        </w:rPr>
        <w:t>PlotDamping</w:t>
      </w:r>
      <w:r>
        <w:rPr>
          <w:rFonts w:ascii="Consolas" w:hAnsi="Consolas" w:cs="Courier New"/>
          <w:color w:val="000000"/>
          <w:sz w:val="18"/>
          <w:szCs w:val="18"/>
        </w:rPr>
        <w:t>(</w:t>
      </w:r>
      <w:r>
        <w:rPr>
          <w:rFonts w:ascii="Consolas" w:hAnsi="Consolas" w:cs="Courier New"/>
          <w:color w:val="0000FF"/>
          <w:sz w:val="18"/>
          <w:szCs w:val="18"/>
        </w:rPr>
        <w:t>self</w:t>
      </w:r>
      <w:r>
        <w:rPr>
          <w:rFonts w:ascii="Consolas" w:hAnsi="Consolas" w:cs="Courier New"/>
          <w:color w:val="000000"/>
          <w:sz w:val="18"/>
          <w:szCs w:val="18"/>
        </w:rPr>
        <w:t xml:space="preserve">) -&gt; </w:t>
      </w:r>
      <w:r>
        <w:rPr>
          <w:rFonts w:ascii="Consolas" w:hAnsi="Consolas" w:cs="Courier New"/>
          <w:color w:val="2B91AF"/>
          <w:sz w:val="18"/>
          <w:szCs w:val="18"/>
        </w:rPr>
        <w:t>Figure</w:t>
      </w:r>
      <w:r>
        <w:rPr>
          <w:rFonts w:ascii="Consolas" w:hAnsi="Consolas" w:cs="Courier New"/>
          <w:color w:val="000000"/>
          <w:sz w:val="18"/>
          <w:szCs w:val="18"/>
        </w:rPr>
        <w:t>:</w:t>
      </w:r>
    </w:p>
    <w:p w14:paraId="56EAFCD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164. </w:t>
      </w:r>
      <w:r>
        <w:rPr>
          <w:rFonts w:ascii="Consolas" w:hAnsi="Consolas" w:cs="Courier New"/>
          <w:color w:val="000000"/>
          <w:sz w:val="18"/>
          <w:szCs w:val="18"/>
        </w:rPr>
        <w:t xml:space="preserve">        fig, ax = plt.subplots()</w:t>
      </w:r>
    </w:p>
    <w:p w14:paraId="0FF1EA1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165.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Plot</w:t>
      </w:r>
      <w:r>
        <w:rPr>
          <w:rFonts w:ascii="Consolas" w:hAnsi="Consolas" w:cs="Courier New"/>
          <w:color w:val="000000"/>
          <w:sz w:val="18"/>
          <w:szCs w:val="18"/>
        </w:rPr>
        <w:t xml:space="preserve">(ax, </w:t>
      </w:r>
      <w:r>
        <w:rPr>
          <w:rFonts w:ascii="Consolas" w:hAnsi="Consolas" w:cs="Courier New"/>
          <w:color w:val="006666"/>
          <w:sz w:val="18"/>
          <w:szCs w:val="18"/>
        </w:rPr>
        <w:t>2</w:t>
      </w:r>
      <w:r>
        <w:rPr>
          <w:rFonts w:ascii="Consolas" w:hAnsi="Consolas" w:cs="Courier New"/>
          <w:color w:val="000000"/>
          <w:sz w:val="18"/>
          <w:szCs w:val="18"/>
        </w:rPr>
        <w:t xml:space="preserve">, </w:t>
      </w:r>
      <w:r>
        <w:rPr>
          <w:rFonts w:ascii="Consolas" w:hAnsi="Consolas" w:cs="Courier New"/>
          <w:color w:val="006666"/>
          <w:sz w:val="18"/>
          <w:szCs w:val="18"/>
        </w:rPr>
        <w:t>3</w:t>
      </w:r>
      <w:r>
        <w:rPr>
          <w:rFonts w:ascii="Consolas" w:hAnsi="Consolas" w:cs="Courier New"/>
          <w:color w:val="000000"/>
          <w:sz w:val="18"/>
          <w:szCs w:val="18"/>
        </w:rPr>
        <w:t>, f</w:t>
      </w:r>
      <w:r>
        <w:rPr>
          <w:rFonts w:ascii="Consolas" w:hAnsi="Consolas" w:cs="Courier New"/>
          <w:color w:val="A31515"/>
          <w:sz w:val="18"/>
          <w:szCs w:val="18"/>
        </w:rPr>
        <w:t>'MODE {self.ModeNumber}'</w:t>
      </w:r>
      <w:r>
        <w:rPr>
          <w:rFonts w:ascii="Consolas" w:hAnsi="Consolas" w:cs="Courier New"/>
          <w:color w:val="000000"/>
          <w:sz w:val="18"/>
          <w:szCs w:val="18"/>
        </w:rPr>
        <w:t>)</w:t>
      </w:r>
    </w:p>
    <w:p w14:paraId="4EAF54F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166. </w:t>
      </w:r>
      <w:r>
        <w:rPr>
          <w:rFonts w:ascii="Consolas" w:hAnsi="Consolas" w:cs="Courier New"/>
          <w:color w:val="000000"/>
          <w:sz w:val="18"/>
          <w:szCs w:val="18"/>
        </w:rPr>
        <w:t xml:space="preserve">        ax.set_xlabel(</w:t>
      </w:r>
      <w:r>
        <w:rPr>
          <w:rFonts w:ascii="Consolas" w:hAnsi="Consolas" w:cs="Courier New"/>
          <w:color w:val="A31515"/>
          <w:sz w:val="18"/>
          <w:szCs w:val="18"/>
        </w:rPr>
        <w:t>'VELOCITY'</w:t>
      </w:r>
      <w:r>
        <w:rPr>
          <w:rFonts w:ascii="Consolas" w:hAnsi="Consolas" w:cs="Courier New"/>
          <w:color w:val="000000"/>
          <w:sz w:val="18"/>
          <w:szCs w:val="18"/>
        </w:rPr>
        <w:t>)</w:t>
      </w:r>
    </w:p>
    <w:p w14:paraId="375B804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167. </w:t>
      </w:r>
      <w:r>
        <w:rPr>
          <w:rFonts w:ascii="Consolas" w:hAnsi="Consolas" w:cs="Courier New"/>
          <w:color w:val="000000"/>
          <w:sz w:val="18"/>
          <w:szCs w:val="18"/>
        </w:rPr>
        <w:t xml:space="preserve">        ax.set_ylabel(</w:t>
      </w:r>
      <w:r>
        <w:rPr>
          <w:rFonts w:ascii="Consolas" w:hAnsi="Consolas" w:cs="Courier New"/>
          <w:color w:val="A31515"/>
          <w:sz w:val="18"/>
          <w:szCs w:val="18"/>
        </w:rPr>
        <w:t>'DAMPING'</w:t>
      </w:r>
      <w:r>
        <w:rPr>
          <w:rFonts w:ascii="Consolas" w:hAnsi="Consolas" w:cs="Courier New"/>
          <w:color w:val="000000"/>
          <w:sz w:val="18"/>
          <w:szCs w:val="18"/>
        </w:rPr>
        <w:t>)</w:t>
      </w:r>
    </w:p>
    <w:p w14:paraId="4C557AB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168. </w:t>
      </w:r>
      <w:r>
        <w:rPr>
          <w:rFonts w:ascii="Consolas" w:hAnsi="Consolas" w:cs="Courier New"/>
          <w:color w:val="000000"/>
          <w:sz w:val="18"/>
          <w:szCs w:val="18"/>
        </w:rPr>
        <w:t xml:space="preserve">        ax.legend()</w:t>
      </w:r>
    </w:p>
    <w:p w14:paraId="065089A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169.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fig</w:t>
      </w:r>
    </w:p>
    <w:p w14:paraId="5ABEA69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170. </w:t>
      </w:r>
      <w:r>
        <w:rPr>
          <w:rFonts w:ascii="Consolas" w:hAnsi="Consolas" w:cs="Courier New"/>
          <w:color w:val="000000"/>
          <w:sz w:val="18"/>
          <w:szCs w:val="18"/>
        </w:rPr>
        <w:t> </w:t>
      </w:r>
    </w:p>
    <w:p w14:paraId="5F09A22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171. </w:t>
      </w:r>
      <w:r>
        <w:rPr>
          <w:rFonts w:ascii="Consolas" w:hAnsi="Consolas" w:cs="Courier New"/>
          <w:color w:val="000000"/>
          <w:sz w:val="18"/>
          <w:szCs w:val="18"/>
        </w:rPr>
        <w:t> </w:t>
      </w:r>
    </w:p>
    <w:p w14:paraId="0F9FA8D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172.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w:t>
      </w:r>
      <w:r>
        <w:rPr>
          <w:rFonts w:ascii="Consolas" w:hAnsi="Consolas" w:cs="Courier New"/>
          <w:color w:val="2B91AF"/>
          <w:sz w:val="18"/>
          <w:szCs w:val="18"/>
        </w:rPr>
        <w:t>PlotFrequency</w:t>
      </w:r>
      <w:r>
        <w:rPr>
          <w:rFonts w:ascii="Consolas" w:hAnsi="Consolas" w:cs="Courier New"/>
          <w:color w:val="000000"/>
          <w:sz w:val="18"/>
          <w:szCs w:val="18"/>
        </w:rPr>
        <w:t>(</w:t>
      </w:r>
      <w:r>
        <w:rPr>
          <w:rFonts w:ascii="Consolas" w:hAnsi="Consolas" w:cs="Courier New"/>
          <w:color w:val="0000FF"/>
          <w:sz w:val="18"/>
          <w:szCs w:val="18"/>
        </w:rPr>
        <w:t>self</w:t>
      </w:r>
      <w:r>
        <w:rPr>
          <w:rFonts w:ascii="Consolas" w:hAnsi="Consolas" w:cs="Courier New"/>
          <w:color w:val="000000"/>
          <w:sz w:val="18"/>
          <w:szCs w:val="18"/>
        </w:rPr>
        <w:t xml:space="preserve">) -&gt; </w:t>
      </w:r>
      <w:r>
        <w:rPr>
          <w:rFonts w:ascii="Consolas" w:hAnsi="Consolas" w:cs="Courier New"/>
          <w:color w:val="2B91AF"/>
          <w:sz w:val="18"/>
          <w:szCs w:val="18"/>
        </w:rPr>
        <w:t>Figure</w:t>
      </w:r>
      <w:r>
        <w:rPr>
          <w:rFonts w:ascii="Consolas" w:hAnsi="Consolas" w:cs="Courier New"/>
          <w:color w:val="000000"/>
          <w:sz w:val="18"/>
          <w:szCs w:val="18"/>
        </w:rPr>
        <w:t>:</w:t>
      </w:r>
    </w:p>
    <w:p w14:paraId="7B1BEED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173. </w:t>
      </w:r>
      <w:r>
        <w:rPr>
          <w:rFonts w:ascii="Consolas" w:hAnsi="Consolas" w:cs="Courier New"/>
          <w:color w:val="000000"/>
          <w:sz w:val="18"/>
          <w:szCs w:val="18"/>
        </w:rPr>
        <w:t xml:space="preserve">        fig, ax = plt.subplots()</w:t>
      </w:r>
    </w:p>
    <w:p w14:paraId="79A62ED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174.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Plot</w:t>
      </w:r>
      <w:r>
        <w:rPr>
          <w:rFonts w:ascii="Consolas" w:hAnsi="Consolas" w:cs="Courier New"/>
          <w:color w:val="000000"/>
          <w:sz w:val="18"/>
          <w:szCs w:val="18"/>
        </w:rPr>
        <w:t xml:space="preserve">(ax, </w:t>
      </w:r>
      <w:r>
        <w:rPr>
          <w:rFonts w:ascii="Consolas" w:hAnsi="Consolas" w:cs="Courier New"/>
          <w:color w:val="006666"/>
          <w:sz w:val="18"/>
          <w:szCs w:val="18"/>
        </w:rPr>
        <w:t>2</w:t>
      </w:r>
      <w:r>
        <w:rPr>
          <w:rFonts w:ascii="Consolas" w:hAnsi="Consolas" w:cs="Courier New"/>
          <w:color w:val="000000"/>
          <w:sz w:val="18"/>
          <w:szCs w:val="18"/>
        </w:rPr>
        <w:t xml:space="preserve">, </w:t>
      </w:r>
      <w:r>
        <w:rPr>
          <w:rFonts w:ascii="Consolas" w:hAnsi="Consolas" w:cs="Courier New"/>
          <w:color w:val="006666"/>
          <w:sz w:val="18"/>
          <w:szCs w:val="18"/>
        </w:rPr>
        <w:t>4</w:t>
      </w:r>
      <w:r>
        <w:rPr>
          <w:rFonts w:ascii="Consolas" w:hAnsi="Consolas" w:cs="Courier New"/>
          <w:color w:val="000000"/>
          <w:sz w:val="18"/>
          <w:szCs w:val="18"/>
        </w:rPr>
        <w:t>, f</w:t>
      </w:r>
      <w:r>
        <w:rPr>
          <w:rFonts w:ascii="Consolas" w:hAnsi="Consolas" w:cs="Courier New"/>
          <w:color w:val="A31515"/>
          <w:sz w:val="18"/>
          <w:szCs w:val="18"/>
        </w:rPr>
        <w:t>'MODE {self.ModeNumber}'</w:t>
      </w:r>
      <w:r>
        <w:rPr>
          <w:rFonts w:ascii="Consolas" w:hAnsi="Consolas" w:cs="Courier New"/>
          <w:color w:val="000000"/>
          <w:sz w:val="18"/>
          <w:szCs w:val="18"/>
        </w:rPr>
        <w:t>)</w:t>
      </w:r>
    </w:p>
    <w:p w14:paraId="77605A8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175. </w:t>
      </w:r>
      <w:r>
        <w:rPr>
          <w:rFonts w:ascii="Consolas" w:hAnsi="Consolas" w:cs="Courier New"/>
          <w:color w:val="000000"/>
          <w:sz w:val="18"/>
          <w:szCs w:val="18"/>
        </w:rPr>
        <w:t xml:space="preserve">        ax.set_xlabel(</w:t>
      </w:r>
      <w:r>
        <w:rPr>
          <w:rFonts w:ascii="Consolas" w:hAnsi="Consolas" w:cs="Courier New"/>
          <w:color w:val="A31515"/>
          <w:sz w:val="18"/>
          <w:szCs w:val="18"/>
        </w:rPr>
        <w:t>'VELOCITY'</w:t>
      </w:r>
      <w:r>
        <w:rPr>
          <w:rFonts w:ascii="Consolas" w:hAnsi="Consolas" w:cs="Courier New"/>
          <w:color w:val="000000"/>
          <w:sz w:val="18"/>
          <w:szCs w:val="18"/>
        </w:rPr>
        <w:t>)</w:t>
      </w:r>
    </w:p>
    <w:p w14:paraId="467CE3B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176. </w:t>
      </w:r>
      <w:r>
        <w:rPr>
          <w:rFonts w:ascii="Consolas" w:hAnsi="Consolas" w:cs="Courier New"/>
          <w:color w:val="000000"/>
          <w:sz w:val="18"/>
          <w:szCs w:val="18"/>
        </w:rPr>
        <w:t xml:space="preserve">        ax.set_ylabel(</w:t>
      </w:r>
      <w:r>
        <w:rPr>
          <w:rFonts w:ascii="Consolas" w:hAnsi="Consolas" w:cs="Courier New"/>
          <w:color w:val="A31515"/>
          <w:sz w:val="18"/>
          <w:szCs w:val="18"/>
        </w:rPr>
        <w:t>'FREQUECY'</w:t>
      </w:r>
      <w:r>
        <w:rPr>
          <w:rFonts w:ascii="Consolas" w:hAnsi="Consolas" w:cs="Courier New"/>
          <w:color w:val="000000"/>
          <w:sz w:val="18"/>
          <w:szCs w:val="18"/>
        </w:rPr>
        <w:t>)</w:t>
      </w:r>
    </w:p>
    <w:p w14:paraId="403825F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177. </w:t>
      </w:r>
      <w:r>
        <w:rPr>
          <w:rFonts w:ascii="Consolas" w:hAnsi="Consolas" w:cs="Courier New"/>
          <w:color w:val="000000"/>
          <w:sz w:val="18"/>
          <w:szCs w:val="18"/>
        </w:rPr>
        <w:t xml:space="preserve">        ax.legend()</w:t>
      </w:r>
    </w:p>
    <w:p w14:paraId="451549B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lastRenderedPageBreak/>
        <w:t xml:space="preserve">178.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fig</w:t>
      </w:r>
    </w:p>
    <w:p w14:paraId="5CB9311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179. </w:t>
      </w:r>
      <w:r>
        <w:rPr>
          <w:rFonts w:ascii="Consolas" w:hAnsi="Consolas" w:cs="Courier New"/>
          <w:color w:val="000000"/>
          <w:sz w:val="18"/>
          <w:szCs w:val="18"/>
        </w:rPr>
        <w:t> </w:t>
      </w:r>
    </w:p>
    <w:p w14:paraId="479E249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180. </w:t>
      </w:r>
      <w:r>
        <w:rPr>
          <w:rFonts w:ascii="Consolas" w:hAnsi="Consolas" w:cs="Courier New"/>
          <w:color w:val="000000"/>
          <w:sz w:val="18"/>
          <w:szCs w:val="18"/>
        </w:rPr>
        <w:t> </w:t>
      </w:r>
    </w:p>
    <w:p w14:paraId="18EF774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181. </w:t>
      </w:r>
      <w:r>
        <w:rPr>
          <w:rFonts w:ascii="Consolas" w:hAnsi="Consolas" w:cs="Courier New"/>
          <w:color w:val="000000"/>
          <w:sz w:val="18"/>
          <w:szCs w:val="18"/>
        </w:rPr>
        <w:t xml:space="preserve">    </w:t>
      </w:r>
    </w:p>
    <w:p w14:paraId="35BF82E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182. </w:t>
      </w:r>
      <w:r>
        <w:rPr>
          <w:rFonts w:ascii="Consolas" w:hAnsi="Consolas" w:cs="Courier New"/>
          <w:color w:val="006666"/>
          <w:sz w:val="18"/>
          <w:szCs w:val="18"/>
        </w:rPr>
        <w:t>@dataclass</w:t>
      </w:r>
    </w:p>
    <w:p w14:paraId="0F0DED4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183. </w:t>
      </w:r>
      <w:r>
        <w:rPr>
          <w:rFonts w:ascii="Consolas" w:hAnsi="Consolas" w:cs="Courier New"/>
          <w:color w:val="0000FF"/>
          <w:sz w:val="18"/>
          <w:szCs w:val="18"/>
        </w:rPr>
        <w:t>class</w:t>
      </w:r>
      <w:r>
        <w:rPr>
          <w:rFonts w:ascii="Consolas" w:hAnsi="Consolas" w:cs="Courier New"/>
          <w:color w:val="000000"/>
          <w:sz w:val="18"/>
          <w:szCs w:val="18"/>
        </w:rPr>
        <w:t xml:space="preserve"> </w:t>
      </w:r>
      <w:r>
        <w:rPr>
          <w:rFonts w:ascii="Consolas" w:hAnsi="Consolas" w:cs="Courier New"/>
          <w:color w:val="2B91AF"/>
          <w:sz w:val="18"/>
          <w:szCs w:val="18"/>
        </w:rPr>
        <w:t>FlutterSubcase</w:t>
      </w:r>
      <w:r>
        <w:rPr>
          <w:rFonts w:ascii="Consolas" w:hAnsi="Consolas" w:cs="Courier New"/>
          <w:color w:val="000000"/>
          <w:sz w:val="18"/>
          <w:szCs w:val="18"/>
        </w:rPr>
        <w:t>():</w:t>
      </w:r>
    </w:p>
    <w:p w14:paraId="24538A7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184. </w:t>
      </w:r>
      <w:r>
        <w:rPr>
          <w:rFonts w:ascii="Consolas" w:hAnsi="Consolas" w:cs="Courier New"/>
          <w:color w:val="000000"/>
          <w:sz w:val="18"/>
          <w:szCs w:val="18"/>
        </w:rPr>
        <w:t xml:space="preserve">    </w:t>
      </w:r>
      <w:r>
        <w:rPr>
          <w:rFonts w:ascii="Consolas" w:hAnsi="Consolas" w:cs="Courier New"/>
          <w:color w:val="2B91AF"/>
          <w:sz w:val="18"/>
          <w:szCs w:val="18"/>
        </w:rPr>
        <w:t>SubcaseId</w:t>
      </w:r>
      <w:r>
        <w:rPr>
          <w:rFonts w:ascii="Consolas" w:hAnsi="Consolas" w:cs="Courier New"/>
          <w:color w:val="000000"/>
          <w:sz w:val="18"/>
          <w:szCs w:val="18"/>
        </w:rPr>
        <w:t xml:space="preserve">: </w:t>
      </w:r>
      <w:r>
        <w:rPr>
          <w:rFonts w:ascii="Consolas" w:hAnsi="Consolas" w:cs="Courier New"/>
          <w:color w:val="0000FF"/>
          <w:sz w:val="18"/>
          <w:szCs w:val="18"/>
        </w:rPr>
        <w:t>int</w:t>
      </w:r>
    </w:p>
    <w:p w14:paraId="33F3C56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185. </w:t>
      </w:r>
      <w:r>
        <w:rPr>
          <w:rFonts w:ascii="Consolas" w:hAnsi="Consolas" w:cs="Courier New"/>
          <w:color w:val="000000"/>
          <w:sz w:val="18"/>
          <w:szCs w:val="18"/>
        </w:rPr>
        <w:t xml:space="preserve">    XY_Symmetry: </w:t>
      </w:r>
      <w:r>
        <w:rPr>
          <w:rFonts w:ascii="Consolas" w:hAnsi="Consolas" w:cs="Courier New"/>
          <w:color w:val="0000FF"/>
          <w:sz w:val="18"/>
          <w:szCs w:val="18"/>
        </w:rPr>
        <w:t>bool</w:t>
      </w:r>
    </w:p>
    <w:p w14:paraId="29E8056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186. </w:t>
      </w:r>
      <w:r>
        <w:rPr>
          <w:rFonts w:ascii="Consolas" w:hAnsi="Consolas" w:cs="Courier New"/>
          <w:color w:val="000000"/>
          <w:sz w:val="18"/>
          <w:szCs w:val="18"/>
        </w:rPr>
        <w:t xml:space="preserve">    XZ_Symmetry: </w:t>
      </w:r>
      <w:r>
        <w:rPr>
          <w:rFonts w:ascii="Consolas" w:hAnsi="Consolas" w:cs="Courier New"/>
          <w:color w:val="0000FF"/>
          <w:sz w:val="18"/>
          <w:szCs w:val="18"/>
        </w:rPr>
        <w:t>bool</w:t>
      </w:r>
    </w:p>
    <w:p w14:paraId="4523771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187. </w:t>
      </w:r>
      <w:r>
        <w:rPr>
          <w:rFonts w:ascii="Consolas" w:hAnsi="Consolas" w:cs="Courier New"/>
          <w:color w:val="000000"/>
          <w:sz w:val="18"/>
          <w:szCs w:val="18"/>
        </w:rPr>
        <w:t xml:space="preserve">    </w:t>
      </w:r>
      <w:r>
        <w:rPr>
          <w:rFonts w:ascii="Consolas" w:hAnsi="Consolas" w:cs="Courier New"/>
          <w:color w:val="2B91AF"/>
          <w:sz w:val="18"/>
          <w:szCs w:val="18"/>
        </w:rPr>
        <w:t>Method</w:t>
      </w:r>
      <w:r>
        <w:rPr>
          <w:rFonts w:ascii="Consolas" w:hAnsi="Consolas" w:cs="Courier New"/>
          <w:color w:val="000000"/>
          <w:sz w:val="18"/>
          <w:szCs w:val="18"/>
        </w:rPr>
        <w:t>: str</w:t>
      </w:r>
    </w:p>
    <w:p w14:paraId="7C9B815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188. </w:t>
      </w:r>
      <w:r>
        <w:rPr>
          <w:rFonts w:ascii="Consolas" w:hAnsi="Consolas" w:cs="Courier New"/>
          <w:color w:val="000000"/>
          <w:sz w:val="18"/>
          <w:szCs w:val="18"/>
        </w:rPr>
        <w:t xml:space="preserve">    </w:t>
      </w:r>
      <w:r>
        <w:rPr>
          <w:rFonts w:ascii="Consolas" w:hAnsi="Consolas" w:cs="Courier New"/>
          <w:color w:val="2B91AF"/>
          <w:sz w:val="18"/>
          <w:szCs w:val="18"/>
        </w:rPr>
        <w:t>NumPoints</w:t>
      </w:r>
      <w:r>
        <w:rPr>
          <w:rFonts w:ascii="Consolas" w:hAnsi="Consolas" w:cs="Courier New"/>
          <w:color w:val="000000"/>
          <w:sz w:val="18"/>
          <w:szCs w:val="18"/>
        </w:rPr>
        <w:t xml:space="preserve">: </w:t>
      </w:r>
      <w:r>
        <w:rPr>
          <w:rFonts w:ascii="Consolas" w:hAnsi="Consolas" w:cs="Courier New"/>
          <w:color w:val="0000FF"/>
          <w:sz w:val="18"/>
          <w:szCs w:val="18"/>
        </w:rPr>
        <w:t>int</w:t>
      </w:r>
    </w:p>
    <w:p w14:paraId="74BCFED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189. </w:t>
      </w:r>
      <w:r>
        <w:rPr>
          <w:rFonts w:ascii="Consolas" w:hAnsi="Consolas" w:cs="Courier New"/>
          <w:color w:val="000000"/>
          <w:sz w:val="18"/>
          <w:szCs w:val="18"/>
        </w:rPr>
        <w:t xml:space="preserve">    </w:t>
      </w:r>
      <w:r>
        <w:rPr>
          <w:rFonts w:ascii="Consolas" w:hAnsi="Consolas" w:cs="Courier New"/>
          <w:color w:val="2B91AF"/>
          <w:sz w:val="18"/>
          <w:szCs w:val="18"/>
        </w:rPr>
        <w:t>Points</w:t>
      </w:r>
      <w:r>
        <w:rPr>
          <w:rFonts w:ascii="Consolas" w:hAnsi="Consolas" w:cs="Courier New"/>
          <w:color w:val="000000"/>
          <w:sz w:val="18"/>
          <w:szCs w:val="18"/>
        </w:rPr>
        <w:t xml:space="preserve">: </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2B91AF"/>
          <w:sz w:val="18"/>
          <w:szCs w:val="18"/>
        </w:rPr>
        <w:t>FlutterAnalysisPoint</w:t>
      </w:r>
      <w:r>
        <w:rPr>
          <w:rFonts w:ascii="Consolas" w:hAnsi="Consolas" w:cs="Courier New"/>
          <w:color w:val="000000"/>
          <w:sz w:val="18"/>
          <w:szCs w:val="18"/>
        </w:rPr>
        <w:t>]</w:t>
      </w:r>
    </w:p>
    <w:p w14:paraId="1188F55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190. </w:t>
      </w:r>
      <w:r>
        <w:rPr>
          <w:rFonts w:ascii="Consolas" w:hAnsi="Consolas" w:cs="Courier New"/>
          <w:color w:val="000000"/>
          <w:sz w:val="18"/>
          <w:szCs w:val="18"/>
        </w:rPr>
        <w:t> </w:t>
      </w:r>
    </w:p>
    <w:p w14:paraId="4E38DAD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191.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w:t>
      </w:r>
      <w:r>
        <w:rPr>
          <w:rFonts w:ascii="Consolas" w:hAnsi="Consolas" w:cs="Courier New"/>
          <w:color w:val="2B91AF"/>
          <w:sz w:val="18"/>
          <w:szCs w:val="18"/>
        </w:rPr>
        <w:t>FlutterInfo</w:t>
      </w:r>
      <w:r>
        <w:rPr>
          <w:rFonts w:ascii="Consolas" w:hAnsi="Consolas" w:cs="Courier New"/>
          <w:color w:val="000000"/>
          <w:sz w:val="18"/>
          <w:szCs w:val="18"/>
        </w:rPr>
        <w:t>(</w:t>
      </w:r>
      <w:r>
        <w:rPr>
          <w:rFonts w:ascii="Consolas" w:hAnsi="Consolas" w:cs="Courier New"/>
          <w:color w:val="0000FF"/>
          <w:sz w:val="18"/>
          <w:szCs w:val="18"/>
        </w:rPr>
        <w:t>self</w:t>
      </w:r>
      <w:r>
        <w:rPr>
          <w:rFonts w:ascii="Consolas" w:hAnsi="Consolas" w:cs="Courier New"/>
          <w:color w:val="000000"/>
          <w:sz w:val="18"/>
          <w:szCs w:val="18"/>
        </w:rPr>
        <w:t>):</w:t>
      </w:r>
    </w:p>
    <w:p w14:paraId="7630CBA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192. </w:t>
      </w:r>
      <w:r>
        <w:rPr>
          <w:rFonts w:ascii="Consolas" w:hAnsi="Consolas" w:cs="Courier New"/>
          <w:color w:val="000000"/>
          <w:sz w:val="18"/>
          <w:szCs w:val="18"/>
        </w:rPr>
        <w:t xml:space="preserve">        </w:t>
      </w:r>
      <w:r>
        <w:rPr>
          <w:rFonts w:ascii="Consolas" w:hAnsi="Consolas" w:cs="Courier New"/>
          <w:color w:val="2B91AF"/>
          <w:sz w:val="18"/>
          <w:szCs w:val="18"/>
        </w:rPr>
        <w:t>FlutterInfo</w:t>
      </w:r>
      <w:r>
        <w:rPr>
          <w:rFonts w:ascii="Consolas" w:hAnsi="Consolas" w:cs="Courier New"/>
          <w:color w:val="000000"/>
          <w:sz w:val="18"/>
          <w:szCs w:val="18"/>
        </w:rPr>
        <w:t xml:space="preserve">: </w:t>
      </w:r>
      <w:r>
        <w:rPr>
          <w:rFonts w:ascii="Consolas" w:hAnsi="Consolas" w:cs="Courier New"/>
          <w:color w:val="2B91AF"/>
          <w:sz w:val="18"/>
          <w:szCs w:val="18"/>
        </w:rPr>
        <w:t>Dict</w:t>
      </w:r>
      <w:r>
        <w:rPr>
          <w:rFonts w:ascii="Consolas" w:hAnsi="Consolas" w:cs="Courier New"/>
          <w:color w:val="000000"/>
          <w:sz w:val="18"/>
          <w:szCs w:val="18"/>
        </w:rPr>
        <w:t>[</w:t>
      </w:r>
      <w:r>
        <w:rPr>
          <w:rFonts w:ascii="Consolas" w:hAnsi="Consolas" w:cs="Courier New"/>
          <w:color w:val="0000FF"/>
          <w:sz w:val="18"/>
          <w:szCs w:val="18"/>
        </w:rPr>
        <w:t>int</w:t>
      </w:r>
      <w:r>
        <w:rPr>
          <w:rFonts w:ascii="Consolas" w:hAnsi="Consolas" w:cs="Courier New"/>
          <w:color w:val="000000"/>
          <w:sz w:val="18"/>
          <w:szCs w:val="18"/>
        </w:rPr>
        <w:t xml:space="preserve">, </w:t>
      </w:r>
      <w:r>
        <w:rPr>
          <w:rFonts w:ascii="Consolas" w:hAnsi="Consolas" w:cs="Courier New"/>
          <w:color w:val="0000FF"/>
          <w:sz w:val="18"/>
          <w:szCs w:val="18"/>
        </w:rPr>
        <w:t>float</w:t>
      </w:r>
      <w:r>
        <w:rPr>
          <w:rFonts w:ascii="Consolas" w:hAnsi="Consolas" w:cs="Courier New"/>
          <w:color w:val="000000"/>
          <w:sz w:val="18"/>
          <w:szCs w:val="18"/>
        </w:rPr>
        <w:t>] = {}</w:t>
      </w:r>
    </w:p>
    <w:p w14:paraId="4901226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193.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point </w:t>
      </w:r>
      <w:r>
        <w:rPr>
          <w:rFonts w:ascii="Consolas" w:hAnsi="Consolas" w:cs="Courier New"/>
          <w:color w:val="0000FF"/>
          <w:sz w:val="18"/>
          <w:szCs w:val="18"/>
        </w:rPr>
        <w:t>in</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Points</w:t>
      </w:r>
      <w:r>
        <w:rPr>
          <w:rFonts w:ascii="Consolas" w:hAnsi="Consolas" w:cs="Courier New"/>
          <w:color w:val="000000"/>
          <w:sz w:val="18"/>
          <w:szCs w:val="18"/>
        </w:rPr>
        <w:t>:</w:t>
      </w:r>
    </w:p>
    <w:p w14:paraId="4B90A7F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194. </w:t>
      </w:r>
      <w:r>
        <w:rPr>
          <w:rFonts w:ascii="Consolas" w:hAnsi="Consolas" w:cs="Courier New"/>
          <w:color w:val="000000"/>
          <w:sz w:val="18"/>
          <w:szCs w:val="18"/>
        </w:rPr>
        <w:t xml:space="preserve">            </w:t>
      </w:r>
      <w:r>
        <w:rPr>
          <w:rFonts w:ascii="Consolas" w:hAnsi="Consolas" w:cs="Courier New"/>
          <w:color w:val="2B91AF"/>
          <w:sz w:val="18"/>
          <w:szCs w:val="18"/>
        </w:rPr>
        <w:t>Vel</w:t>
      </w:r>
      <w:r>
        <w:rPr>
          <w:rFonts w:ascii="Consolas" w:hAnsi="Consolas" w:cs="Courier New"/>
          <w:color w:val="000000"/>
          <w:sz w:val="18"/>
          <w:szCs w:val="18"/>
        </w:rPr>
        <w:t>, _ = point.</w:t>
      </w:r>
      <w:r>
        <w:rPr>
          <w:rFonts w:ascii="Consolas" w:hAnsi="Consolas" w:cs="Courier New"/>
          <w:color w:val="2B91AF"/>
          <w:sz w:val="18"/>
          <w:szCs w:val="18"/>
        </w:rPr>
        <w:t>DetectFlutter</w:t>
      </w:r>
      <w:r>
        <w:rPr>
          <w:rFonts w:ascii="Consolas" w:hAnsi="Consolas" w:cs="Courier New"/>
          <w:color w:val="000000"/>
          <w:sz w:val="18"/>
          <w:szCs w:val="18"/>
        </w:rPr>
        <w:t>()</w:t>
      </w:r>
    </w:p>
    <w:p w14:paraId="0787DE6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195.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w:t>
      </w:r>
      <w:r>
        <w:rPr>
          <w:rFonts w:ascii="Consolas" w:hAnsi="Consolas" w:cs="Courier New"/>
          <w:color w:val="2B91AF"/>
          <w:sz w:val="18"/>
          <w:szCs w:val="18"/>
        </w:rPr>
        <w:t>Vel</w:t>
      </w:r>
      <w:r>
        <w:rPr>
          <w:rFonts w:ascii="Consolas" w:hAnsi="Consolas" w:cs="Courier New"/>
          <w:color w:val="000000"/>
          <w:sz w:val="18"/>
          <w:szCs w:val="18"/>
        </w:rPr>
        <w:t xml:space="preserve">: </w:t>
      </w:r>
      <w:r>
        <w:rPr>
          <w:rFonts w:ascii="Consolas" w:hAnsi="Consolas" w:cs="Courier New"/>
          <w:color w:val="2B91AF"/>
          <w:sz w:val="18"/>
          <w:szCs w:val="18"/>
        </w:rPr>
        <w:t>FlutterInfo</w:t>
      </w:r>
      <w:r>
        <w:rPr>
          <w:rFonts w:ascii="Consolas" w:hAnsi="Consolas" w:cs="Courier New"/>
          <w:color w:val="000000"/>
          <w:sz w:val="18"/>
          <w:szCs w:val="18"/>
        </w:rPr>
        <w:t>[point.</w:t>
      </w:r>
      <w:r>
        <w:rPr>
          <w:rFonts w:ascii="Consolas" w:hAnsi="Consolas" w:cs="Courier New"/>
          <w:color w:val="2B91AF"/>
          <w:sz w:val="18"/>
          <w:szCs w:val="18"/>
        </w:rPr>
        <w:t>ModeNumber</w:t>
      </w:r>
      <w:r>
        <w:rPr>
          <w:rFonts w:ascii="Consolas" w:hAnsi="Consolas" w:cs="Courier New"/>
          <w:color w:val="000000"/>
          <w:sz w:val="18"/>
          <w:szCs w:val="18"/>
        </w:rPr>
        <w:t>] = min(</w:t>
      </w:r>
      <w:r>
        <w:rPr>
          <w:rFonts w:ascii="Consolas" w:hAnsi="Consolas" w:cs="Courier New"/>
          <w:color w:val="2B91AF"/>
          <w:sz w:val="18"/>
          <w:szCs w:val="18"/>
        </w:rPr>
        <w:t>Vel</w:t>
      </w:r>
      <w:r>
        <w:rPr>
          <w:rFonts w:ascii="Consolas" w:hAnsi="Consolas" w:cs="Courier New"/>
          <w:color w:val="000000"/>
          <w:sz w:val="18"/>
          <w:szCs w:val="18"/>
        </w:rPr>
        <w:t>)</w:t>
      </w:r>
    </w:p>
    <w:p w14:paraId="026C206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196. </w:t>
      </w:r>
      <w:r>
        <w:rPr>
          <w:rFonts w:ascii="Consolas" w:hAnsi="Consolas" w:cs="Courier New"/>
          <w:color w:val="000000"/>
          <w:sz w:val="18"/>
          <w:szCs w:val="18"/>
        </w:rPr>
        <w:t xml:space="preserve">        </w:t>
      </w:r>
    </w:p>
    <w:p w14:paraId="092433D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197.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w:t>
      </w:r>
      <w:r>
        <w:rPr>
          <w:rFonts w:ascii="Consolas" w:hAnsi="Consolas" w:cs="Courier New"/>
          <w:color w:val="2B91AF"/>
          <w:sz w:val="18"/>
          <w:szCs w:val="18"/>
        </w:rPr>
        <w:t>FlutterInfo</w:t>
      </w:r>
    </w:p>
    <w:p w14:paraId="4CE479F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198. </w:t>
      </w:r>
      <w:r>
        <w:rPr>
          <w:rFonts w:ascii="Consolas" w:hAnsi="Consolas" w:cs="Courier New"/>
          <w:color w:val="000000"/>
          <w:sz w:val="18"/>
          <w:szCs w:val="18"/>
        </w:rPr>
        <w:t> </w:t>
      </w:r>
    </w:p>
    <w:p w14:paraId="742813E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199. </w:t>
      </w:r>
      <w:r>
        <w:rPr>
          <w:rFonts w:ascii="Consolas" w:hAnsi="Consolas" w:cs="Courier New"/>
          <w:color w:val="0000FF"/>
          <w:sz w:val="18"/>
          <w:szCs w:val="18"/>
        </w:rPr>
        <w:t>class</w:t>
      </w:r>
      <w:r>
        <w:rPr>
          <w:rFonts w:ascii="Consolas" w:hAnsi="Consolas" w:cs="Courier New"/>
          <w:color w:val="000000"/>
          <w:sz w:val="18"/>
          <w:szCs w:val="18"/>
        </w:rPr>
        <w:t xml:space="preserve"> </w:t>
      </w:r>
      <w:r>
        <w:rPr>
          <w:rFonts w:ascii="Consolas" w:hAnsi="Consolas" w:cs="Courier New"/>
          <w:color w:val="2B91AF"/>
          <w:sz w:val="18"/>
          <w:szCs w:val="18"/>
        </w:rPr>
        <w:t>FlutterSummary</w:t>
      </w:r>
      <w:r>
        <w:rPr>
          <w:rFonts w:ascii="Consolas" w:hAnsi="Consolas" w:cs="Courier New"/>
          <w:color w:val="000000"/>
          <w:sz w:val="18"/>
          <w:szCs w:val="18"/>
        </w:rPr>
        <w:t>():</w:t>
      </w:r>
    </w:p>
    <w:p w14:paraId="40902FE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200. </w:t>
      </w:r>
      <w:r>
        <w:rPr>
          <w:rFonts w:ascii="Consolas" w:hAnsi="Consolas" w:cs="Courier New"/>
          <w:color w:val="000000"/>
          <w:sz w:val="18"/>
          <w:szCs w:val="18"/>
        </w:rPr>
        <w:t> </w:t>
      </w:r>
    </w:p>
    <w:p w14:paraId="768B7B2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201. </w:t>
      </w:r>
      <w:r>
        <w:rPr>
          <w:rFonts w:ascii="Consolas" w:hAnsi="Consolas" w:cs="Courier New"/>
          <w:color w:val="000000"/>
          <w:sz w:val="18"/>
          <w:szCs w:val="18"/>
        </w:rPr>
        <w:t xml:space="preserve">    </w:t>
      </w:r>
      <w:r>
        <w:rPr>
          <w:rFonts w:ascii="Consolas" w:hAnsi="Consolas" w:cs="Courier New"/>
          <w:color w:val="006666"/>
          <w:sz w:val="18"/>
          <w:szCs w:val="18"/>
        </w:rPr>
        <w:t>@staticmethod</w:t>
      </w:r>
    </w:p>
    <w:p w14:paraId="5FFF674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202.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__split_subcases(lines: </w:t>
      </w:r>
      <w:r>
        <w:rPr>
          <w:rFonts w:ascii="Consolas" w:hAnsi="Consolas" w:cs="Courier New"/>
          <w:color w:val="2B91AF"/>
          <w:sz w:val="18"/>
          <w:szCs w:val="18"/>
        </w:rPr>
        <w:t>List</w:t>
      </w:r>
      <w:r>
        <w:rPr>
          <w:rFonts w:ascii="Consolas" w:hAnsi="Consolas" w:cs="Courier New"/>
          <w:color w:val="000000"/>
          <w:sz w:val="18"/>
          <w:szCs w:val="18"/>
        </w:rPr>
        <w:t xml:space="preserve">[str]) -&gt; </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2B91AF"/>
          <w:sz w:val="18"/>
          <w:szCs w:val="18"/>
        </w:rPr>
        <w:t>List</w:t>
      </w:r>
      <w:r>
        <w:rPr>
          <w:rFonts w:ascii="Consolas" w:hAnsi="Consolas" w:cs="Courier New"/>
          <w:color w:val="000000"/>
          <w:sz w:val="18"/>
          <w:szCs w:val="18"/>
        </w:rPr>
        <w:t>[str]]:</w:t>
      </w:r>
    </w:p>
    <w:p w14:paraId="6429AA9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203. </w:t>
      </w:r>
      <w:r>
        <w:rPr>
          <w:rFonts w:ascii="Consolas" w:hAnsi="Consolas" w:cs="Courier New"/>
          <w:color w:val="000000"/>
          <w:sz w:val="18"/>
          <w:szCs w:val="18"/>
        </w:rPr>
        <w:t xml:space="preserve">        subcase_id = []</w:t>
      </w:r>
    </w:p>
    <w:p w14:paraId="2D824B9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204.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item </w:t>
      </w:r>
      <w:r>
        <w:rPr>
          <w:rFonts w:ascii="Consolas" w:hAnsi="Consolas" w:cs="Courier New"/>
          <w:color w:val="0000FF"/>
          <w:sz w:val="18"/>
          <w:szCs w:val="18"/>
        </w:rPr>
        <w:t>in</w:t>
      </w:r>
      <w:r>
        <w:rPr>
          <w:rFonts w:ascii="Consolas" w:hAnsi="Consolas" w:cs="Courier New"/>
          <w:color w:val="000000"/>
          <w:sz w:val="18"/>
          <w:szCs w:val="18"/>
        </w:rPr>
        <w:t xml:space="preserve"> lines:</w:t>
      </w:r>
    </w:p>
    <w:p w14:paraId="7A9B509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205.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item.startswith(</w:t>
      </w:r>
      <w:r>
        <w:rPr>
          <w:rFonts w:ascii="Consolas" w:hAnsi="Consolas" w:cs="Courier New"/>
          <w:color w:val="A31515"/>
          <w:sz w:val="18"/>
          <w:szCs w:val="18"/>
        </w:rPr>
        <w:t>'Subcase'</w:t>
      </w:r>
      <w:r>
        <w:rPr>
          <w:rFonts w:ascii="Consolas" w:hAnsi="Consolas" w:cs="Courier New"/>
          <w:color w:val="000000"/>
          <w:sz w:val="18"/>
          <w:szCs w:val="18"/>
        </w:rPr>
        <w:t>):</w:t>
      </w:r>
    </w:p>
    <w:p w14:paraId="336FEEE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206. </w:t>
      </w:r>
      <w:r>
        <w:rPr>
          <w:rFonts w:ascii="Consolas" w:hAnsi="Consolas" w:cs="Courier New"/>
          <w:color w:val="000000"/>
          <w:sz w:val="18"/>
          <w:szCs w:val="18"/>
        </w:rPr>
        <w:t xml:space="preserve">                split = item.split()</w:t>
      </w:r>
    </w:p>
    <w:p w14:paraId="682BD36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207. </w:t>
      </w:r>
      <w:r>
        <w:rPr>
          <w:rFonts w:ascii="Consolas" w:hAnsi="Consolas" w:cs="Courier New"/>
          <w:color w:val="000000"/>
          <w:sz w:val="18"/>
          <w:szCs w:val="18"/>
        </w:rPr>
        <w:t xml:space="preserve">                subcase_id.append(</w:t>
      </w:r>
      <w:r>
        <w:rPr>
          <w:rFonts w:ascii="Consolas" w:hAnsi="Consolas" w:cs="Courier New"/>
          <w:color w:val="0000FF"/>
          <w:sz w:val="18"/>
          <w:szCs w:val="18"/>
        </w:rPr>
        <w:t>int</w:t>
      </w:r>
      <w:r>
        <w:rPr>
          <w:rFonts w:ascii="Consolas" w:hAnsi="Consolas" w:cs="Courier New"/>
          <w:color w:val="000000"/>
          <w:sz w:val="18"/>
          <w:szCs w:val="18"/>
        </w:rPr>
        <w:t>(split[</w:t>
      </w:r>
      <w:r>
        <w:rPr>
          <w:rFonts w:ascii="Consolas" w:hAnsi="Consolas" w:cs="Courier New"/>
          <w:color w:val="006666"/>
          <w:sz w:val="18"/>
          <w:szCs w:val="18"/>
        </w:rPr>
        <w:t>2</w:t>
      </w:r>
      <w:r>
        <w:rPr>
          <w:rFonts w:ascii="Consolas" w:hAnsi="Consolas" w:cs="Courier New"/>
          <w:color w:val="000000"/>
          <w:sz w:val="18"/>
          <w:szCs w:val="18"/>
        </w:rPr>
        <w:t>]))</w:t>
      </w:r>
    </w:p>
    <w:p w14:paraId="745AE47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208. </w:t>
      </w:r>
      <w:r>
        <w:rPr>
          <w:rFonts w:ascii="Consolas" w:hAnsi="Consolas" w:cs="Courier New"/>
          <w:color w:val="000000"/>
          <w:sz w:val="18"/>
          <w:szCs w:val="18"/>
        </w:rPr>
        <w:t xml:space="preserve">        </w:t>
      </w:r>
    </w:p>
    <w:p w14:paraId="5DFAE02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209. </w:t>
      </w:r>
      <w:r>
        <w:rPr>
          <w:rFonts w:ascii="Consolas" w:hAnsi="Consolas" w:cs="Courier New"/>
          <w:color w:val="000000"/>
          <w:sz w:val="18"/>
          <w:szCs w:val="18"/>
        </w:rPr>
        <w:t xml:space="preserve">        subcase_id = np.array(subcase_id)</w:t>
      </w:r>
    </w:p>
    <w:p w14:paraId="7C76F47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210. </w:t>
      </w:r>
      <w:r>
        <w:rPr>
          <w:rFonts w:ascii="Consolas" w:hAnsi="Consolas" w:cs="Courier New"/>
          <w:color w:val="000000"/>
          <w:sz w:val="18"/>
          <w:szCs w:val="18"/>
        </w:rPr>
        <w:t xml:space="preserve">        </w:t>
      </w:r>
      <w:r>
        <w:rPr>
          <w:rFonts w:ascii="Consolas" w:hAnsi="Consolas" w:cs="Courier New"/>
          <w:color w:val="2B91AF"/>
          <w:sz w:val="18"/>
          <w:szCs w:val="18"/>
        </w:rPr>
        <w:t>Subcaseschange</w:t>
      </w:r>
      <w:r>
        <w:rPr>
          <w:rFonts w:ascii="Consolas" w:hAnsi="Consolas" w:cs="Courier New"/>
          <w:color w:val="000000"/>
          <w:sz w:val="18"/>
          <w:szCs w:val="18"/>
        </w:rPr>
        <w:t xml:space="preserve">: </w:t>
      </w:r>
      <w:r>
        <w:rPr>
          <w:rFonts w:ascii="Consolas" w:hAnsi="Consolas" w:cs="Courier New"/>
          <w:color w:val="2B91AF"/>
          <w:sz w:val="18"/>
          <w:szCs w:val="18"/>
        </w:rPr>
        <w:t>List</w:t>
      </w:r>
      <w:r>
        <w:rPr>
          <w:rFonts w:ascii="Consolas" w:hAnsi="Consolas" w:cs="Courier New"/>
          <w:color w:val="000000"/>
          <w:sz w:val="18"/>
          <w:szCs w:val="18"/>
        </w:rPr>
        <w:t xml:space="preserve"> = (np.</w:t>
      </w:r>
      <w:r>
        <w:rPr>
          <w:rFonts w:ascii="Consolas" w:hAnsi="Consolas" w:cs="Courier New"/>
          <w:color w:val="0000FF"/>
          <w:sz w:val="18"/>
          <w:szCs w:val="18"/>
        </w:rPr>
        <w:t>where</w:t>
      </w:r>
      <w:r>
        <w:rPr>
          <w:rFonts w:ascii="Consolas" w:hAnsi="Consolas" w:cs="Courier New"/>
          <w:color w:val="000000"/>
          <w:sz w:val="18"/>
          <w:szCs w:val="18"/>
        </w:rPr>
        <w:t>(subcase_id[:-</w:t>
      </w:r>
      <w:r>
        <w:rPr>
          <w:rFonts w:ascii="Consolas" w:hAnsi="Consolas" w:cs="Courier New"/>
          <w:color w:val="006666"/>
          <w:sz w:val="18"/>
          <w:szCs w:val="18"/>
        </w:rPr>
        <w:t>1</w:t>
      </w:r>
      <w:r>
        <w:rPr>
          <w:rFonts w:ascii="Consolas" w:hAnsi="Consolas" w:cs="Courier New"/>
          <w:color w:val="000000"/>
          <w:sz w:val="18"/>
          <w:szCs w:val="18"/>
        </w:rPr>
        <w:t>] != subcase_id[</w:t>
      </w:r>
      <w:r>
        <w:rPr>
          <w:rFonts w:ascii="Consolas" w:hAnsi="Consolas" w:cs="Courier New"/>
          <w:color w:val="006666"/>
          <w:sz w:val="18"/>
          <w:szCs w:val="18"/>
        </w:rPr>
        <w:t>1</w:t>
      </w:r>
      <w:r>
        <w:rPr>
          <w:rFonts w:ascii="Consolas" w:hAnsi="Consolas" w:cs="Courier New"/>
          <w:color w:val="000000"/>
          <w:sz w:val="18"/>
          <w:szCs w:val="18"/>
        </w:rPr>
        <w:t>:])[</w:t>
      </w:r>
      <w:r>
        <w:rPr>
          <w:rFonts w:ascii="Consolas" w:hAnsi="Consolas" w:cs="Courier New"/>
          <w:color w:val="006666"/>
          <w:sz w:val="18"/>
          <w:szCs w:val="18"/>
        </w:rPr>
        <w:t>0</w:t>
      </w:r>
      <w:r>
        <w:rPr>
          <w:rFonts w:ascii="Consolas" w:hAnsi="Consolas" w:cs="Courier New"/>
          <w:color w:val="000000"/>
          <w:sz w:val="18"/>
          <w:szCs w:val="18"/>
        </w:rPr>
        <w:t xml:space="preserve">] + </w:t>
      </w:r>
      <w:r>
        <w:rPr>
          <w:rFonts w:ascii="Consolas" w:hAnsi="Consolas" w:cs="Courier New"/>
          <w:color w:val="006666"/>
          <w:sz w:val="18"/>
          <w:szCs w:val="18"/>
        </w:rPr>
        <w:t>1</w:t>
      </w:r>
      <w:r>
        <w:rPr>
          <w:rFonts w:ascii="Consolas" w:hAnsi="Consolas" w:cs="Courier New"/>
          <w:color w:val="000000"/>
          <w:sz w:val="18"/>
          <w:szCs w:val="18"/>
        </w:rPr>
        <w:t>).tolist()</w:t>
      </w:r>
    </w:p>
    <w:p w14:paraId="7A8C619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211. </w:t>
      </w:r>
      <w:r>
        <w:rPr>
          <w:rFonts w:ascii="Consolas" w:hAnsi="Consolas" w:cs="Courier New"/>
          <w:color w:val="000000"/>
          <w:sz w:val="18"/>
          <w:szCs w:val="18"/>
        </w:rPr>
        <w:t xml:space="preserve">        </w:t>
      </w:r>
      <w:r>
        <w:rPr>
          <w:rFonts w:ascii="Consolas" w:hAnsi="Consolas" w:cs="Courier New"/>
          <w:color w:val="2B91AF"/>
          <w:sz w:val="18"/>
          <w:szCs w:val="18"/>
        </w:rPr>
        <w:t>Subcaseschange</w:t>
      </w:r>
      <w:r>
        <w:rPr>
          <w:rFonts w:ascii="Consolas" w:hAnsi="Consolas" w:cs="Courier New"/>
          <w:color w:val="000000"/>
          <w:sz w:val="18"/>
          <w:szCs w:val="18"/>
        </w:rPr>
        <w:t>.insert(</w:t>
      </w:r>
      <w:r>
        <w:rPr>
          <w:rFonts w:ascii="Consolas" w:hAnsi="Consolas" w:cs="Courier New"/>
          <w:color w:val="006666"/>
          <w:sz w:val="18"/>
          <w:szCs w:val="18"/>
        </w:rPr>
        <w:t>0</w:t>
      </w:r>
      <w:r>
        <w:rPr>
          <w:rFonts w:ascii="Consolas" w:hAnsi="Consolas" w:cs="Courier New"/>
          <w:color w:val="000000"/>
          <w:sz w:val="18"/>
          <w:szCs w:val="18"/>
        </w:rPr>
        <w:t xml:space="preserve">, </w:t>
      </w:r>
      <w:r>
        <w:rPr>
          <w:rFonts w:ascii="Consolas" w:hAnsi="Consolas" w:cs="Courier New"/>
          <w:color w:val="006666"/>
          <w:sz w:val="18"/>
          <w:szCs w:val="18"/>
        </w:rPr>
        <w:t>0</w:t>
      </w:r>
      <w:r>
        <w:rPr>
          <w:rFonts w:ascii="Consolas" w:hAnsi="Consolas" w:cs="Courier New"/>
          <w:color w:val="000000"/>
          <w:sz w:val="18"/>
          <w:szCs w:val="18"/>
        </w:rPr>
        <w:t>)</w:t>
      </w:r>
    </w:p>
    <w:p w14:paraId="76882C0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212. </w:t>
      </w:r>
      <w:r>
        <w:rPr>
          <w:rFonts w:ascii="Consolas" w:hAnsi="Consolas" w:cs="Courier New"/>
          <w:color w:val="000000"/>
          <w:sz w:val="18"/>
          <w:szCs w:val="18"/>
        </w:rPr>
        <w:t xml:space="preserve">        </w:t>
      </w:r>
      <w:r>
        <w:rPr>
          <w:rFonts w:ascii="Consolas" w:hAnsi="Consolas" w:cs="Courier New"/>
          <w:color w:val="2B91AF"/>
          <w:sz w:val="18"/>
          <w:szCs w:val="18"/>
        </w:rPr>
        <w:t>Subcaseschange</w:t>
      </w:r>
      <w:r>
        <w:rPr>
          <w:rFonts w:ascii="Consolas" w:hAnsi="Consolas" w:cs="Courier New"/>
          <w:color w:val="000000"/>
          <w:sz w:val="18"/>
          <w:szCs w:val="18"/>
        </w:rPr>
        <w:t>.append(len(lines))</w:t>
      </w:r>
    </w:p>
    <w:p w14:paraId="610DEA7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213. </w:t>
      </w:r>
      <w:r>
        <w:rPr>
          <w:rFonts w:ascii="Consolas" w:hAnsi="Consolas" w:cs="Courier New"/>
          <w:color w:val="000000"/>
          <w:sz w:val="18"/>
          <w:szCs w:val="18"/>
        </w:rPr>
        <w:t xml:space="preserve">        subcase_indeces = </w:t>
      </w:r>
      <w:r>
        <w:rPr>
          <w:rFonts w:ascii="Consolas" w:hAnsi="Consolas" w:cs="Courier New"/>
          <w:color w:val="2B91AF"/>
          <w:sz w:val="18"/>
          <w:szCs w:val="18"/>
        </w:rPr>
        <w:t>Subcaseschange</w:t>
      </w:r>
    </w:p>
    <w:p w14:paraId="6DE90D6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214. </w:t>
      </w:r>
      <w:r>
        <w:rPr>
          <w:rFonts w:ascii="Consolas" w:hAnsi="Consolas" w:cs="Courier New"/>
          <w:color w:val="000000"/>
          <w:sz w:val="18"/>
          <w:szCs w:val="18"/>
        </w:rPr>
        <w:t> </w:t>
      </w:r>
    </w:p>
    <w:p w14:paraId="20B331E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215. </w:t>
      </w:r>
      <w:r>
        <w:rPr>
          <w:rFonts w:ascii="Consolas" w:hAnsi="Consolas" w:cs="Courier New"/>
          <w:color w:val="000000"/>
          <w:sz w:val="18"/>
          <w:szCs w:val="18"/>
        </w:rPr>
        <w:t xml:space="preserve">        </w:t>
      </w:r>
      <w:r>
        <w:rPr>
          <w:rFonts w:ascii="Consolas" w:hAnsi="Consolas" w:cs="Courier New"/>
          <w:color w:val="2B91AF"/>
          <w:sz w:val="18"/>
          <w:szCs w:val="18"/>
        </w:rPr>
        <w:t>Subcases</w:t>
      </w:r>
      <w:r>
        <w:rPr>
          <w:rFonts w:ascii="Consolas" w:hAnsi="Consolas" w:cs="Courier New"/>
          <w:color w:val="000000"/>
          <w:sz w:val="18"/>
          <w:szCs w:val="18"/>
        </w:rPr>
        <w:t xml:space="preserve"> = []</w:t>
      </w:r>
    </w:p>
    <w:p w14:paraId="158D777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216.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i </w:t>
      </w:r>
      <w:r>
        <w:rPr>
          <w:rFonts w:ascii="Consolas" w:hAnsi="Consolas" w:cs="Courier New"/>
          <w:color w:val="0000FF"/>
          <w:sz w:val="18"/>
          <w:szCs w:val="18"/>
        </w:rPr>
        <w:t>in</w:t>
      </w:r>
      <w:r>
        <w:rPr>
          <w:rFonts w:ascii="Consolas" w:hAnsi="Consolas" w:cs="Courier New"/>
          <w:color w:val="000000"/>
          <w:sz w:val="18"/>
          <w:szCs w:val="18"/>
        </w:rPr>
        <w:t xml:space="preserve"> range(len(subcase_indeces) - </w:t>
      </w:r>
      <w:r>
        <w:rPr>
          <w:rFonts w:ascii="Consolas" w:hAnsi="Consolas" w:cs="Courier New"/>
          <w:color w:val="006666"/>
          <w:sz w:val="18"/>
          <w:szCs w:val="18"/>
        </w:rPr>
        <w:t>1</w:t>
      </w:r>
      <w:r>
        <w:rPr>
          <w:rFonts w:ascii="Consolas" w:hAnsi="Consolas" w:cs="Courier New"/>
          <w:color w:val="000000"/>
          <w:sz w:val="18"/>
          <w:szCs w:val="18"/>
        </w:rPr>
        <w:t>):</w:t>
      </w:r>
    </w:p>
    <w:p w14:paraId="6F2C7A8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217. </w:t>
      </w:r>
      <w:r>
        <w:rPr>
          <w:rFonts w:ascii="Consolas" w:hAnsi="Consolas" w:cs="Courier New"/>
          <w:color w:val="000000"/>
          <w:sz w:val="18"/>
          <w:szCs w:val="18"/>
        </w:rPr>
        <w:t xml:space="preserve">            </w:t>
      </w:r>
      <w:r>
        <w:rPr>
          <w:rFonts w:ascii="Consolas" w:hAnsi="Consolas" w:cs="Courier New"/>
          <w:color w:val="2B91AF"/>
          <w:sz w:val="18"/>
          <w:szCs w:val="18"/>
        </w:rPr>
        <w:t>Subcases</w:t>
      </w:r>
      <w:r>
        <w:rPr>
          <w:rFonts w:ascii="Consolas" w:hAnsi="Consolas" w:cs="Courier New"/>
          <w:color w:val="000000"/>
          <w:sz w:val="18"/>
          <w:szCs w:val="18"/>
        </w:rPr>
        <w:t>.append(lines[subcase_indeces[i]:subcase_indeces[i+</w:t>
      </w:r>
      <w:r>
        <w:rPr>
          <w:rFonts w:ascii="Consolas" w:hAnsi="Consolas" w:cs="Courier New"/>
          <w:color w:val="006666"/>
          <w:sz w:val="18"/>
          <w:szCs w:val="18"/>
        </w:rPr>
        <w:t>1</w:t>
      </w:r>
      <w:r>
        <w:rPr>
          <w:rFonts w:ascii="Consolas" w:hAnsi="Consolas" w:cs="Courier New"/>
          <w:color w:val="000000"/>
          <w:sz w:val="18"/>
          <w:szCs w:val="18"/>
        </w:rPr>
        <w:t>]])</w:t>
      </w:r>
    </w:p>
    <w:p w14:paraId="186466C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218.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w:t>
      </w:r>
      <w:r>
        <w:rPr>
          <w:rFonts w:ascii="Consolas" w:hAnsi="Consolas" w:cs="Courier New"/>
          <w:color w:val="2B91AF"/>
          <w:sz w:val="18"/>
          <w:szCs w:val="18"/>
        </w:rPr>
        <w:t>Subcases</w:t>
      </w:r>
    </w:p>
    <w:p w14:paraId="5EC7B7E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219. </w:t>
      </w:r>
      <w:r>
        <w:rPr>
          <w:rFonts w:ascii="Consolas" w:hAnsi="Consolas" w:cs="Courier New"/>
          <w:color w:val="000000"/>
          <w:sz w:val="18"/>
          <w:szCs w:val="18"/>
        </w:rPr>
        <w:t xml:space="preserve">    </w:t>
      </w:r>
    </w:p>
    <w:p w14:paraId="2EE63FE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220. </w:t>
      </w:r>
      <w:r>
        <w:rPr>
          <w:rFonts w:ascii="Consolas" w:hAnsi="Consolas" w:cs="Courier New"/>
          <w:color w:val="000000"/>
          <w:sz w:val="18"/>
          <w:szCs w:val="18"/>
        </w:rPr>
        <w:t xml:space="preserve">    </w:t>
      </w:r>
      <w:r>
        <w:rPr>
          <w:rFonts w:ascii="Consolas" w:hAnsi="Consolas" w:cs="Courier New"/>
          <w:color w:val="006666"/>
          <w:sz w:val="18"/>
          <w:szCs w:val="18"/>
        </w:rPr>
        <w:t>@staticmethod</w:t>
      </w:r>
    </w:p>
    <w:p w14:paraId="522E62D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221.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__split_points(lines: </w:t>
      </w:r>
      <w:r>
        <w:rPr>
          <w:rFonts w:ascii="Consolas" w:hAnsi="Consolas" w:cs="Courier New"/>
          <w:color w:val="2B91AF"/>
          <w:sz w:val="18"/>
          <w:szCs w:val="18"/>
        </w:rPr>
        <w:t>List</w:t>
      </w:r>
      <w:r>
        <w:rPr>
          <w:rFonts w:ascii="Consolas" w:hAnsi="Consolas" w:cs="Courier New"/>
          <w:color w:val="000000"/>
          <w:sz w:val="18"/>
          <w:szCs w:val="18"/>
        </w:rPr>
        <w:t xml:space="preserve">[str]) -&gt; </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2B91AF"/>
          <w:sz w:val="18"/>
          <w:szCs w:val="18"/>
        </w:rPr>
        <w:t>List</w:t>
      </w:r>
      <w:r>
        <w:rPr>
          <w:rFonts w:ascii="Consolas" w:hAnsi="Consolas" w:cs="Courier New"/>
          <w:color w:val="000000"/>
          <w:sz w:val="18"/>
          <w:szCs w:val="18"/>
        </w:rPr>
        <w:t>[str]]:</w:t>
      </w:r>
    </w:p>
    <w:p w14:paraId="5893082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222. </w:t>
      </w:r>
      <w:r>
        <w:rPr>
          <w:rFonts w:ascii="Consolas" w:hAnsi="Consolas" w:cs="Courier New"/>
          <w:color w:val="000000"/>
          <w:sz w:val="18"/>
          <w:szCs w:val="18"/>
        </w:rPr>
        <w:t xml:space="preserve">        point_indeces: </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0000FF"/>
          <w:sz w:val="18"/>
          <w:szCs w:val="18"/>
        </w:rPr>
        <w:t>int</w:t>
      </w:r>
      <w:r>
        <w:rPr>
          <w:rFonts w:ascii="Consolas" w:hAnsi="Consolas" w:cs="Courier New"/>
          <w:color w:val="000000"/>
          <w:sz w:val="18"/>
          <w:szCs w:val="18"/>
        </w:rPr>
        <w:t>] = []</w:t>
      </w:r>
    </w:p>
    <w:p w14:paraId="1BADB56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223.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ind, item </w:t>
      </w:r>
      <w:r>
        <w:rPr>
          <w:rFonts w:ascii="Consolas" w:hAnsi="Consolas" w:cs="Courier New"/>
          <w:color w:val="0000FF"/>
          <w:sz w:val="18"/>
          <w:szCs w:val="18"/>
        </w:rPr>
        <w:t>in</w:t>
      </w:r>
      <w:r>
        <w:rPr>
          <w:rFonts w:ascii="Consolas" w:hAnsi="Consolas" w:cs="Courier New"/>
          <w:color w:val="000000"/>
          <w:sz w:val="18"/>
          <w:szCs w:val="18"/>
        </w:rPr>
        <w:t xml:space="preserve"> enumerate(lines):</w:t>
      </w:r>
    </w:p>
    <w:p w14:paraId="7214674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224.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item.startswith(</w:t>
      </w:r>
      <w:r>
        <w:rPr>
          <w:rFonts w:ascii="Consolas" w:hAnsi="Consolas" w:cs="Courier New"/>
          <w:color w:val="A31515"/>
          <w:sz w:val="18"/>
          <w:szCs w:val="18"/>
        </w:rPr>
        <w:t>'Subcase'</w:t>
      </w:r>
      <w:r>
        <w:rPr>
          <w:rFonts w:ascii="Consolas" w:hAnsi="Consolas" w:cs="Courier New"/>
          <w:color w:val="000000"/>
          <w:sz w:val="18"/>
          <w:szCs w:val="18"/>
        </w:rPr>
        <w:t>):</w:t>
      </w:r>
    </w:p>
    <w:p w14:paraId="13CB50E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225. </w:t>
      </w:r>
      <w:r>
        <w:rPr>
          <w:rFonts w:ascii="Consolas" w:hAnsi="Consolas" w:cs="Courier New"/>
          <w:color w:val="000000"/>
          <w:sz w:val="18"/>
          <w:szCs w:val="18"/>
        </w:rPr>
        <w:t xml:space="preserve">                point_indeces.append(ind)</w:t>
      </w:r>
    </w:p>
    <w:p w14:paraId="79ECAC9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226. </w:t>
      </w:r>
      <w:r>
        <w:rPr>
          <w:rFonts w:ascii="Consolas" w:hAnsi="Consolas" w:cs="Courier New"/>
          <w:color w:val="000000"/>
          <w:sz w:val="18"/>
          <w:szCs w:val="18"/>
        </w:rPr>
        <w:t> </w:t>
      </w:r>
    </w:p>
    <w:p w14:paraId="07A575B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227. </w:t>
      </w:r>
      <w:r>
        <w:rPr>
          <w:rFonts w:ascii="Consolas" w:hAnsi="Consolas" w:cs="Courier New"/>
          <w:color w:val="000000"/>
          <w:sz w:val="18"/>
          <w:szCs w:val="18"/>
        </w:rPr>
        <w:t xml:space="preserve">        point_indeces.append(len(lines))</w:t>
      </w:r>
    </w:p>
    <w:p w14:paraId="71A2DB0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228. </w:t>
      </w:r>
      <w:r>
        <w:rPr>
          <w:rFonts w:ascii="Consolas" w:hAnsi="Consolas" w:cs="Courier New"/>
          <w:color w:val="000000"/>
          <w:sz w:val="18"/>
          <w:szCs w:val="18"/>
        </w:rPr>
        <w:t> </w:t>
      </w:r>
    </w:p>
    <w:p w14:paraId="0FBA8A8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229. </w:t>
      </w:r>
      <w:r>
        <w:rPr>
          <w:rFonts w:ascii="Consolas" w:hAnsi="Consolas" w:cs="Courier New"/>
          <w:color w:val="000000"/>
          <w:sz w:val="18"/>
          <w:szCs w:val="18"/>
        </w:rPr>
        <w:t xml:space="preserve">        points:</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2B91AF"/>
          <w:sz w:val="18"/>
          <w:szCs w:val="18"/>
        </w:rPr>
        <w:t>List</w:t>
      </w:r>
      <w:r>
        <w:rPr>
          <w:rFonts w:ascii="Consolas" w:hAnsi="Consolas" w:cs="Courier New"/>
          <w:color w:val="000000"/>
          <w:sz w:val="18"/>
          <w:szCs w:val="18"/>
        </w:rPr>
        <w:t>[str]] = []</w:t>
      </w:r>
    </w:p>
    <w:p w14:paraId="0261C40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230.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i </w:t>
      </w:r>
      <w:r>
        <w:rPr>
          <w:rFonts w:ascii="Consolas" w:hAnsi="Consolas" w:cs="Courier New"/>
          <w:color w:val="0000FF"/>
          <w:sz w:val="18"/>
          <w:szCs w:val="18"/>
        </w:rPr>
        <w:t>in</w:t>
      </w:r>
      <w:r>
        <w:rPr>
          <w:rFonts w:ascii="Consolas" w:hAnsi="Consolas" w:cs="Courier New"/>
          <w:color w:val="000000"/>
          <w:sz w:val="18"/>
          <w:szCs w:val="18"/>
        </w:rPr>
        <w:t xml:space="preserve"> range(len(point_indeces) -</w:t>
      </w:r>
      <w:r>
        <w:rPr>
          <w:rFonts w:ascii="Consolas" w:hAnsi="Consolas" w:cs="Courier New"/>
          <w:color w:val="006666"/>
          <w:sz w:val="18"/>
          <w:szCs w:val="18"/>
        </w:rPr>
        <w:t>1</w:t>
      </w:r>
      <w:r>
        <w:rPr>
          <w:rFonts w:ascii="Consolas" w:hAnsi="Consolas" w:cs="Courier New"/>
          <w:color w:val="000000"/>
          <w:sz w:val="18"/>
          <w:szCs w:val="18"/>
        </w:rPr>
        <w:t xml:space="preserve"> ):</w:t>
      </w:r>
    </w:p>
    <w:p w14:paraId="7BAADA1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231. </w:t>
      </w:r>
      <w:r>
        <w:rPr>
          <w:rFonts w:ascii="Consolas" w:hAnsi="Consolas" w:cs="Courier New"/>
          <w:color w:val="000000"/>
          <w:sz w:val="18"/>
          <w:szCs w:val="18"/>
        </w:rPr>
        <w:t xml:space="preserve">            points.append(lines[point_indeces[i]: point_indeces[i+</w:t>
      </w:r>
      <w:r>
        <w:rPr>
          <w:rFonts w:ascii="Consolas" w:hAnsi="Consolas" w:cs="Courier New"/>
          <w:color w:val="006666"/>
          <w:sz w:val="18"/>
          <w:szCs w:val="18"/>
        </w:rPr>
        <w:t>1</w:t>
      </w:r>
      <w:r>
        <w:rPr>
          <w:rFonts w:ascii="Consolas" w:hAnsi="Consolas" w:cs="Courier New"/>
          <w:color w:val="000000"/>
          <w:sz w:val="18"/>
          <w:szCs w:val="18"/>
        </w:rPr>
        <w:t>]])</w:t>
      </w:r>
    </w:p>
    <w:p w14:paraId="647EC85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232.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points</w:t>
      </w:r>
    </w:p>
    <w:p w14:paraId="6ED8330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233. </w:t>
      </w:r>
      <w:r>
        <w:rPr>
          <w:rFonts w:ascii="Consolas" w:hAnsi="Consolas" w:cs="Courier New"/>
          <w:color w:val="000000"/>
          <w:sz w:val="18"/>
          <w:szCs w:val="18"/>
        </w:rPr>
        <w:t xml:space="preserve">    </w:t>
      </w:r>
    </w:p>
    <w:p w14:paraId="772A7EB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234. </w:t>
      </w:r>
      <w:r>
        <w:rPr>
          <w:rFonts w:ascii="Consolas" w:hAnsi="Consolas" w:cs="Courier New"/>
          <w:color w:val="000000"/>
          <w:sz w:val="18"/>
          <w:szCs w:val="18"/>
        </w:rPr>
        <w:t xml:space="preserve">    </w:t>
      </w:r>
      <w:r>
        <w:rPr>
          <w:rFonts w:ascii="Consolas" w:hAnsi="Consolas" w:cs="Courier New"/>
          <w:color w:val="006666"/>
          <w:sz w:val="18"/>
          <w:szCs w:val="18"/>
        </w:rPr>
        <w:t>@staticmethod</w:t>
      </w:r>
    </w:p>
    <w:p w14:paraId="344B1C8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235.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__read_analysis_point(point: </w:t>
      </w:r>
      <w:r>
        <w:rPr>
          <w:rFonts w:ascii="Consolas" w:hAnsi="Consolas" w:cs="Courier New"/>
          <w:color w:val="2B91AF"/>
          <w:sz w:val="18"/>
          <w:szCs w:val="18"/>
        </w:rPr>
        <w:t>List</w:t>
      </w:r>
      <w:r>
        <w:rPr>
          <w:rFonts w:ascii="Consolas" w:hAnsi="Consolas" w:cs="Courier New"/>
          <w:color w:val="000000"/>
          <w:sz w:val="18"/>
          <w:szCs w:val="18"/>
        </w:rPr>
        <w:t xml:space="preserve">[str]) -&gt; </w:t>
      </w:r>
      <w:r>
        <w:rPr>
          <w:rFonts w:ascii="Consolas" w:hAnsi="Consolas" w:cs="Courier New"/>
          <w:color w:val="2B91AF"/>
          <w:sz w:val="18"/>
          <w:szCs w:val="18"/>
        </w:rPr>
        <w:t>FlutterAnalysisPoint</w:t>
      </w:r>
      <w:r>
        <w:rPr>
          <w:rFonts w:ascii="Consolas" w:hAnsi="Consolas" w:cs="Courier New"/>
          <w:color w:val="000000"/>
          <w:sz w:val="18"/>
          <w:szCs w:val="18"/>
        </w:rPr>
        <w:t xml:space="preserve"> :</w:t>
      </w:r>
    </w:p>
    <w:p w14:paraId="4093156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236.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remove_letters(input_string: str) -&gt; str:</w:t>
      </w:r>
    </w:p>
    <w:p w14:paraId="65A8010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237. </w:t>
      </w:r>
      <w:r>
        <w:rPr>
          <w:rFonts w:ascii="Consolas" w:hAnsi="Consolas" w:cs="Courier New"/>
          <w:color w:val="000000"/>
          <w:sz w:val="18"/>
          <w:szCs w:val="18"/>
        </w:rPr>
        <w:t xml:space="preserve">            tempresult = </w:t>
      </w:r>
      <w:r>
        <w:rPr>
          <w:rFonts w:ascii="Consolas" w:hAnsi="Consolas" w:cs="Courier New"/>
          <w:color w:val="A31515"/>
          <w:sz w:val="18"/>
          <w:szCs w:val="18"/>
        </w:rPr>
        <w:t>''</w:t>
      </w:r>
      <w:r>
        <w:rPr>
          <w:rFonts w:ascii="Consolas" w:hAnsi="Consolas" w:cs="Courier New"/>
          <w:color w:val="000000"/>
          <w:sz w:val="18"/>
          <w:szCs w:val="18"/>
        </w:rPr>
        <w:t xml:space="preserve">       </w:t>
      </w:r>
    </w:p>
    <w:p w14:paraId="793B6A3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238. </w:t>
      </w:r>
      <w:r>
        <w:rPr>
          <w:rFonts w:ascii="Consolas" w:hAnsi="Consolas" w:cs="Courier New"/>
          <w:color w:val="000000"/>
          <w:sz w:val="18"/>
          <w:szCs w:val="18"/>
        </w:rPr>
        <w:t xml:space="preserve">            </w:t>
      </w:r>
      <w:r>
        <w:rPr>
          <w:rFonts w:ascii="Consolas" w:hAnsi="Consolas" w:cs="Courier New"/>
          <w:color w:val="008000"/>
          <w:sz w:val="18"/>
          <w:szCs w:val="18"/>
        </w:rPr>
        <w:t># Iterate through each character in the input string</w:t>
      </w:r>
    </w:p>
    <w:p w14:paraId="77678F0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239.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w:t>
      </w:r>
      <w:r>
        <w:rPr>
          <w:rFonts w:ascii="Consolas" w:hAnsi="Consolas" w:cs="Courier New"/>
          <w:color w:val="0000FF"/>
          <w:sz w:val="18"/>
          <w:szCs w:val="18"/>
        </w:rPr>
        <w:t>char</w:t>
      </w:r>
      <w:r>
        <w:rPr>
          <w:rFonts w:ascii="Consolas" w:hAnsi="Consolas" w:cs="Courier New"/>
          <w:color w:val="000000"/>
          <w:sz w:val="18"/>
          <w:szCs w:val="18"/>
        </w:rPr>
        <w:t xml:space="preserve"> </w:t>
      </w:r>
      <w:r>
        <w:rPr>
          <w:rFonts w:ascii="Consolas" w:hAnsi="Consolas" w:cs="Courier New"/>
          <w:color w:val="0000FF"/>
          <w:sz w:val="18"/>
          <w:szCs w:val="18"/>
        </w:rPr>
        <w:t>in</w:t>
      </w:r>
      <w:r>
        <w:rPr>
          <w:rFonts w:ascii="Consolas" w:hAnsi="Consolas" w:cs="Courier New"/>
          <w:color w:val="000000"/>
          <w:sz w:val="18"/>
          <w:szCs w:val="18"/>
        </w:rPr>
        <w:t xml:space="preserve"> input_string:</w:t>
      </w:r>
    </w:p>
    <w:p w14:paraId="5AE817A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240. </w:t>
      </w:r>
      <w:r>
        <w:rPr>
          <w:rFonts w:ascii="Consolas" w:hAnsi="Consolas" w:cs="Courier New"/>
          <w:color w:val="000000"/>
          <w:sz w:val="18"/>
          <w:szCs w:val="18"/>
        </w:rPr>
        <w:t xml:space="preserve">                </w:t>
      </w:r>
      <w:r>
        <w:rPr>
          <w:rFonts w:ascii="Consolas" w:hAnsi="Consolas" w:cs="Courier New"/>
          <w:color w:val="008000"/>
          <w:sz w:val="18"/>
          <w:szCs w:val="18"/>
        </w:rPr>
        <w:t># Check if the character is not a letter</w:t>
      </w:r>
    </w:p>
    <w:p w14:paraId="14E130F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241.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w:t>
      </w:r>
      <w:r>
        <w:rPr>
          <w:rFonts w:ascii="Consolas" w:hAnsi="Consolas" w:cs="Courier New"/>
          <w:color w:val="0000FF"/>
          <w:sz w:val="18"/>
          <w:szCs w:val="18"/>
        </w:rPr>
        <w:t>not</w:t>
      </w:r>
      <w:r>
        <w:rPr>
          <w:rFonts w:ascii="Consolas" w:hAnsi="Consolas" w:cs="Courier New"/>
          <w:color w:val="000000"/>
          <w:sz w:val="18"/>
          <w:szCs w:val="18"/>
        </w:rPr>
        <w:t xml:space="preserve"> </w:t>
      </w:r>
      <w:r>
        <w:rPr>
          <w:rFonts w:ascii="Consolas" w:hAnsi="Consolas" w:cs="Courier New"/>
          <w:color w:val="0000FF"/>
          <w:sz w:val="18"/>
          <w:szCs w:val="18"/>
        </w:rPr>
        <w:t>char</w:t>
      </w:r>
      <w:r>
        <w:rPr>
          <w:rFonts w:ascii="Consolas" w:hAnsi="Consolas" w:cs="Courier New"/>
          <w:color w:val="000000"/>
          <w:sz w:val="18"/>
          <w:szCs w:val="18"/>
        </w:rPr>
        <w:t>.isalpha():</w:t>
      </w:r>
    </w:p>
    <w:p w14:paraId="1E20943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242. </w:t>
      </w:r>
      <w:r>
        <w:rPr>
          <w:rFonts w:ascii="Consolas" w:hAnsi="Consolas" w:cs="Courier New"/>
          <w:color w:val="000000"/>
          <w:sz w:val="18"/>
          <w:szCs w:val="18"/>
        </w:rPr>
        <w:t xml:space="preserve">                    tempresult += </w:t>
      </w:r>
      <w:r>
        <w:rPr>
          <w:rFonts w:ascii="Consolas" w:hAnsi="Consolas" w:cs="Courier New"/>
          <w:color w:val="0000FF"/>
          <w:sz w:val="18"/>
          <w:szCs w:val="18"/>
        </w:rPr>
        <w:t>char</w:t>
      </w:r>
    </w:p>
    <w:p w14:paraId="62E351C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lastRenderedPageBreak/>
        <w:t xml:space="preserve">243. </w:t>
      </w:r>
      <w:r>
        <w:rPr>
          <w:rFonts w:ascii="Consolas" w:hAnsi="Consolas" w:cs="Courier New"/>
          <w:color w:val="000000"/>
          <w:sz w:val="18"/>
          <w:szCs w:val="18"/>
        </w:rPr>
        <w:t xml:space="preserve">            </w:t>
      </w:r>
    </w:p>
    <w:p w14:paraId="45C44D6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244.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tempresult.replace(</w:t>
      </w:r>
      <w:r>
        <w:rPr>
          <w:rFonts w:ascii="Consolas" w:hAnsi="Consolas" w:cs="Courier New"/>
          <w:color w:val="A31515"/>
          <w:sz w:val="18"/>
          <w:szCs w:val="18"/>
        </w:rPr>
        <w:t>'+'</w:t>
      </w:r>
      <w:r>
        <w:rPr>
          <w:rFonts w:ascii="Consolas" w:hAnsi="Consolas" w:cs="Courier New"/>
          <w:color w:val="000000"/>
          <w:sz w:val="18"/>
          <w:szCs w:val="18"/>
        </w:rPr>
        <w:t xml:space="preserve">, </w:t>
      </w:r>
      <w:r>
        <w:rPr>
          <w:rFonts w:ascii="Consolas" w:hAnsi="Consolas" w:cs="Courier New"/>
          <w:color w:val="A31515"/>
          <w:sz w:val="18"/>
          <w:szCs w:val="18"/>
        </w:rPr>
        <w:t>'E+'</w:t>
      </w:r>
      <w:r>
        <w:rPr>
          <w:rFonts w:ascii="Consolas" w:hAnsi="Consolas" w:cs="Courier New"/>
          <w:color w:val="000000"/>
          <w:sz w:val="18"/>
          <w:szCs w:val="18"/>
        </w:rPr>
        <w:t>)</w:t>
      </w:r>
    </w:p>
    <w:p w14:paraId="16DA3EA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245. </w:t>
      </w:r>
      <w:r>
        <w:rPr>
          <w:rFonts w:ascii="Consolas" w:hAnsi="Consolas" w:cs="Courier New"/>
          <w:color w:val="000000"/>
          <w:sz w:val="18"/>
          <w:szCs w:val="18"/>
        </w:rPr>
        <w:t xml:space="preserve">        </w:t>
      </w:r>
    </w:p>
    <w:p w14:paraId="4DA2B5D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246.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read_header(header: str)-&gt; </w:t>
      </w:r>
      <w:r>
        <w:rPr>
          <w:rFonts w:ascii="Consolas" w:hAnsi="Consolas" w:cs="Courier New"/>
          <w:color w:val="2B91AF"/>
          <w:sz w:val="18"/>
          <w:szCs w:val="18"/>
        </w:rPr>
        <w:t>Tuple</w:t>
      </w:r>
      <w:r>
        <w:rPr>
          <w:rFonts w:ascii="Consolas" w:hAnsi="Consolas" w:cs="Courier New"/>
          <w:color w:val="000000"/>
          <w:sz w:val="18"/>
          <w:szCs w:val="18"/>
        </w:rPr>
        <w:t>[</w:t>
      </w:r>
      <w:r>
        <w:rPr>
          <w:rFonts w:ascii="Consolas" w:hAnsi="Consolas" w:cs="Courier New"/>
          <w:color w:val="0000FF"/>
          <w:sz w:val="18"/>
          <w:szCs w:val="18"/>
        </w:rPr>
        <w:t>int</w:t>
      </w:r>
      <w:r>
        <w:rPr>
          <w:rFonts w:ascii="Consolas" w:hAnsi="Consolas" w:cs="Courier New"/>
          <w:color w:val="000000"/>
          <w:sz w:val="18"/>
          <w:szCs w:val="18"/>
        </w:rPr>
        <w:t xml:space="preserve">, </w:t>
      </w:r>
      <w:r>
        <w:rPr>
          <w:rFonts w:ascii="Consolas" w:hAnsi="Consolas" w:cs="Courier New"/>
          <w:color w:val="0000FF"/>
          <w:sz w:val="18"/>
          <w:szCs w:val="18"/>
        </w:rPr>
        <w:t>float</w:t>
      </w:r>
      <w:r>
        <w:rPr>
          <w:rFonts w:ascii="Consolas" w:hAnsi="Consolas" w:cs="Courier New"/>
          <w:color w:val="000000"/>
          <w:sz w:val="18"/>
          <w:szCs w:val="18"/>
        </w:rPr>
        <w:t xml:space="preserve">, </w:t>
      </w:r>
      <w:r>
        <w:rPr>
          <w:rFonts w:ascii="Consolas" w:hAnsi="Consolas" w:cs="Courier New"/>
          <w:color w:val="0000FF"/>
          <w:sz w:val="18"/>
          <w:szCs w:val="18"/>
        </w:rPr>
        <w:t>float</w:t>
      </w:r>
      <w:r>
        <w:rPr>
          <w:rFonts w:ascii="Consolas" w:hAnsi="Consolas" w:cs="Courier New"/>
          <w:color w:val="000000"/>
          <w:sz w:val="18"/>
          <w:szCs w:val="18"/>
        </w:rPr>
        <w:t>, str]:</w:t>
      </w:r>
    </w:p>
    <w:p w14:paraId="762771F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247. </w:t>
      </w:r>
      <w:r>
        <w:rPr>
          <w:rFonts w:ascii="Consolas" w:hAnsi="Consolas" w:cs="Courier New"/>
          <w:color w:val="000000"/>
          <w:sz w:val="18"/>
          <w:szCs w:val="18"/>
        </w:rPr>
        <w:t xml:space="preserve">            split = header.strip().split(</w:t>
      </w:r>
      <w:r>
        <w:rPr>
          <w:rFonts w:ascii="Consolas" w:hAnsi="Consolas" w:cs="Courier New"/>
          <w:color w:val="A31515"/>
          <w:sz w:val="18"/>
          <w:szCs w:val="18"/>
        </w:rPr>
        <w:t>'='</w:t>
      </w:r>
      <w:r>
        <w:rPr>
          <w:rFonts w:ascii="Consolas" w:hAnsi="Consolas" w:cs="Courier New"/>
          <w:color w:val="000000"/>
          <w:sz w:val="18"/>
          <w:szCs w:val="18"/>
        </w:rPr>
        <w:t>)</w:t>
      </w:r>
    </w:p>
    <w:p w14:paraId="624B0D2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248. </w:t>
      </w:r>
      <w:r>
        <w:rPr>
          <w:rFonts w:ascii="Consolas" w:hAnsi="Consolas" w:cs="Courier New"/>
          <w:color w:val="000000"/>
          <w:sz w:val="18"/>
          <w:szCs w:val="18"/>
        </w:rPr>
        <w:t xml:space="preserve">            </w:t>
      </w:r>
      <w:r>
        <w:rPr>
          <w:rFonts w:ascii="Consolas" w:hAnsi="Consolas" w:cs="Courier New"/>
          <w:color w:val="008000"/>
          <w:sz w:val="18"/>
          <w:szCs w:val="18"/>
        </w:rPr>
        <w:t># assert len(split) == 12, 'length of header of analysis point incorrect'</w:t>
      </w:r>
    </w:p>
    <w:p w14:paraId="744492D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249. </w:t>
      </w:r>
      <w:r>
        <w:rPr>
          <w:rFonts w:ascii="Consolas" w:hAnsi="Consolas" w:cs="Courier New"/>
          <w:color w:val="000000"/>
          <w:sz w:val="18"/>
          <w:szCs w:val="18"/>
        </w:rPr>
        <w:t xml:space="preserve">            headerdata =[remove_letters(item) </w:t>
      </w:r>
      <w:r>
        <w:rPr>
          <w:rFonts w:ascii="Consolas" w:hAnsi="Consolas" w:cs="Courier New"/>
          <w:color w:val="0000FF"/>
          <w:sz w:val="18"/>
          <w:szCs w:val="18"/>
        </w:rPr>
        <w:t>for</w:t>
      </w:r>
      <w:r>
        <w:rPr>
          <w:rFonts w:ascii="Consolas" w:hAnsi="Consolas" w:cs="Courier New"/>
          <w:color w:val="000000"/>
          <w:sz w:val="18"/>
          <w:szCs w:val="18"/>
        </w:rPr>
        <w:t xml:space="preserve"> item </w:t>
      </w:r>
      <w:r>
        <w:rPr>
          <w:rFonts w:ascii="Consolas" w:hAnsi="Consolas" w:cs="Courier New"/>
          <w:color w:val="0000FF"/>
          <w:sz w:val="18"/>
          <w:szCs w:val="18"/>
        </w:rPr>
        <w:t>in</w:t>
      </w:r>
      <w:r>
        <w:rPr>
          <w:rFonts w:ascii="Consolas" w:hAnsi="Consolas" w:cs="Courier New"/>
          <w:color w:val="000000"/>
          <w:sz w:val="18"/>
          <w:szCs w:val="18"/>
        </w:rPr>
        <w:t xml:space="preserve"> split[</w:t>
      </w:r>
      <w:r>
        <w:rPr>
          <w:rFonts w:ascii="Consolas" w:hAnsi="Consolas" w:cs="Courier New"/>
          <w:color w:val="006666"/>
          <w:sz w:val="18"/>
          <w:szCs w:val="18"/>
        </w:rPr>
        <w:t>1</w:t>
      </w:r>
      <w:r>
        <w:rPr>
          <w:rFonts w:ascii="Consolas" w:hAnsi="Consolas" w:cs="Courier New"/>
          <w:color w:val="000000"/>
          <w:sz w:val="18"/>
          <w:szCs w:val="18"/>
        </w:rPr>
        <w:t>:-</w:t>
      </w:r>
      <w:r>
        <w:rPr>
          <w:rFonts w:ascii="Consolas" w:hAnsi="Consolas" w:cs="Courier New"/>
          <w:color w:val="006666"/>
          <w:sz w:val="18"/>
          <w:szCs w:val="18"/>
        </w:rPr>
        <w:t>1</w:t>
      </w:r>
      <w:r>
        <w:rPr>
          <w:rFonts w:ascii="Consolas" w:hAnsi="Consolas" w:cs="Courier New"/>
          <w:color w:val="000000"/>
          <w:sz w:val="18"/>
          <w:szCs w:val="18"/>
        </w:rPr>
        <w:t>]]</w:t>
      </w:r>
    </w:p>
    <w:p w14:paraId="05C3389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250. </w:t>
      </w:r>
      <w:r>
        <w:rPr>
          <w:rFonts w:ascii="Consolas" w:hAnsi="Consolas" w:cs="Courier New"/>
          <w:color w:val="000000"/>
          <w:sz w:val="18"/>
          <w:szCs w:val="18"/>
        </w:rPr>
        <w:t xml:space="preserve">            headerdata.append(split[-</w:t>
      </w:r>
      <w:r>
        <w:rPr>
          <w:rFonts w:ascii="Consolas" w:hAnsi="Consolas" w:cs="Courier New"/>
          <w:color w:val="006666"/>
          <w:sz w:val="18"/>
          <w:szCs w:val="18"/>
        </w:rPr>
        <w:t>1</w:t>
      </w:r>
      <w:r>
        <w:rPr>
          <w:rFonts w:ascii="Consolas" w:hAnsi="Consolas" w:cs="Courier New"/>
          <w:color w:val="000000"/>
          <w:sz w:val="18"/>
          <w:szCs w:val="18"/>
        </w:rPr>
        <w:t>].strip())</w:t>
      </w:r>
    </w:p>
    <w:p w14:paraId="2D5F196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251. </w:t>
      </w:r>
      <w:r>
        <w:rPr>
          <w:rFonts w:ascii="Consolas" w:hAnsi="Consolas" w:cs="Courier New"/>
          <w:color w:val="000000"/>
          <w:sz w:val="18"/>
          <w:szCs w:val="18"/>
        </w:rPr>
        <w:t xml:space="preserve">            </w:t>
      </w:r>
      <w:r>
        <w:rPr>
          <w:rFonts w:ascii="Consolas" w:hAnsi="Consolas" w:cs="Courier New"/>
          <w:color w:val="0000FF"/>
          <w:sz w:val="18"/>
          <w:szCs w:val="18"/>
        </w:rPr>
        <w:t>out</w:t>
      </w:r>
      <w:r>
        <w:rPr>
          <w:rFonts w:ascii="Consolas" w:hAnsi="Consolas" w:cs="Courier New"/>
          <w:color w:val="000000"/>
          <w:sz w:val="18"/>
          <w:szCs w:val="18"/>
        </w:rPr>
        <w:t xml:space="preserve"> = (</w:t>
      </w:r>
      <w:r>
        <w:rPr>
          <w:rFonts w:ascii="Consolas" w:hAnsi="Consolas" w:cs="Courier New"/>
          <w:color w:val="0000FF"/>
          <w:sz w:val="18"/>
          <w:szCs w:val="18"/>
        </w:rPr>
        <w:t>int</w:t>
      </w:r>
      <w:r>
        <w:rPr>
          <w:rFonts w:ascii="Consolas" w:hAnsi="Consolas" w:cs="Courier New"/>
          <w:color w:val="000000"/>
          <w:sz w:val="18"/>
          <w:szCs w:val="18"/>
        </w:rPr>
        <w:t>(headerdata[</w:t>
      </w:r>
      <w:r>
        <w:rPr>
          <w:rFonts w:ascii="Consolas" w:hAnsi="Consolas" w:cs="Courier New"/>
          <w:color w:val="006666"/>
          <w:sz w:val="18"/>
          <w:szCs w:val="18"/>
        </w:rPr>
        <w:t>0</w:t>
      </w:r>
      <w:r>
        <w:rPr>
          <w:rFonts w:ascii="Consolas" w:hAnsi="Consolas" w:cs="Courier New"/>
          <w:color w:val="000000"/>
          <w:sz w:val="18"/>
          <w:szCs w:val="18"/>
        </w:rPr>
        <w:t xml:space="preserve">]), </w:t>
      </w:r>
      <w:r>
        <w:rPr>
          <w:rFonts w:ascii="Consolas" w:hAnsi="Consolas" w:cs="Courier New"/>
          <w:color w:val="0000FF"/>
          <w:sz w:val="18"/>
          <w:szCs w:val="18"/>
        </w:rPr>
        <w:t>float</w:t>
      </w:r>
      <w:r>
        <w:rPr>
          <w:rFonts w:ascii="Consolas" w:hAnsi="Consolas" w:cs="Courier New"/>
          <w:color w:val="000000"/>
          <w:sz w:val="18"/>
          <w:szCs w:val="18"/>
        </w:rPr>
        <w:t>(headerdata[</w:t>
      </w:r>
      <w:r>
        <w:rPr>
          <w:rFonts w:ascii="Consolas" w:hAnsi="Consolas" w:cs="Courier New"/>
          <w:color w:val="006666"/>
          <w:sz w:val="18"/>
          <w:szCs w:val="18"/>
        </w:rPr>
        <w:t>1</w:t>
      </w:r>
      <w:r>
        <w:rPr>
          <w:rFonts w:ascii="Consolas" w:hAnsi="Consolas" w:cs="Courier New"/>
          <w:color w:val="000000"/>
          <w:sz w:val="18"/>
          <w:szCs w:val="18"/>
        </w:rPr>
        <w:t xml:space="preserve">]), </w:t>
      </w:r>
      <w:r>
        <w:rPr>
          <w:rFonts w:ascii="Consolas" w:hAnsi="Consolas" w:cs="Courier New"/>
          <w:color w:val="0000FF"/>
          <w:sz w:val="18"/>
          <w:szCs w:val="18"/>
        </w:rPr>
        <w:t>float</w:t>
      </w:r>
      <w:r>
        <w:rPr>
          <w:rFonts w:ascii="Consolas" w:hAnsi="Consolas" w:cs="Courier New"/>
          <w:color w:val="000000"/>
          <w:sz w:val="18"/>
          <w:szCs w:val="18"/>
        </w:rPr>
        <w:t>(headerdata[</w:t>
      </w:r>
      <w:r>
        <w:rPr>
          <w:rFonts w:ascii="Consolas" w:hAnsi="Consolas" w:cs="Courier New"/>
          <w:color w:val="006666"/>
          <w:sz w:val="18"/>
          <w:szCs w:val="18"/>
        </w:rPr>
        <w:t>2</w:t>
      </w:r>
      <w:r>
        <w:rPr>
          <w:rFonts w:ascii="Consolas" w:hAnsi="Consolas" w:cs="Courier New"/>
          <w:color w:val="000000"/>
          <w:sz w:val="18"/>
          <w:szCs w:val="18"/>
        </w:rPr>
        <w:t>]), str(headerdata[</w:t>
      </w:r>
      <w:r>
        <w:rPr>
          <w:rFonts w:ascii="Consolas" w:hAnsi="Consolas" w:cs="Courier New"/>
          <w:color w:val="006666"/>
          <w:sz w:val="18"/>
          <w:szCs w:val="18"/>
        </w:rPr>
        <w:t>3</w:t>
      </w:r>
      <w:r>
        <w:rPr>
          <w:rFonts w:ascii="Consolas" w:hAnsi="Consolas" w:cs="Courier New"/>
          <w:color w:val="000000"/>
          <w:sz w:val="18"/>
          <w:szCs w:val="18"/>
        </w:rPr>
        <w:t>]))</w:t>
      </w:r>
    </w:p>
    <w:p w14:paraId="345F4E4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252.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w:t>
      </w:r>
      <w:r>
        <w:rPr>
          <w:rFonts w:ascii="Consolas" w:hAnsi="Consolas" w:cs="Courier New"/>
          <w:color w:val="0000FF"/>
          <w:sz w:val="18"/>
          <w:szCs w:val="18"/>
        </w:rPr>
        <w:t>out</w:t>
      </w:r>
    </w:p>
    <w:p w14:paraId="4749DD6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253. </w:t>
      </w:r>
      <w:r>
        <w:rPr>
          <w:rFonts w:ascii="Consolas" w:hAnsi="Consolas" w:cs="Courier New"/>
          <w:color w:val="000000"/>
          <w:sz w:val="18"/>
          <w:szCs w:val="18"/>
        </w:rPr>
        <w:t xml:space="preserve">        </w:t>
      </w:r>
    </w:p>
    <w:p w14:paraId="77C0287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254.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read_data(data: </w:t>
      </w:r>
      <w:r>
        <w:rPr>
          <w:rFonts w:ascii="Consolas" w:hAnsi="Consolas" w:cs="Courier New"/>
          <w:color w:val="2B91AF"/>
          <w:sz w:val="18"/>
          <w:szCs w:val="18"/>
        </w:rPr>
        <w:t>List</w:t>
      </w:r>
      <w:r>
        <w:rPr>
          <w:rFonts w:ascii="Consolas" w:hAnsi="Consolas" w:cs="Courier New"/>
          <w:color w:val="000000"/>
          <w:sz w:val="18"/>
          <w:szCs w:val="18"/>
        </w:rPr>
        <w:t>[str]) -&gt; pd.</w:t>
      </w:r>
      <w:r>
        <w:rPr>
          <w:rFonts w:ascii="Consolas" w:hAnsi="Consolas" w:cs="Courier New"/>
          <w:color w:val="2B91AF"/>
          <w:sz w:val="18"/>
          <w:szCs w:val="18"/>
        </w:rPr>
        <w:t>DataFrame</w:t>
      </w:r>
      <w:r>
        <w:rPr>
          <w:rFonts w:ascii="Consolas" w:hAnsi="Consolas" w:cs="Courier New"/>
          <w:color w:val="000000"/>
          <w:sz w:val="18"/>
          <w:szCs w:val="18"/>
        </w:rPr>
        <w:t>:</w:t>
      </w:r>
    </w:p>
    <w:p w14:paraId="21DE1C5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255. </w:t>
      </w:r>
      <w:r>
        <w:rPr>
          <w:rFonts w:ascii="Consolas" w:hAnsi="Consolas" w:cs="Courier New"/>
          <w:color w:val="000000"/>
          <w:sz w:val="18"/>
          <w:szCs w:val="18"/>
        </w:rPr>
        <w:t xml:space="preserve">                </w:t>
      </w:r>
      <w:r>
        <w:rPr>
          <w:rFonts w:ascii="Consolas" w:hAnsi="Consolas" w:cs="Courier New"/>
          <w:color w:val="008000"/>
          <w:sz w:val="18"/>
          <w:szCs w:val="18"/>
        </w:rPr>
        <w:t># Initialize an empty list to store rows</w:t>
      </w:r>
    </w:p>
    <w:p w14:paraId="60F2738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256. </w:t>
      </w:r>
      <w:r>
        <w:rPr>
          <w:rFonts w:ascii="Consolas" w:hAnsi="Consolas" w:cs="Courier New"/>
          <w:color w:val="000000"/>
          <w:sz w:val="18"/>
          <w:szCs w:val="18"/>
        </w:rPr>
        <w:t xml:space="preserve">            rows = []</w:t>
      </w:r>
    </w:p>
    <w:p w14:paraId="5047AD4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257. </w:t>
      </w:r>
      <w:r>
        <w:rPr>
          <w:rFonts w:ascii="Consolas" w:hAnsi="Consolas" w:cs="Courier New"/>
          <w:color w:val="000000"/>
          <w:sz w:val="18"/>
          <w:szCs w:val="18"/>
        </w:rPr>
        <w:t xml:space="preserve">            </w:t>
      </w:r>
    </w:p>
    <w:p w14:paraId="68D0754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258. </w:t>
      </w:r>
      <w:r>
        <w:rPr>
          <w:rFonts w:ascii="Consolas" w:hAnsi="Consolas" w:cs="Courier New"/>
          <w:color w:val="000000"/>
          <w:sz w:val="18"/>
          <w:szCs w:val="18"/>
        </w:rPr>
        <w:t xml:space="preserve">            </w:t>
      </w:r>
      <w:r>
        <w:rPr>
          <w:rFonts w:ascii="Consolas" w:hAnsi="Consolas" w:cs="Courier New"/>
          <w:color w:val="008000"/>
          <w:sz w:val="18"/>
          <w:szCs w:val="18"/>
        </w:rPr>
        <w:t># Iterate over each string in the input list</w:t>
      </w:r>
    </w:p>
    <w:p w14:paraId="203127B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259.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w:t>
      </w:r>
      <w:r>
        <w:rPr>
          <w:rFonts w:ascii="Consolas" w:hAnsi="Consolas" w:cs="Courier New"/>
          <w:color w:val="0000FF"/>
          <w:sz w:val="18"/>
          <w:szCs w:val="18"/>
        </w:rPr>
        <w:t>string</w:t>
      </w:r>
      <w:r>
        <w:rPr>
          <w:rFonts w:ascii="Consolas" w:hAnsi="Consolas" w:cs="Courier New"/>
          <w:color w:val="000000"/>
          <w:sz w:val="18"/>
          <w:szCs w:val="18"/>
        </w:rPr>
        <w:t xml:space="preserve"> </w:t>
      </w:r>
      <w:r>
        <w:rPr>
          <w:rFonts w:ascii="Consolas" w:hAnsi="Consolas" w:cs="Courier New"/>
          <w:color w:val="0000FF"/>
          <w:sz w:val="18"/>
          <w:szCs w:val="18"/>
        </w:rPr>
        <w:t>in</w:t>
      </w:r>
      <w:r>
        <w:rPr>
          <w:rFonts w:ascii="Consolas" w:hAnsi="Consolas" w:cs="Courier New"/>
          <w:color w:val="000000"/>
          <w:sz w:val="18"/>
          <w:szCs w:val="18"/>
        </w:rPr>
        <w:t xml:space="preserve"> data:</w:t>
      </w:r>
    </w:p>
    <w:p w14:paraId="18CDBDC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260. </w:t>
      </w:r>
      <w:r>
        <w:rPr>
          <w:rFonts w:ascii="Consolas" w:hAnsi="Consolas" w:cs="Courier New"/>
          <w:color w:val="000000"/>
          <w:sz w:val="18"/>
          <w:szCs w:val="18"/>
        </w:rPr>
        <w:t xml:space="preserve">                </w:t>
      </w:r>
      <w:r>
        <w:rPr>
          <w:rFonts w:ascii="Consolas" w:hAnsi="Consolas" w:cs="Courier New"/>
          <w:color w:val="008000"/>
          <w:sz w:val="18"/>
          <w:szCs w:val="18"/>
        </w:rPr>
        <w:t># Split the string into numbers</w:t>
      </w:r>
    </w:p>
    <w:p w14:paraId="27F5248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261. </w:t>
      </w:r>
      <w:r>
        <w:rPr>
          <w:rFonts w:ascii="Consolas" w:hAnsi="Consolas" w:cs="Courier New"/>
          <w:color w:val="000000"/>
          <w:sz w:val="18"/>
          <w:szCs w:val="18"/>
        </w:rPr>
        <w:t xml:space="preserve">                numbers = </w:t>
      </w:r>
      <w:r>
        <w:rPr>
          <w:rFonts w:ascii="Consolas" w:hAnsi="Consolas" w:cs="Courier New"/>
          <w:color w:val="0000FF"/>
          <w:sz w:val="18"/>
          <w:szCs w:val="18"/>
        </w:rPr>
        <w:t>string</w:t>
      </w:r>
      <w:r>
        <w:rPr>
          <w:rFonts w:ascii="Consolas" w:hAnsi="Consolas" w:cs="Courier New"/>
          <w:color w:val="000000"/>
          <w:sz w:val="18"/>
          <w:szCs w:val="18"/>
        </w:rPr>
        <w:t>.split()</w:t>
      </w:r>
    </w:p>
    <w:p w14:paraId="0287F8B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262. </w:t>
      </w:r>
      <w:r>
        <w:rPr>
          <w:rFonts w:ascii="Consolas" w:hAnsi="Consolas" w:cs="Courier New"/>
          <w:color w:val="000000"/>
          <w:sz w:val="18"/>
          <w:szCs w:val="18"/>
        </w:rPr>
        <w:t xml:space="preserve">                row = [</w:t>
      </w:r>
      <w:r>
        <w:rPr>
          <w:rFonts w:ascii="Consolas" w:hAnsi="Consolas" w:cs="Courier New"/>
          <w:color w:val="0000FF"/>
          <w:sz w:val="18"/>
          <w:szCs w:val="18"/>
        </w:rPr>
        <w:t>float</w:t>
      </w:r>
      <w:r>
        <w:rPr>
          <w:rFonts w:ascii="Consolas" w:hAnsi="Consolas" w:cs="Courier New"/>
          <w:color w:val="000000"/>
          <w:sz w:val="18"/>
          <w:szCs w:val="18"/>
        </w:rPr>
        <w:t xml:space="preserve">(num) </w:t>
      </w:r>
      <w:r>
        <w:rPr>
          <w:rFonts w:ascii="Consolas" w:hAnsi="Consolas" w:cs="Courier New"/>
          <w:color w:val="0000FF"/>
          <w:sz w:val="18"/>
          <w:szCs w:val="18"/>
        </w:rPr>
        <w:t>for</w:t>
      </w:r>
      <w:r>
        <w:rPr>
          <w:rFonts w:ascii="Consolas" w:hAnsi="Consolas" w:cs="Courier New"/>
          <w:color w:val="000000"/>
          <w:sz w:val="18"/>
          <w:szCs w:val="18"/>
        </w:rPr>
        <w:t xml:space="preserve"> num </w:t>
      </w:r>
      <w:r>
        <w:rPr>
          <w:rFonts w:ascii="Consolas" w:hAnsi="Consolas" w:cs="Courier New"/>
          <w:color w:val="0000FF"/>
          <w:sz w:val="18"/>
          <w:szCs w:val="18"/>
        </w:rPr>
        <w:t>in</w:t>
      </w:r>
      <w:r>
        <w:rPr>
          <w:rFonts w:ascii="Consolas" w:hAnsi="Consolas" w:cs="Courier New"/>
          <w:color w:val="000000"/>
          <w:sz w:val="18"/>
          <w:szCs w:val="18"/>
        </w:rPr>
        <w:t xml:space="preserve"> numbers]</w:t>
      </w:r>
    </w:p>
    <w:p w14:paraId="355E110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263. </w:t>
      </w:r>
      <w:r>
        <w:rPr>
          <w:rFonts w:ascii="Consolas" w:hAnsi="Consolas" w:cs="Courier New"/>
          <w:color w:val="000000"/>
          <w:sz w:val="18"/>
          <w:szCs w:val="18"/>
        </w:rPr>
        <w:t xml:space="preserve">                rows.append(row)</w:t>
      </w:r>
    </w:p>
    <w:p w14:paraId="74BFED0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264. </w:t>
      </w:r>
      <w:r>
        <w:rPr>
          <w:rFonts w:ascii="Consolas" w:hAnsi="Consolas" w:cs="Courier New"/>
          <w:color w:val="000000"/>
          <w:sz w:val="18"/>
          <w:szCs w:val="18"/>
        </w:rPr>
        <w:t xml:space="preserve">            </w:t>
      </w:r>
    </w:p>
    <w:p w14:paraId="01F4C17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265. </w:t>
      </w:r>
      <w:r>
        <w:rPr>
          <w:rFonts w:ascii="Consolas" w:hAnsi="Consolas" w:cs="Courier New"/>
          <w:color w:val="000000"/>
          <w:sz w:val="18"/>
          <w:szCs w:val="18"/>
        </w:rPr>
        <w:t xml:space="preserve">            </w:t>
      </w:r>
      <w:r>
        <w:rPr>
          <w:rFonts w:ascii="Consolas" w:hAnsi="Consolas" w:cs="Courier New"/>
          <w:color w:val="008000"/>
          <w:sz w:val="18"/>
          <w:szCs w:val="18"/>
        </w:rPr>
        <w:t># Create a DataFrame from the list of rows</w:t>
      </w:r>
    </w:p>
    <w:p w14:paraId="25AFCF2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266. </w:t>
      </w:r>
      <w:r>
        <w:rPr>
          <w:rFonts w:ascii="Consolas" w:hAnsi="Consolas" w:cs="Courier New"/>
          <w:color w:val="000000"/>
          <w:sz w:val="18"/>
          <w:szCs w:val="18"/>
        </w:rPr>
        <w:t xml:space="preserve">            df = pd.</w:t>
      </w:r>
      <w:r>
        <w:rPr>
          <w:rFonts w:ascii="Consolas" w:hAnsi="Consolas" w:cs="Courier New"/>
          <w:color w:val="2B91AF"/>
          <w:sz w:val="18"/>
          <w:szCs w:val="18"/>
        </w:rPr>
        <w:t>DataFrame</w:t>
      </w:r>
      <w:r>
        <w:rPr>
          <w:rFonts w:ascii="Consolas" w:hAnsi="Consolas" w:cs="Courier New"/>
          <w:color w:val="000000"/>
          <w:sz w:val="18"/>
          <w:szCs w:val="18"/>
        </w:rPr>
        <w:t>(rows, columns = [</w:t>
      </w:r>
      <w:r>
        <w:rPr>
          <w:rFonts w:ascii="Consolas" w:hAnsi="Consolas" w:cs="Courier New"/>
          <w:color w:val="A31515"/>
          <w:sz w:val="18"/>
          <w:szCs w:val="18"/>
        </w:rPr>
        <w:t>'KFREQ'</w:t>
      </w:r>
      <w:r>
        <w:rPr>
          <w:rFonts w:ascii="Consolas" w:hAnsi="Consolas" w:cs="Courier New"/>
          <w:color w:val="000000"/>
          <w:sz w:val="18"/>
          <w:szCs w:val="18"/>
        </w:rPr>
        <w:t xml:space="preserve">, </w:t>
      </w:r>
      <w:r>
        <w:rPr>
          <w:rFonts w:ascii="Consolas" w:hAnsi="Consolas" w:cs="Courier New"/>
          <w:color w:val="A31515"/>
          <w:sz w:val="18"/>
          <w:szCs w:val="18"/>
        </w:rPr>
        <w:t>'1/KFREQ'</w:t>
      </w:r>
      <w:r>
        <w:rPr>
          <w:rFonts w:ascii="Consolas" w:hAnsi="Consolas" w:cs="Courier New"/>
          <w:color w:val="000000"/>
          <w:sz w:val="18"/>
          <w:szCs w:val="18"/>
        </w:rPr>
        <w:t xml:space="preserve">, </w:t>
      </w:r>
      <w:r>
        <w:rPr>
          <w:rFonts w:ascii="Consolas" w:hAnsi="Consolas" w:cs="Courier New"/>
          <w:color w:val="A31515"/>
          <w:sz w:val="18"/>
          <w:szCs w:val="18"/>
        </w:rPr>
        <w:t>'VELOCITY'</w:t>
      </w:r>
      <w:r>
        <w:rPr>
          <w:rFonts w:ascii="Consolas" w:hAnsi="Consolas" w:cs="Courier New"/>
          <w:color w:val="000000"/>
          <w:sz w:val="18"/>
          <w:szCs w:val="18"/>
        </w:rPr>
        <w:t xml:space="preserve">, </w:t>
      </w:r>
      <w:r>
        <w:rPr>
          <w:rFonts w:ascii="Consolas" w:hAnsi="Consolas" w:cs="Courier New"/>
          <w:color w:val="A31515"/>
          <w:sz w:val="18"/>
          <w:szCs w:val="18"/>
        </w:rPr>
        <w:t>'DAMPING'</w:t>
      </w:r>
      <w:r>
        <w:rPr>
          <w:rFonts w:ascii="Consolas" w:hAnsi="Consolas" w:cs="Courier New"/>
          <w:color w:val="000000"/>
          <w:sz w:val="18"/>
          <w:szCs w:val="18"/>
        </w:rPr>
        <w:t xml:space="preserve">, </w:t>
      </w:r>
      <w:r>
        <w:rPr>
          <w:rFonts w:ascii="Consolas" w:hAnsi="Consolas" w:cs="Courier New"/>
          <w:color w:val="A31515"/>
          <w:sz w:val="18"/>
          <w:szCs w:val="18"/>
        </w:rPr>
        <w:t>'FREQUENCY'</w:t>
      </w:r>
      <w:r>
        <w:rPr>
          <w:rFonts w:ascii="Consolas" w:hAnsi="Consolas" w:cs="Courier New"/>
          <w:color w:val="000000"/>
          <w:sz w:val="18"/>
          <w:szCs w:val="18"/>
        </w:rPr>
        <w:t xml:space="preserve">, </w:t>
      </w:r>
      <w:r>
        <w:rPr>
          <w:rFonts w:ascii="Consolas" w:hAnsi="Consolas" w:cs="Courier New"/>
          <w:color w:val="A31515"/>
          <w:sz w:val="18"/>
          <w:szCs w:val="18"/>
        </w:rPr>
        <w:t>'COMPLEX'</w:t>
      </w:r>
      <w:r>
        <w:rPr>
          <w:rFonts w:ascii="Consolas" w:hAnsi="Consolas" w:cs="Courier New"/>
          <w:color w:val="000000"/>
          <w:sz w:val="18"/>
          <w:szCs w:val="18"/>
        </w:rPr>
        <w:t xml:space="preserve">, </w:t>
      </w:r>
      <w:r>
        <w:rPr>
          <w:rFonts w:ascii="Consolas" w:hAnsi="Consolas" w:cs="Courier New"/>
          <w:color w:val="A31515"/>
          <w:sz w:val="18"/>
          <w:szCs w:val="18"/>
        </w:rPr>
        <w:t>'EIGENVALUE'</w:t>
      </w:r>
      <w:r>
        <w:rPr>
          <w:rFonts w:ascii="Consolas" w:hAnsi="Consolas" w:cs="Courier New"/>
          <w:color w:val="000000"/>
          <w:sz w:val="18"/>
          <w:szCs w:val="18"/>
        </w:rPr>
        <w:t>])</w:t>
      </w:r>
    </w:p>
    <w:p w14:paraId="64ABA10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267.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df</w:t>
      </w:r>
    </w:p>
    <w:p w14:paraId="274C81E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268. </w:t>
      </w:r>
      <w:r>
        <w:rPr>
          <w:rFonts w:ascii="Consolas" w:hAnsi="Consolas" w:cs="Courier New"/>
          <w:color w:val="000000"/>
          <w:sz w:val="18"/>
          <w:szCs w:val="18"/>
        </w:rPr>
        <w:t> </w:t>
      </w:r>
    </w:p>
    <w:p w14:paraId="3D211D6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269. </w:t>
      </w:r>
      <w:r>
        <w:rPr>
          <w:rFonts w:ascii="Consolas" w:hAnsi="Consolas" w:cs="Courier New"/>
          <w:color w:val="000000"/>
          <w:sz w:val="18"/>
          <w:szCs w:val="18"/>
        </w:rPr>
        <w:t xml:space="preserve">        header = point[</w:t>
      </w:r>
      <w:r>
        <w:rPr>
          <w:rFonts w:ascii="Consolas" w:hAnsi="Consolas" w:cs="Courier New"/>
          <w:color w:val="006666"/>
          <w:sz w:val="18"/>
          <w:szCs w:val="18"/>
        </w:rPr>
        <w:t>3</w:t>
      </w:r>
      <w:r>
        <w:rPr>
          <w:rFonts w:ascii="Consolas" w:hAnsi="Consolas" w:cs="Courier New"/>
          <w:color w:val="000000"/>
          <w:sz w:val="18"/>
          <w:szCs w:val="18"/>
        </w:rPr>
        <w:t>]</w:t>
      </w:r>
    </w:p>
    <w:p w14:paraId="3A724DD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270. </w:t>
      </w:r>
      <w:r>
        <w:rPr>
          <w:rFonts w:ascii="Consolas" w:hAnsi="Consolas" w:cs="Courier New"/>
          <w:color w:val="000000"/>
          <w:sz w:val="18"/>
          <w:szCs w:val="18"/>
        </w:rPr>
        <w:t xml:space="preserve">        data = point[</w:t>
      </w:r>
      <w:r>
        <w:rPr>
          <w:rFonts w:ascii="Consolas" w:hAnsi="Consolas" w:cs="Courier New"/>
          <w:color w:val="006666"/>
          <w:sz w:val="18"/>
          <w:szCs w:val="18"/>
        </w:rPr>
        <w:t>5</w:t>
      </w:r>
      <w:r>
        <w:rPr>
          <w:rFonts w:ascii="Consolas" w:hAnsi="Consolas" w:cs="Courier New"/>
          <w:color w:val="000000"/>
          <w:sz w:val="18"/>
          <w:szCs w:val="18"/>
        </w:rPr>
        <w:t>:]</w:t>
      </w:r>
    </w:p>
    <w:p w14:paraId="4E200A6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271. </w:t>
      </w:r>
      <w:r>
        <w:rPr>
          <w:rFonts w:ascii="Consolas" w:hAnsi="Consolas" w:cs="Courier New"/>
          <w:color w:val="000000"/>
          <w:sz w:val="18"/>
          <w:szCs w:val="18"/>
        </w:rPr>
        <w:t> </w:t>
      </w:r>
    </w:p>
    <w:p w14:paraId="3E3B726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272. </w:t>
      </w:r>
      <w:r>
        <w:rPr>
          <w:rFonts w:ascii="Consolas" w:hAnsi="Consolas" w:cs="Courier New"/>
          <w:color w:val="000000"/>
          <w:sz w:val="18"/>
          <w:szCs w:val="18"/>
        </w:rPr>
        <w:t xml:space="preserve">        header = read_header(header)</w:t>
      </w:r>
    </w:p>
    <w:p w14:paraId="09A0854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273. </w:t>
      </w:r>
      <w:r>
        <w:rPr>
          <w:rFonts w:ascii="Consolas" w:hAnsi="Consolas" w:cs="Courier New"/>
          <w:color w:val="000000"/>
          <w:sz w:val="18"/>
          <w:szCs w:val="18"/>
        </w:rPr>
        <w:t xml:space="preserve">        data = read_data(data)</w:t>
      </w:r>
    </w:p>
    <w:p w14:paraId="6E24CC0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274.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w:t>
      </w:r>
      <w:r>
        <w:rPr>
          <w:rFonts w:ascii="Consolas" w:hAnsi="Consolas" w:cs="Courier New"/>
          <w:color w:val="2B91AF"/>
          <w:sz w:val="18"/>
          <w:szCs w:val="18"/>
        </w:rPr>
        <w:t>FlutterAnalysisPoint</w:t>
      </w:r>
      <w:r>
        <w:rPr>
          <w:rFonts w:ascii="Consolas" w:hAnsi="Consolas" w:cs="Courier New"/>
          <w:color w:val="000000"/>
          <w:sz w:val="18"/>
          <w:szCs w:val="18"/>
        </w:rPr>
        <w:t>(*header, data)</w:t>
      </w:r>
    </w:p>
    <w:p w14:paraId="14B50CD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275. </w:t>
      </w:r>
      <w:r>
        <w:rPr>
          <w:rFonts w:ascii="Consolas" w:hAnsi="Consolas" w:cs="Courier New"/>
          <w:color w:val="000000"/>
          <w:sz w:val="18"/>
          <w:szCs w:val="18"/>
        </w:rPr>
        <w:t xml:space="preserve">    </w:t>
      </w:r>
    </w:p>
    <w:p w14:paraId="00B9EF7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276. </w:t>
      </w:r>
      <w:r>
        <w:rPr>
          <w:rFonts w:ascii="Consolas" w:hAnsi="Consolas" w:cs="Courier New"/>
          <w:color w:val="000000"/>
          <w:sz w:val="18"/>
          <w:szCs w:val="18"/>
        </w:rPr>
        <w:t xml:space="preserve">    </w:t>
      </w:r>
      <w:r>
        <w:rPr>
          <w:rFonts w:ascii="Consolas" w:hAnsi="Consolas" w:cs="Courier New"/>
          <w:color w:val="006666"/>
          <w:sz w:val="18"/>
          <w:szCs w:val="18"/>
        </w:rPr>
        <w:t>@staticmethod</w:t>
      </w:r>
    </w:p>
    <w:p w14:paraId="782488E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277.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__read_subcase_header(subcase_header: </w:t>
      </w:r>
      <w:r>
        <w:rPr>
          <w:rFonts w:ascii="Consolas" w:hAnsi="Consolas" w:cs="Courier New"/>
          <w:color w:val="2B91AF"/>
          <w:sz w:val="18"/>
          <w:szCs w:val="18"/>
        </w:rPr>
        <w:t>List</w:t>
      </w:r>
      <w:r>
        <w:rPr>
          <w:rFonts w:ascii="Consolas" w:hAnsi="Consolas" w:cs="Courier New"/>
          <w:color w:val="000000"/>
          <w:sz w:val="18"/>
          <w:szCs w:val="18"/>
        </w:rPr>
        <w:t xml:space="preserve">[str]) -&gt; </w:t>
      </w:r>
      <w:r>
        <w:rPr>
          <w:rFonts w:ascii="Consolas" w:hAnsi="Consolas" w:cs="Courier New"/>
          <w:color w:val="2B91AF"/>
          <w:sz w:val="18"/>
          <w:szCs w:val="18"/>
        </w:rPr>
        <w:t>Tuple</w:t>
      </w:r>
      <w:r>
        <w:rPr>
          <w:rFonts w:ascii="Consolas" w:hAnsi="Consolas" w:cs="Courier New"/>
          <w:color w:val="000000"/>
          <w:sz w:val="18"/>
          <w:szCs w:val="18"/>
        </w:rPr>
        <w:t>[</w:t>
      </w:r>
      <w:r>
        <w:rPr>
          <w:rFonts w:ascii="Consolas" w:hAnsi="Consolas" w:cs="Courier New"/>
          <w:color w:val="0000FF"/>
          <w:sz w:val="18"/>
          <w:szCs w:val="18"/>
        </w:rPr>
        <w:t>int</w:t>
      </w:r>
      <w:r>
        <w:rPr>
          <w:rFonts w:ascii="Consolas" w:hAnsi="Consolas" w:cs="Courier New"/>
          <w:color w:val="000000"/>
          <w:sz w:val="18"/>
          <w:szCs w:val="18"/>
        </w:rPr>
        <w:t xml:space="preserve">, </w:t>
      </w:r>
      <w:r>
        <w:rPr>
          <w:rFonts w:ascii="Consolas" w:hAnsi="Consolas" w:cs="Courier New"/>
          <w:color w:val="0000FF"/>
          <w:sz w:val="18"/>
          <w:szCs w:val="18"/>
        </w:rPr>
        <w:t>bool</w:t>
      </w:r>
      <w:r>
        <w:rPr>
          <w:rFonts w:ascii="Consolas" w:hAnsi="Consolas" w:cs="Courier New"/>
          <w:color w:val="000000"/>
          <w:sz w:val="18"/>
          <w:szCs w:val="18"/>
        </w:rPr>
        <w:t xml:space="preserve">, </w:t>
      </w:r>
      <w:r>
        <w:rPr>
          <w:rFonts w:ascii="Consolas" w:hAnsi="Consolas" w:cs="Courier New"/>
          <w:color w:val="0000FF"/>
          <w:sz w:val="18"/>
          <w:szCs w:val="18"/>
        </w:rPr>
        <w:t>bool</w:t>
      </w:r>
      <w:r>
        <w:rPr>
          <w:rFonts w:ascii="Consolas" w:hAnsi="Consolas" w:cs="Courier New"/>
          <w:color w:val="000000"/>
          <w:sz w:val="18"/>
          <w:szCs w:val="18"/>
        </w:rPr>
        <w:t>]:</w:t>
      </w:r>
    </w:p>
    <w:p w14:paraId="2CA4527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278. </w:t>
      </w:r>
      <w:r>
        <w:rPr>
          <w:rFonts w:ascii="Consolas" w:hAnsi="Consolas" w:cs="Courier New"/>
          <w:color w:val="000000"/>
          <w:sz w:val="18"/>
          <w:szCs w:val="18"/>
        </w:rPr>
        <w:t xml:space="preserve">        </w:t>
      </w:r>
      <w:r>
        <w:rPr>
          <w:rFonts w:ascii="Consolas" w:hAnsi="Consolas" w:cs="Courier New"/>
          <w:color w:val="2B91AF"/>
          <w:sz w:val="18"/>
          <w:szCs w:val="18"/>
        </w:rPr>
        <w:t>Id</w:t>
      </w:r>
      <w:r>
        <w:rPr>
          <w:rFonts w:ascii="Consolas" w:hAnsi="Consolas" w:cs="Courier New"/>
          <w:color w:val="000000"/>
          <w:sz w:val="18"/>
          <w:szCs w:val="18"/>
        </w:rPr>
        <w:t xml:space="preserve"> = </w:t>
      </w:r>
      <w:r>
        <w:rPr>
          <w:rFonts w:ascii="Consolas" w:hAnsi="Consolas" w:cs="Courier New"/>
          <w:color w:val="0000FF"/>
          <w:sz w:val="18"/>
          <w:szCs w:val="18"/>
        </w:rPr>
        <w:t>int</w:t>
      </w:r>
      <w:r>
        <w:rPr>
          <w:rFonts w:ascii="Consolas" w:hAnsi="Consolas" w:cs="Courier New"/>
          <w:color w:val="000000"/>
          <w:sz w:val="18"/>
          <w:szCs w:val="18"/>
        </w:rPr>
        <w:t>(subcase_header[</w:t>
      </w:r>
      <w:r>
        <w:rPr>
          <w:rFonts w:ascii="Consolas" w:hAnsi="Consolas" w:cs="Courier New"/>
          <w:color w:val="006666"/>
          <w:sz w:val="18"/>
          <w:szCs w:val="18"/>
        </w:rPr>
        <w:t>0</w:t>
      </w:r>
      <w:r>
        <w:rPr>
          <w:rFonts w:ascii="Consolas" w:hAnsi="Consolas" w:cs="Courier New"/>
          <w:color w:val="000000"/>
          <w:sz w:val="18"/>
          <w:szCs w:val="18"/>
        </w:rPr>
        <w:t>].split(</w:t>
      </w:r>
      <w:r>
        <w:rPr>
          <w:rFonts w:ascii="Consolas" w:hAnsi="Consolas" w:cs="Courier New"/>
          <w:color w:val="A31515"/>
          <w:sz w:val="18"/>
          <w:szCs w:val="18"/>
        </w:rPr>
        <w:t>'='</w:t>
      </w:r>
      <w:r>
        <w:rPr>
          <w:rFonts w:ascii="Consolas" w:hAnsi="Consolas" w:cs="Courier New"/>
          <w:color w:val="000000"/>
          <w:sz w:val="18"/>
          <w:szCs w:val="18"/>
        </w:rPr>
        <w:t>)[</w:t>
      </w:r>
      <w:r>
        <w:rPr>
          <w:rFonts w:ascii="Consolas" w:hAnsi="Consolas" w:cs="Courier New"/>
          <w:color w:val="006666"/>
          <w:sz w:val="18"/>
          <w:szCs w:val="18"/>
        </w:rPr>
        <w:t>1</w:t>
      </w:r>
      <w:r>
        <w:rPr>
          <w:rFonts w:ascii="Consolas" w:hAnsi="Consolas" w:cs="Courier New"/>
          <w:color w:val="000000"/>
          <w:sz w:val="18"/>
          <w:szCs w:val="18"/>
        </w:rPr>
        <w:t>])</w:t>
      </w:r>
    </w:p>
    <w:p w14:paraId="36FBA6A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279. </w:t>
      </w:r>
      <w:r>
        <w:rPr>
          <w:rFonts w:ascii="Consolas" w:hAnsi="Consolas" w:cs="Courier New"/>
          <w:color w:val="000000"/>
          <w:sz w:val="18"/>
          <w:szCs w:val="18"/>
        </w:rPr>
        <w:t xml:space="preserve">        row3 = subcase_header[</w:t>
      </w:r>
      <w:r>
        <w:rPr>
          <w:rFonts w:ascii="Consolas" w:hAnsi="Consolas" w:cs="Courier New"/>
          <w:color w:val="006666"/>
          <w:sz w:val="18"/>
          <w:szCs w:val="18"/>
        </w:rPr>
        <w:t>2</w:t>
      </w:r>
      <w:r>
        <w:rPr>
          <w:rFonts w:ascii="Consolas" w:hAnsi="Consolas" w:cs="Courier New"/>
          <w:color w:val="000000"/>
          <w:sz w:val="18"/>
          <w:szCs w:val="18"/>
        </w:rPr>
        <w:t>]</w:t>
      </w:r>
    </w:p>
    <w:p w14:paraId="6F35E45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280. </w:t>
      </w:r>
      <w:r>
        <w:rPr>
          <w:rFonts w:ascii="Consolas" w:hAnsi="Consolas" w:cs="Courier New"/>
          <w:color w:val="000000"/>
          <w:sz w:val="18"/>
          <w:szCs w:val="18"/>
        </w:rPr>
        <w:t xml:space="preserve">        row3eqsplit = row3.split(</w:t>
      </w:r>
      <w:r>
        <w:rPr>
          <w:rFonts w:ascii="Consolas" w:hAnsi="Consolas" w:cs="Courier New"/>
          <w:color w:val="A31515"/>
          <w:sz w:val="18"/>
          <w:szCs w:val="18"/>
        </w:rPr>
        <w:t>'='</w:t>
      </w:r>
      <w:r>
        <w:rPr>
          <w:rFonts w:ascii="Consolas" w:hAnsi="Consolas" w:cs="Courier New"/>
          <w:color w:val="000000"/>
          <w:sz w:val="18"/>
          <w:szCs w:val="18"/>
        </w:rPr>
        <w:t>)</w:t>
      </w:r>
    </w:p>
    <w:p w14:paraId="0186690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281. </w:t>
      </w:r>
      <w:r>
        <w:rPr>
          <w:rFonts w:ascii="Consolas" w:hAnsi="Consolas" w:cs="Courier New"/>
          <w:color w:val="000000"/>
          <w:sz w:val="18"/>
          <w:szCs w:val="18"/>
        </w:rPr>
        <w:t xml:space="preserve">        row3split = []</w:t>
      </w:r>
    </w:p>
    <w:p w14:paraId="1C77EFA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282.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s </w:t>
      </w:r>
      <w:r>
        <w:rPr>
          <w:rFonts w:ascii="Consolas" w:hAnsi="Consolas" w:cs="Courier New"/>
          <w:color w:val="0000FF"/>
          <w:sz w:val="18"/>
          <w:szCs w:val="18"/>
        </w:rPr>
        <w:t>in</w:t>
      </w:r>
      <w:r>
        <w:rPr>
          <w:rFonts w:ascii="Consolas" w:hAnsi="Consolas" w:cs="Courier New"/>
          <w:color w:val="000000"/>
          <w:sz w:val="18"/>
          <w:szCs w:val="18"/>
        </w:rPr>
        <w:t xml:space="preserve"> row3eqsplit:</w:t>
      </w:r>
    </w:p>
    <w:p w14:paraId="4031F02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283. </w:t>
      </w:r>
      <w:r>
        <w:rPr>
          <w:rFonts w:ascii="Consolas" w:hAnsi="Consolas" w:cs="Courier New"/>
          <w:color w:val="000000"/>
          <w:sz w:val="18"/>
          <w:szCs w:val="18"/>
        </w:rPr>
        <w:t xml:space="preserve">            row3split.extend(s.split())</w:t>
      </w:r>
    </w:p>
    <w:p w14:paraId="56D5D6C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284. </w:t>
      </w:r>
      <w:r>
        <w:rPr>
          <w:rFonts w:ascii="Consolas" w:hAnsi="Consolas" w:cs="Courier New"/>
          <w:color w:val="000000"/>
          <w:sz w:val="18"/>
          <w:szCs w:val="18"/>
        </w:rPr>
        <w:t xml:space="preserve">        </w:t>
      </w:r>
    </w:p>
    <w:p w14:paraId="649D55A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285. </w:t>
      </w:r>
      <w:r>
        <w:rPr>
          <w:rFonts w:ascii="Consolas" w:hAnsi="Consolas" w:cs="Courier New"/>
          <w:color w:val="000000"/>
          <w:sz w:val="18"/>
          <w:szCs w:val="18"/>
        </w:rPr>
        <w:t xml:space="preserve">        XY_Symmetry: </w:t>
      </w:r>
      <w:r>
        <w:rPr>
          <w:rFonts w:ascii="Consolas" w:hAnsi="Consolas" w:cs="Courier New"/>
          <w:color w:val="0000FF"/>
          <w:sz w:val="18"/>
          <w:szCs w:val="18"/>
        </w:rPr>
        <w:t>bool</w:t>
      </w:r>
      <w:r>
        <w:rPr>
          <w:rFonts w:ascii="Consolas" w:hAnsi="Consolas" w:cs="Courier New"/>
          <w:color w:val="000000"/>
          <w:sz w:val="18"/>
          <w:szCs w:val="18"/>
        </w:rPr>
        <w:t xml:space="preserve"> = </w:t>
      </w:r>
      <w:r>
        <w:rPr>
          <w:rFonts w:ascii="Consolas" w:hAnsi="Consolas" w:cs="Courier New"/>
          <w:color w:val="0000FF"/>
          <w:sz w:val="18"/>
          <w:szCs w:val="18"/>
        </w:rPr>
        <w:t>False</w:t>
      </w:r>
    </w:p>
    <w:p w14:paraId="02ECAF5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286. </w:t>
      </w:r>
      <w:r>
        <w:rPr>
          <w:rFonts w:ascii="Consolas" w:hAnsi="Consolas" w:cs="Courier New"/>
          <w:color w:val="000000"/>
          <w:sz w:val="18"/>
          <w:szCs w:val="18"/>
        </w:rPr>
        <w:t xml:space="preserve">        XZ_Symmetry: </w:t>
      </w:r>
      <w:r>
        <w:rPr>
          <w:rFonts w:ascii="Consolas" w:hAnsi="Consolas" w:cs="Courier New"/>
          <w:color w:val="0000FF"/>
          <w:sz w:val="18"/>
          <w:szCs w:val="18"/>
        </w:rPr>
        <w:t>bool</w:t>
      </w:r>
      <w:r>
        <w:rPr>
          <w:rFonts w:ascii="Consolas" w:hAnsi="Consolas" w:cs="Courier New"/>
          <w:color w:val="000000"/>
          <w:sz w:val="18"/>
          <w:szCs w:val="18"/>
        </w:rPr>
        <w:t xml:space="preserve"> = </w:t>
      </w:r>
      <w:r>
        <w:rPr>
          <w:rFonts w:ascii="Consolas" w:hAnsi="Consolas" w:cs="Courier New"/>
          <w:color w:val="0000FF"/>
          <w:sz w:val="18"/>
          <w:szCs w:val="18"/>
        </w:rPr>
        <w:t>False</w:t>
      </w:r>
    </w:p>
    <w:p w14:paraId="4D0F0F6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287.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row3split[</w:t>
      </w:r>
      <w:r>
        <w:rPr>
          <w:rFonts w:ascii="Consolas" w:hAnsi="Consolas" w:cs="Courier New"/>
          <w:color w:val="006666"/>
          <w:sz w:val="18"/>
          <w:szCs w:val="18"/>
        </w:rPr>
        <w:t>2</w:t>
      </w:r>
      <w:r>
        <w:rPr>
          <w:rFonts w:ascii="Consolas" w:hAnsi="Consolas" w:cs="Courier New"/>
          <w:color w:val="000000"/>
          <w:sz w:val="18"/>
          <w:szCs w:val="18"/>
        </w:rPr>
        <w:t xml:space="preserve">] == </w:t>
      </w:r>
      <w:r>
        <w:rPr>
          <w:rFonts w:ascii="Consolas" w:hAnsi="Consolas" w:cs="Courier New"/>
          <w:color w:val="A31515"/>
          <w:sz w:val="18"/>
          <w:szCs w:val="18"/>
        </w:rPr>
        <w:t>'SYMMETRIC'</w:t>
      </w:r>
      <w:r>
        <w:rPr>
          <w:rFonts w:ascii="Consolas" w:hAnsi="Consolas" w:cs="Courier New"/>
          <w:color w:val="000000"/>
          <w:sz w:val="18"/>
          <w:szCs w:val="18"/>
        </w:rPr>
        <w:t>:</w:t>
      </w:r>
    </w:p>
    <w:p w14:paraId="55CF56E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288. </w:t>
      </w:r>
      <w:r>
        <w:rPr>
          <w:rFonts w:ascii="Consolas" w:hAnsi="Consolas" w:cs="Courier New"/>
          <w:color w:val="000000"/>
          <w:sz w:val="18"/>
          <w:szCs w:val="18"/>
        </w:rPr>
        <w:t xml:space="preserve">            XY_Symmetry = </w:t>
      </w:r>
      <w:r>
        <w:rPr>
          <w:rFonts w:ascii="Consolas" w:hAnsi="Consolas" w:cs="Courier New"/>
          <w:color w:val="0000FF"/>
          <w:sz w:val="18"/>
          <w:szCs w:val="18"/>
        </w:rPr>
        <w:t>True</w:t>
      </w:r>
    </w:p>
    <w:p w14:paraId="0E460DB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289. </w:t>
      </w:r>
      <w:r>
        <w:rPr>
          <w:rFonts w:ascii="Consolas" w:hAnsi="Consolas" w:cs="Courier New"/>
          <w:color w:val="000000"/>
          <w:sz w:val="18"/>
          <w:szCs w:val="18"/>
        </w:rPr>
        <w:t xml:space="preserve">        </w:t>
      </w:r>
    </w:p>
    <w:p w14:paraId="30894D5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290.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row3split[</w:t>
      </w:r>
      <w:r>
        <w:rPr>
          <w:rFonts w:ascii="Consolas" w:hAnsi="Consolas" w:cs="Courier New"/>
          <w:color w:val="006666"/>
          <w:sz w:val="18"/>
          <w:szCs w:val="18"/>
        </w:rPr>
        <w:t>5</w:t>
      </w:r>
      <w:r>
        <w:rPr>
          <w:rFonts w:ascii="Consolas" w:hAnsi="Consolas" w:cs="Courier New"/>
          <w:color w:val="000000"/>
          <w:sz w:val="18"/>
          <w:szCs w:val="18"/>
        </w:rPr>
        <w:t xml:space="preserve">] == </w:t>
      </w:r>
      <w:r>
        <w:rPr>
          <w:rFonts w:ascii="Consolas" w:hAnsi="Consolas" w:cs="Courier New"/>
          <w:color w:val="A31515"/>
          <w:sz w:val="18"/>
          <w:szCs w:val="18"/>
        </w:rPr>
        <w:t>'SYMMETRIC'</w:t>
      </w:r>
      <w:r>
        <w:rPr>
          <w:rFonts w:ascii="Consolas" w:hAnsi="Consolas" w:cs="Courier New"/>
          <w:color w:val="000000"/>
          <w:sz w:val="18"/>
          <w:szCs w:val="18"/>
        </w:rPr>
        <w:t>:</w:t>
      </w:r>
    </w:p>
    <w:p w14:paraId="1E6817D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291. </w:t>
      </w:r>
      <w:r>
        <w:rPr>
          <w:rFonts w:ascii="Consolas" w:hAnsi="Consolas" w:cs="Courier New"/>
          <w:color w:val="000000"/>
          <w:sz w:val="18"/>
          <w:szCs w:val="18"/>
        </w:rPr>
        <w:t xml:space="preserve">            XZ_Symmetry = </w:t>
      </w:r>
      <w:r>
        <w:rPr>
          <w:rFonts w:ascii="Consolas" w:hAnsi="Consolas" w:cs="Courier New"/>
          <w:color w:val="0000FF"/>
          <w:sz w:val="18"/>
          <w:szCs w:val="18"/>
        </w:rPr>
        <w:t>True</w:t>
      </w:r>
    </w:p>
    <w:p w14:paraId="1A67267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292.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w:t>
      </w:r>
      <w:r>
        <w:rPr>
          <w:rFonts w:ascii="Consolas" w:hAnsi="Consolas" w:cs="Courier New"/>
          <w:color w:val="2B91AF"/>
          <w:sz w:val="18"/>
          <w:szCs w:val="18"/>
        </w:rPr>
        <w:t>Id</w:t>
      </w:r>
      <w:r>
        <w:rPr>
          <w:rFonts w:ascii="Consolas" w:hAnsi="Consolas" w:cs="Courier New"/>
          <w:color w:val="000000"/>
          <w:sz w:val="18"/>
          <w:szCs w:val="18"/>
        </w:rPr>
        <w:t>, XY_Symmetry, XZ_Symmetry)</w:t>
      </w:r>
    </w:p>
    <w:p w14:paraId="023A6B4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293. </w:t>
      </w:r>
      <w:r>
        <w:rPr>
          <w:rFonts w:ascii="Consolas" w:hAnsi="Consolas" w:cs="Courier New"/>
          <w:color w:val="000000"/>
          <w:sz w:val="18"/>
          <w:szCs w:val="18"/>
        </w:rPr>
        <w:t> </w:t>
      </w:r>
    </w:p>
    <w:p w14:paraId="163285C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294.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__init__(</w:t>
      </w:r>
      <w:r>
        <w:rPr>
          <w:rFonts w:ascii="Consolas" w:hAnsi="Consolas" w:cs="Courier New"/>
          <w:color w:val="0000FF"/>
          <w:sz w:val="18"/>
          <w:szCs w:val="18"/>
        </w:rPr>
        <w:t>self</w:t>
      </w:r>
      <w:r>
        <w:rPr>
          <w:rFonts w:ascii="Consolas" w:hAnsi="Consolas" w:cs="Courier New"/>
          <w:color w:val="000000"/>
          <w:sz w:val="18"/>
          <w:szCs w:val="18"/>
        </w:rPr>
        <w:t>, filepath: str):</w:t>
      </w:r>
    </w:p>
    <w:p w14:paraId="2B429D8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295.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 xml:space="preserve">.title: str = </w:t>
      </w:r>
      <w:r>
        <w:rPr>
          <w:rFonts w:ascii="Consolas" w:hAnsi="Consolas" w:cs="Courier New"/>
          <w:color w:val="A31515"/>
          <w:sz w:val="18"/>
          <w:szCs w:val="18"/>
        </w:rPr>
        <w:t>''</w:t>
      </w:r>
    </w:p>
    <w:p w14:paraId="35A20F0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296.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Filepath</w:t>
      </w:r>
      <w:r>
        <w:rPr>
          <w:rFonts w:ascii="Consolas" w:hAnsi="Consolas" w:cs="Courier New"/>
          <w:color w:val="000000"/>
          <w:sz w:val="18"/>
          <w:szCs w:val="18"/>
        </w:rPr>
        <w:t xml:space="preserve">: str = </w:t>
      </w:r>
      <w:r>
        <w:rPr>
          <w:rFonts w:ascii="Consolas" w:hAnsi="Consolas" w:cs="Courier New"/>
          <w:color w:val="A31515"/>
          <w:sz w:val="18"/>
          <w:szCs w:val="18"/>
        </w:rPr>
        <w:t>''</w:t>
      </w:r>
    </w:p>
    <w:p w14:paraId="2528126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297.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NumSubcases</w:t>
      </w:r>
      <w:r>
        <w:rPr>
          <w:rFonts w:ascii="Consolas" w:hAnsi="Consolas" w:cs="Courier New"/>
          <w:color w:val="000000"/>
          <w:sz w:val="18"/>
          <w:szCs w:val="18"/>
        </w:rPr>
        <w:t xml:space="preserve">: </w:t>
      </w:r>
      <w:r>
        <w:rPr>
          <w:rFonts w:ascii="Consolas" w:hAnsi="Consolas" w:cs="Courier New"/>
          <w:color w:val="0000FF"/>
          <w:sz w:val="18"/>
          <w:szCs w:val="18"/>
        </w:rPr>
        <w:t>int</w:t>
      </w:r>
      <w:r>
        <w:rPr>
          <w:rFonts w:ascii="Consolas" w:hAnsi="Consolas" w:cs="Courier New"/>
          <w:color w:val="000000"/>
          <w:sz w:val="18"/>
          <w:szCs w:val="18"/>
        </w:rPr>
        <w:t xml:space="preserve"> = </w:t>
      </w:r>
      <w:r>
        <w:rPr>
          <w:rFonts w:ascii="Consolas" w:hAnsi="Consolas" w:cs="Courier New"/>
          <w:color w:val="006666"/>
          <w:sz w:val="18"/>
          <w:szCs w:val="18"/>
        </w:rPr>
        <w:t>0</w:t>
      </w:r>
    </w:p>
    <w:p w14:paraId="0D55F6F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298.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Subcases</w:t>
      </w:r>
      <w:r>
        <w:rPr>
          <w:rFonts w:ascii="Consolas" w:hAnsi="Consolas" w:cs="Courier New"/>
          <w:color w:val="000000"/>
          <w:sz w:val="18"/>
          <w:szCs w:val="18"/>
        </w:rPr>
        <w:t xml:space="preserve">: </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2B91AF"/>
          <w:sz w:val="18"/>
          <w:szCs w:val="18"/>
        </w:rPr>
        <w:t>FlutterSubcase</w:t>
      </w:r>
      <w:r>
        <w:rPr>
          <w:rFonts w:ascii="Consolas" w:hAnsi="Consolas" w:cs="Courier New"/>
          <w:color w:val="000000"/>
          <w:sz w:val="18"/>
          <w:szCs w:val="18"/>
        </w:rPr>
        <w:t>] = []</w:t>
      </w:r>
    </w:p>
    <w:p w14:paraId="35F058D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299. </w:t>
      </w:r>
      <w:r>
        <w:rPr>
          <w:rFonts w:ascii="Consolas" w:hAnsi="Consolas" w:cs="Courier New"/>
          <w:color w:val="000000"/>
          <w:sz w:val="18"/>
          <w:szCs w:val="18"/>
        </w:rPr>
        <w:t> </w:t>
      </w:r>
    </w:p>
    <w:p w14:paraId="608E0F2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300. </w:t>
      </w:r>
      <w:r>
        <w:rPr>
          <w:rFonts w:ascii="Consolas" w:hAnsi="Consolas" w:cs="Courier New"/>
          <w:color w:val="000000"/>
          <w:sz w:val="18"/>
          <w:szCs w:val="18"/>
        </w:rPr>
        <w:t xml:space="preserve">        </w:t>
      </w:r>
      <w:r>
        <w:rPr>
          <w:rFonts w:ascii="Consolas" w:hAnsi="Consolas" w:cs="Courier New"/>
          <w:color w:val="0000FF"/>
          <w:sz w:val="18"/>
          <w:szCs w:val="18"/>
        </w:rPr>
        <w:t>assert</w:t>
      </w:r>
      <w:r>
        <w:rPr>
          <w:rFonts w:ascii="Consolas" w:hAnsi="Consolas" w:cs="Courier New"/>
          <w:color w:val="000000"/>
          <w:sz w:val="18"/>
          <w:szCs w:val="18"/>
        </w:rPr>
        <w:t xml:space="preserve"> os.path.isfile(filepath), f</w:t>
      </w:r>
      <w:r>
        <w:rPr>
          <w:rFonts w:ascii="Consolas" w:hAnsi="Consolas" w:cs="Courier New"/>
          <w:color w:val="A31515"/>
          <w:sz w:val="18"/>
          <w:szCs w:val="18"/>
        </w:rPr>
        <w:t>'File at {filepath} does not exist'</w:t>
      </w:r>
    </w:p>
    <w:p w14:paraId="44E7D7C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301. </w:t>
      </w:r>
      <w:r>
        <w:rPr>
          <w:rFonts w:ascii="Consolas" w:hAnsi="Consolas" w:cs="Courier New"/>
          <w:color w:val="000000"/>
          <w:sz w:val="18"/>
          <w:szCs w:val="18"/>
        </w:rPr>
        <w:t> </w:t>
      </w:r>
    </w:p>
    <w:p w14:paraId="0D4CF4B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302. </w:t>
      </w:r>
      <w:r>
        <w:rPr>
          <w:rFonts w:ascii="Consolas" w:hAnsi="Consolas" w:cs="Courier New"/>
          <w:color w:val="000000"/>
          <w:sz w:val="18"/>
          <w:szCs w:val="18"/>
        </w:rPr>
        <w:t xml:space="preserve">        </w:t>
      </w:r>
      <w:r>
        <w:rPr>
          <w:rFonts w:ascii="Consolas" w:hAnsi="Consolas" w:cs="Courier New"/>
          <w:color w:val="008000"/>
          <w:sz w:val="18"/>
          <w:szCs w:val="18"/>
        </w:rPr>
        <w:t>#Title</w:t>
      </w:r>
    </w:p>
    <w:p w14:paraId="5C55A02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303.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.title = os.path.basename(filepath).split(</w:t>
      </w:r>
      <w:r>
        <w:rPr>
          <w:rFonts w:ascii="Consolas" w:hAnsi="Consolas" w:cs="Courier New"/>
          <w:color w:val="A31515"/>
          <w:sz w:val="18"/>
          <w:szCs w:val="18"/>
        </w:rPr>
        <w:t>'.'</w:t>
      </w:r>
      <w:r>
        <w:rPr>
          <w:rFonts w:ascii="Consolas" w:hAnsi="Consolas" w:cs="Courier New"/>
          <w:color w:val="000000"/>
          <w:sz w:val="18"/>
          <w:szCs w:val="18"/>
        </w:rPr>
        <w:t>)[</w:t>
      </w:r>
      <w:r>
        <w:rPr>
          <w:rFonts w:ascii="Consolas" w:hAnsi="Consolas" w:cs="Courier New"/>
          <w:color w:val="006666"/>
          <w:sz w:val="18"/>
          <w:szCs w:val="18"/>
        </w:rPr>
        <w:t>0</w:t>
      </w:r>
      <w:r>
        <w:rPr>
          <w:rFonts w:ascii="Consolas" w:hAnsi="Consolas" w:cs="Courier New"/>
          <w:color w:val="000000"/>
          <w:sz w:val="18"/>
          <w:szCs w:val="18"/>
        </w:rPr>
        <w:t>]</w:t>
      </w:r>
    </w:p>
    <w:p w14:paraId="5BEE839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304. </w:t>
      </w:r>
      <w:r>
        <w:rPr>
          <w:rFonts w:ascii="Consolas" w:hAnsi="Consolas" w:cs="Courier New"/>
          <w:color w:val="000000"/>
          <w:sz w:val="18"/>
          <w:szCs w:val="18"/>
        </w:rPr>
        <w:t xml:space="preserve">        </w:t>
      </w:r>
    </w:p>
    <w:p w14:paraId="683AF5E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305. </w:t>
      </w:r>
      <w:r>
        <w:rPr>
          <w:rFonts w:ascii="Consolas" w:hAnsi="Consolas" w:cs="Courier New"/>
          <w:color w:val="000000"/>
          <w:sz w:val="18"/>
          <w:szCs w:val="18"/>
        </w:rPr>
        <w:t xml:space="preserve">        </w:t>
      </w:r>
      <w:r>
        <w:rPr>
          <w:rFonts w:ascii="Consolas" w:hAnsi="Consolas" w:cs="Courier New"/>
          <w:color w:val="008000"/>
          <w:sz w:val="18"/>
          <w:szCs w:val="18"/>
        </w:rPr>
        <w:t>#Filepath</w:t>
      </w:r>
    </w:p>
    <w:p w14:paraId="38F83B5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306.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Filepath</w:t>
      </w:r>
      <w:r>
        <w:rPr>
          <w:rFonts w:ascii="Consolas" w:hAnsi="Consolas" w:cs="Courier New"/>
          <w:color w:val="000000"/>
          <w:sz w:val="18"/>
          <w:szCs w:val="18"/>
        </w:rPr>
        <w:t xml:space="preserve"> = filepath</w:t>
      </w:r>
    </w:p>
    <w:p w14:paraId="2608663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lastRenderedPageBreak/>
        <w:t xml:space="preserve">307. </w:t>
      </w:r>
      <w:r>
        <w:rPr>
          <w:rFonts w:ascii="Consolas" w:hAnsi="Consolas" w:cs="Courier New"/>
          <w:color w:val="000000"/>
          <w:sz w:val="18"/>
          <w:szCs w:val="18"/>
        </w:rPr>
        <w:t> </w:t>
      </w:r>
    </w:p>
    <w:p w14:paraId="2B4568D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308. </w:t>
      </w:r>
      <w:r>
        <w:rPr>
          <w:rFonts w:ascii="Consolas" w:hAnsi="Consolas" w:cs="Courier New"/>
          <w:color w:val="000000"/>
          <w:sz w:val="18"/>
          <w:szCs w:val="18"/>
        </w:rPr>
        <w:t xml:space="preserve">        </w:t>
      </w:r>
      <w:r>
        <w:rPr>
          <w:rFonts w:ascii="Consolas" w:hAnsi="Consolas" w:cs="Courier New"/>
          <w:color w:val="008000"/>
          <w:sz w:val="18"/>
          <w:szCs w:val="18"/>
        </w:rPr>
        <w:t>#Subcases</w:t>
      </w:r>
    </w:p>
    <w:p w14:paraId="20D4411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309. </w:t>
      </w:r>
      <w:r>
        <w:rPr>
          <w:rFonts w:ascii="Consolas" w:hAnsi="Consolas" w:cs="Courier New"/>
          <w:color w:val="000000"/>
          <w:sz w:val="18"/>
          <w:szCs w:val="18"/>
        </w:rPr>
        <w:t xml:space="preserve">        </w:t>
      </w:r>
      <w:r>
        <w:rPr>
          <w:rFonts w:ascii="Consolas" w:hAnsi="Consolas" w:cs="Courier New"/>
          <w:color w:val="0000FF"/>
          <w:sz w:val="18"/>
          <w:szCs w:val="18"/>
        </w:rPr>
        <w:t>with</w:t>
      </w:r>
      <w:r>
        <w:rPr>
          <w:rFonts w:ascii="Consolas" w:hAnsi="Consolas" w:cs="Courier New"/>
          <w:color w:val="000000"/>
          <w:sz w:val="18"/>
          <w:szCs w:val="18"/>
        </w:rPr>
        <w:t xml:space="preserve"> open(filepath, </w:t>
      </w:r>
      <w:r>
        <w:rPr>
          <w:rFonts w:ascii="Consolas" w:hAnsi="Consolas" w:cs="Courier New"/>
          <w:color w:val="A31515"/>
          <w:sz w:val="18"/>
          <w:szCs w:val="18"/>
        </w:rPr>
        <w:t>'r'</w:t>
      </w:r>
      <w:r>
        <w:rPr>
          <w:rFonts w:ascii="Consolas" w:hAnsi="Consolas" w:cs="Courier New"/>
          <w:color w:val="000000"/>
          <w:sz w:val="18"/>
          <w:szCs w:val="18"/>
        </w:rPr>
        <w:t xml:space="preserve">) </w:t>
      </w:r>
      <w:r>
        <w:rPr>
          <w:rFonts w:ascii="Consolas" w:hAnsi="Consolas" w:cs="Courier New"/>
          <w:color w:val="0000FF"/>
          <w:sz w:val="18"/>
          <w:szCs w:val="18"/>
        </w:rPr>
        <w:t>as</w:t>
      </w:r>
      <w:r>
        <w:rPr>
          <w:rFonts w:ascii="Consolas" w:hAnsi="Consolas" w:cs="Courier New"/>
          <w:color w:val="000000"/>
          <w:sz w:val="18"/>
          <w:szCs w:val="18"/>
        </w:rPr>
        <w:t xml:space="preserve"> file:</w:t>
      </w:r>
    </w:p>
    <w:p w14:paraId="09D3188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310. </w:t>
      </w:r>
      <w:r>
        <w:rPr>
          <w:rFonts w:ascii="Consolas" w:hAnsi="Consolas" w:cs="Courier New"/>
          <w:color w:val="000000"/>
          <w:sz w:val="18"/>
          <w:szCs w:val="18"/>
        </w:rPr>
        <w:t xml:space="preserve">            lines = file.readlines()</w:t>
      </w:r>
    </w:p>
    <w:p w14:paraId="025FE95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311. </w:t>
      </w:r>
      <w:r>
        <w:rPr>
          <w:rFonts w:ascii="Consolas" w:hAnsi="Consolas" w:cs="Courier New"/>
          <w:color w:val="000000"/>
          <w:sz w:val="18"/>
          <w:szCs w:val="18"/>
        </w:rPr>
        <w:t xml:space="preserve">        stripedlines = []</w:t>
      </w:r>
    </w:p>
    <w:p w14:paraId="3486F48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312.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line </w:t>
      </w:r>
      <w:r>
        <w:rPr>
          <w:rFonts w:ascii="Consolas" w:hAnsi="Consolas" w:cs="Courier New"/>
          <w:color w:val="0000FF"/>
          <w:sz w:val="18"/>
          <w:szCs w:val="18"/>
        </w:rPr>
        <w:t>in</w:t>
      </w:r>
      <w:r>
        <w:rPr>
          <w:rFonts w:ascii="Consolas" w:hAnsi="Consolas" w:cs="Courier New"/>
          <w:color w:val="000000"/>
          <w:sz w:val="18"/>
          <w:szCs w:val="18"/>
        </w:rPr>
        <w:t xml:space="preserve"> lines:</w:t>
      </w:r>
    </w:p>
    <w:p w14:paraId="38600E6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313.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line.isspace():</w:t>
      </w:r>
    </w:p>
    <w:p w14:paraId="58146B3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314. </w:t>
      </w:r>
      <w:r>
        <w:rPr>
          <w:rFonts w:ascii="Consolas" w:hAnsi="Consolas" w:cs="Courier New"/>
          <w:color w:val="000000"/>
          <w:sz w:val="18"/>
          <w:szCs w:val="18"/>
        </w:rPr>
        <w:t xml:space="preserve">                lines.</w:t>
      </w:r>
      <w:r>
        <w:rPr>
          <w:rFonts w:ascii="Consolas" w:hAnsi="Consolas" w:cs="Courier New"/>
          <w:color w:val="0000FF"/>
          <w:sz w:val="18"/>
          <w:szCs w:val="18"/>
        </w:rPr>
        <w:t>remove</w:t>
      </w:r>
      <w:r>
        <w:rPr>
          <w:rFonts w:ascii="Consolas" w:hAnsi="Consolas" w:cs="Courier New"/>
          <w:color w:val="000000"/>
          <w:sz w:val="18"/>
          <w:szCs w:val="18"/>
        </w:rPr>
        <w:t>(line)</w:t>
      </w:r>
    </w:p>
    <w:p w14:paraId="2261FDD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315. </w:t>
      </w:r>
      <w:r>
        <w:rPr>
          <w:rFonts w:ascii="Consolas" w:hAnsi="Consolas" w:cs="Courier New"/>
          <w:color w:val="000000"/>
          <w:sz w:val="18"/>
          <w:szCs w:val="18"/>
        </w:rPr>
        <w:t xml:space="preserve">            </w:t>
      </w:r>
      <w:r>
        <w:rPr>
          <w:rFonts w:ascii="Consolas" w:hAnsi="Consolas" w:cs="Courier New"/>
          <w:color w:val="0000FF"/>
          <w:sz w:val="18"/>
          <w:szCs w:val="18"/>
        </w:rPr>
        <w:t>else</w:t>
      </w:r>
      <w:r>
        <w:rPr>
          <w:rFonts w:ascii="Consolas" w:hAnsi="Consolas" w:cs="Courier New"/>
          <w:color w:val="000000"/>
          <w:sz w:val="18"/>
          <w:szCs w:val="18"/>
        </w:rPr>
        <w:t>:</w:t>
      </w:r>
    </w:p>
    <w:p w14:paraId="2454DBC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316. </w:t>
      </w:r>
      <w:r>
        <w:rPr>
          <w:rFonts w:ascii="Consolas" w:hAnsi="Consolas" w:cs="Courier New"/>
          <w:color w:val="000000"/>
          <w:sz w:val="18"/>
          <w:szCs w:val="18"/>
        </w:rPr>
        <w:t xml:space="preserve">                stripedlines.append(line.strip())</w:t>
      </w:r>
    </w:p>
    <w:p w14:paraId="6681437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317. </w:t>
      </w:r>
      <w:r>
        <w:rPr>
          <w:rFonts w:ascii="Consolas" w:hAnsi="Consolas" w:cs="Courier New"/>
          <w:color w:val="000000"/>
          <w:sz w:val="18"/>
          <w:szCs w:val="18"/>
        </w:rPr>
        <w:t xml:space="preserve">        </w:t>
      </w:r>
    </w:p>
    <w:p w14:paraId="080690C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318. </w:t>
      </w:r>
      <w:r>
        <w:rPr>
          <w:rFonts w:ascii="Consolas" w:hAnsi="Consolas" w:cs="Courier New"/>
          <w:color w:val="000000"/>
          <w:sz w:val="18"/>
          <w:szCs w:val="18"/>
        </w:rPr>
        <w:t xml:space="preserve">        </w:t>
      </w:r>
      <w:r>
        <w:rPr>
          <w:rFonts w:ascii="Consolas" w:hAnsi="Consolas" w:cs="Courier New"/>
          <w:color w:val="008000"/>
          <w:sz w:val="18"/>
          <w:szCs w:val="18"/>
        </w:rPr>
        <w:t># Split on Subcase level</w:t>
      </w:r>
    </w:p>
    <w:p w14:paraId="7EEC62D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319. </w:t>
      </w:r>
      <w:r>
        <w:rPr>
          <w:rFonts w:ascii="Consolas" w:hAnsi="Consolas" w:cs="Courier New"/>
          <w:color w:val="000000"/>
          <w:sz w:val="18"/>
          <w:szCs w:val="18"/>
        </w:rPr>
        <w:t xml:space="preserve">        subcases = </w:t>
      </w:r>
      <w:r>
        <w:rPr>
          <w:rFonts w:ascii="Consolas" w:hAnsi="Consolas" w:cs="Courier New"/>
          <w:color w:val="0000FF"/>
          <w:sz w:val="18"/>
          <w:szCs w:val="18"/>
        </w:rPr>
        <w:t>self</w:t>
      </w:r>
      <w:r>
        <w:rPr>
          <w:rFonts w:ascii="Consolas" w:hAnsi="Consolas" w:cs="Courier New"/>
          <w:color w:val="000000"/>
          <w:sz w:val="18"/>
          <w:szCs w:val="18"/>
        </w:rPr>
        <w:t>.__split_subcases(stripedlines)</w:t>
      </w:r>
    </w:p>
    <w:p w14:paraId="4D983EA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320. </w:t>
      </w:r>
      <w:r>
        <w:rPr>
          <w:rFonts w:ascii="Consolas" w:hAnsi="Consolas" w:cs="Courier New"/>
          <w:color w:val="000000"/>
          <w:sz w:val="18"/>
          <w:szCs w:val="18"/>
        </w:rPr>
        <w:t xml:space="preserve">        </w:t>
      </w:r>
      <w:r>
        <w:rPr>
          <w:rFonts w:ascii="Consolas" w:hAnsi="Consolas" w:cs="Courier New"/>
          <w:color w:val="2B91AF"/>
          <w:sz w:val="18"/>
          <w:szCs w:val="18"/>
        </w:rPr>
        <w:t>Subcases</w:t>
      </w:r>
      <w:r>
        <w:rPr>
          <w:rFonts w:ascii="Consolas" w:hAnsi="Consolas" w:cs="Courier New"/>
          <w:color w:val="000000"/>
          <w:sz w:val="18"/>
          <w:szCs w:val="18"/>
        </w:rPr>
        <w:t xml:space="preserve">: </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2B91AF"/>
          <w:sz w:val="18"/>
          <w:szCs w:val="18"/>
        </w:rPr>
        <w:t>FlutterSubcase</w:t>
      </w:r>
      <w:r>
        <w:rPr>
          <w:rFonts w:ascii="Consolas" w:hAnsi="Consolas" w:cs="Courier New"/>
          <w:color w:val="000000"/>
          <w:sz w:val="18"/>
          <w:szCs w:val="18"/>
        </w:rPr>
        <w:t xml:space="preserve">] = [] </w:t>
      </w:r>
    </w:p>
    <w:p w14:paraId="64A7514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321.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subcase </w:t>
      </w:r>
      <w:r>
        <w:rPr>
          <w:rFonts w:ascii="Consolas" w:hAnsi="Consolas" w:cs="Courier New"/>
          <w:color w:val="0000FF"/>
          <w:sz w:val="18"/>
          <w:szCs w:val="18"/>
        </w:rPr>
        <w:t>in</w:t>
      </w:r>
      <w:r>
        <w:rPr>
          <w:rFonts w:ascii="Consolas" w:hAnsi="Consolas" w:cs="Courier New"/>
          <w:color w:val="000000"/>
          <w:sz w:val="18"/>
          <w:szCs w:val="18"/>
        </w:rPr>
        <w:t xml:space="preserve"> subcases:</w:t>
      </w:r>
    </w:p>
    <w:p w14:paraId="01E5B96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322. </w:t>
      </w:r>
      <w:r>
        <w:rPr>
          <w:rFonts w:ascii="Consolas" w:hAnsi="Consolas" w:cs="Courier New"/>
          <w:color w:val="000000"/>
          <w:sz w:val="18"/>
          <w:szCs w:val="18"/>
        </w:rPr>
        <w:t xml:space="preserve">            subcase_header = subcase[</w:t>
      </w:r>
      <w:r>
        <w:rPr>
          <w:rFonts w:ascii="Consolas" w:hAnsi="Consolas" w:cs="Courier New"/>
          <w:color w:val="006666"/>
          <w:sz w:val="18"/>
          <w:szCs w:val="18"/>
        </w:rPr>
        <w:t>0</w:t>
      </w:r>
      <w:r>
        <w:rPr>
          <w:rFonts w:ascii="Consolas" w:hAnsi="Consolas" w:cs="Courier New"/>
          <w:color w:val="000000"/>
          <w:sz w:val="18"/>
          <w:szCs w:val="18"/>
        </w:rPr>
        <w:t>:</w:t>
      </w:r>
      <w:r>
        <w:rPr>
          <w:rFonts w:ascii="Consolas" w:hAnsi="Consolas" w:cs="Courier New"/>
          <w:color w:val="006666"/>
          <w:sz w:val="18"/>
          <w:szCs w:val="18"/>
        </w:rPr>
        <w:t>3</w:t>
      </w:r>
      <w:r>
        <w:rPr>
          <w:rFonts w:ascii="Consolas" w:hAnsi="Consolas" w:cs="Courier New"/>
          <w:color w:val="000000"/>
          <w:sz w:val="18"/>
          <w:szCs w:val="18"/>
        </w:rPr>
        <w:t xml:space="preserve">] </w:t>
      </w:r>
    </w:p>
    <w:p w14:paraId="65068F7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323. </w:t>
      </w:r>
      <w:r>
        <w:rPr>
          <w:rFonts w:ascii="Consolas" w:hAnsi="Consolas" w:cs="Courier New"/>
          <w:color w:val="000000"/>
          <w:sz w:val="18"/>
          <w:szCs w:val="18"/>
        </w:rPr>
        <w:t xml:space="preserve">            </w:t>
      </w:r>
      <w:r>
        <w:rPr>
          <w:rFonts w:ascii="Consolas" w:hAnsi="Consolas" w:cs="Courier New"/>
          <w:color w:val="2B91AF"/>
          <w:sz w:val="18"/>
          <w:szCs w:val="18"/>
        </w:rPr>
        <w:t>SubcaseHeader</w:t>
      </w:r>
      <w:r>
        <w:rPr>
          <w:rFonts w:ascii="Consolas" w:hAnsi="Consolas" w:cs="Courier New"/>
          <w:color w:val="000000"/>
          <w:sz w:val="18"/>
          <w:szCs w:val="18"/>
        </w:rPr>
        <w:t xml:space="preserve"> = </w:t>
      </w:r>
      <w:r>
        <w:rPr>
          <w:rFonts w:ascii="Consolas" w:hAnsi="Consolas" w:cs="Courier New"/>
          <w:color w:val="0000FF"/>
          <w:sz w:val="18"/>
          <w:szCs w:val="18"/>
        </w:rPr>
        <w:t>self</w:t>
      </w:r>
      <w:r>
        <w:rPr>
          <w:rFonts w:ascii="Consolas" w:hAnsi="Consolas" w:cs="Courier New"/>
          <w:color w:val="000000"/>
          <w:sz w:val="18"/>
          <w:szCs w:val="18"/>
        </w:rPr>
        <w:t>.__read_subcase_header(subcase_header)</w:t>
      </w:r>
    </w:p>
    <w:p w14:paraId="47BB9DE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324. </w:t>
      </w:r>
      <w:r>
        <w:rPr>
          <w:rFonts w:ascii="Consolas" w:hAnsi="Consolas" w:cs="Courier New"/>
          <w:color w:val="000000"/>
          <w:sz w:val="18"/>
          <w:szCs w:val="18"/>
        </w:rPr>
        <w:t xml:space="preserve">            points = </w:t>
      </w:r>
      <w:r>
        <w:rPr>
          <w:rFonts w:ascii="Consolas" w:hAnsi="Consolas" w:cs="Courier New"/>
          <w:color w:val="0000FF"/>
          <w:sz w:val="18"/>
          <w:szCs w:val="18"/>
        </w:rPr>
        <w:t>self</w:t>
      </w:r>
      <w:r>
        <w:rPr>
          <w:rFonts w:ascii="Consolas" w:hAnsi="Consolas" w:cs="Courier New"/>
          <w:color w:val="000000"/>
          <w:sz w:val="18"/>
          <w:szCs w:val="18"/>
        </w:rPr>
        <w:t>.__split_points(subcase)</w:t>
      </w:r>
    </w:p>
    <w:p w14:paraId="03A5A28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325. </w:t>
      </w:r>
      <w:r>
        <w:rPr>
          <w:rFonts w:ascii="Consolas" w:hAnsi="Consolas" w:cs="Courier New"/>
          <w:color w:val="000000"/>
          <w:sz w:val="18"/>
          <w:szCs w:val="18"/>
        </w:rPr>
        <w:t xml:space="preserve">            </w:t>
      </w:r>
      <w:r>
        <w:rPr>
          <w:rFonts w:ascii="Consolas" w:hAnsi="Consolas" w:cs="Courier New"/>
          <w:color w:val="2B91AF"/>
          <w:sz w:val="18"/>
          <w:szCs w:val="18"/>
        </w:rPr>
        <w:t>Points</w:t>
      </w:r>
      <w:r>
        <w:rPr>
          <w:rFonts w:ascii="Consolas" w:hAnsi="Consolas" w:cs="Courier New"/>
          <w:color w:val="000000"/>
          <w:sz w:val="18"/>
          <w:szCs w:val="18"/>
        </w:rPr>
        <w:t xml:space="preserve">: </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2B91AF"/>
          <w:sz w:val="18"/>
          <w:szCs w:val="18"/>
        </w:rPr>
        <w:t>FlutterAnalysisPoint</w:t>
      </w:r>
      <w:r>
        <w:rPr>
          <w:rFonts w:ascii="Consolas" w:hAnsi="Consolas" w:cs="Courier New"/>
          <w:color w:val="000000"/>
          <w:sz w:val="18"/>
          <w:szCs w:val="18"/>
        </w:rPr>
        <w:t>] = []</w:t>
      </w:r>
    </w:p>
    <w:p w14:paraId="0459C9D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326.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point </w:t>
      </w:r>
      <w:r>
        <w:rPr>
          <w:rFonts w:ascii="Consolas" w:hAnsi="Consolas" w:cs="Courier New"/>
          <w:color w:val="0000FF"/>
          <w:sz w:val="18"/>
          <w:szCs w:val="18"/>
        </w:rPr>
        <w:t>in</w:t>
      </w:r>
      <w:r>
        <w:rPr>
          <w:rFonts w:ascii="Consolas" w:hAnsi="Consolas" w:cs="Courier New"/>
          <w:color w:val="000000"/>
          <w:sz w:val="18"/>
          <w:szCs w:val="18"/>
        </w:rPr>
        <w:t xml:space="preserve"> points:</w:t>
      </w:r>
    </w:p>
    <w:p w14:paraId="03A06BE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327. </w:t>
      </w:r>
      <w:r>
        <w:rPr>
          <w:rFonts w:ascii="Consolas" w:hAnsi="Consolas" w:cs="Courier New"/>
          <w:color w:val="000000"/>
          <w:sz w:val="18"/>
          <w:szCs w:val="18"/>
        </w:rPr>
        <w:t xml:space="preserve">                </w:t>
      </w:r>
      <w:r>
        <w:rPr>
          <w:rFonts w:ascii="Consolas" w:hAnsi="Consolas" w:cs="Courier New"/>
          <w:color w:val="2B91AF"/>
          <w:sz w:val="18"/>
          <w:szCs w:val="18"/>
        </w:rPr>
        <w:t>Points</w:t>
      </w:r>
      <w:r>
        <w:rPr>
          <w:rFonts w:ascii="Consolas" w:hAnsi="Consolas" w:cs="Courier New"/>
          <w:color w:val="000000"/>
          <w:sz w:val="18"/>
          <w:szCs w:val="18"/>
        </w:rPr>
        <w:t>.append(</w:t>
      </w:r>
      <w:r>
        <w:rPr>
          <w:rFonts w:ascii="Consolas" w:hAnsi="Consolas" w:cs="Courier New"/>
          <w:color w:val="0000FF"/>
          <w:sz w:val="18"/>
          <w:szCs w:val="18"/>
        </w:rPr>
        <w:t>self</w:t>
      </w:r>
      <w:r>
        <w:rPr>
          <w:rFonts w:ascii="Consolas" w:hAnsi="Consolas" w:cs="Courier New"/>
          <w:color w:val="000000"/>
          <w:sz w:val="18"/>
          <w:szCs w:val="18"/>
        </w:rPr>
        <w:t>.__read_analysis_point(point))</w:t>
      </w:r>
    </w:p>
    <w:p w14:paraId="3C579AD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328. </w:t>
      </w:r>
      <w:r>
        <w:rPr>
          <w:rFonts w:ascii="Consolas" w:hAnsi="Consolas" w:cs="Courier New"/>
          <w:color w:val="000000"/>
          <w:sz w:val="18"/>
          <w:szCs w:val="18"/>
        </w:rPr>
        <w:t xml:space="preserve">            </w:t>
      </w:r>
    </w:p>
    <w:p w14:paraId="07DBE68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329. </w:t>
      </w:r>
      <w:r>
        <w:rPr>
          <w:rFonts w:ascii="Consolas" w:hAnsi="Consolas" w:cs="Courier New"/>
          <w:color w:val="000000"/>
          <w:sz w:val="18"/>
          <w:szCs w:val="18"/>
        </w:rPr>
        <w:t xml:space="preserve">            </w:t>
      </w:r>
      <w:r>
        <w:rPr>
          <w:rFonts w:ascii="Consolas" w:hAnsi="Consolas" w:cs="Courier New"/>
          <w:color w:val="2B91AF"/>
          <w:sz w:val="18"/>
          <w:szCs w:val="18"/>
        </w:rPr>
        <w:t>SubcaseMethod</w:t>
      </w:r>
      <w:r>
        <w:rPr>
          <w:rFonts w:ascii="Consolas" w:hAnsi="Consolas" w:cs="Courier New"/>
          <w:color w:val="000000"/>
          <w:sz w:val="18"/>
          <w:szCs w:val="18"/>
        </w:rPr>
        <w:t xml:space="preserve"> = </w:t>
      </w:r>
      <w:r>
        <w:rPr>
          <w:rFonts w:ascii="Consolas" w:hAnsi="Consolas" w:cs="Courier New"/>
          <w:color w:val="2B91AF"/>
          <w:sz w:val="18"/>
          <w:szCs w:val="18"/>
        </w:rPr>
        <w:t>Points</w:t>
      </w:r>
      <w:r>
        <w:rPr>
          <w:rFonts w:ascii="Consolas" w:hAnsi="Consolas" w:cs="Courier New"/>
          <w:color w:val="000000"/>
          <w:sz w:val="18"/>
          <w:szCs w:val="18"/>
        </w:rPr>
        <w:t>[</w:t>
      </w:r>
      <w:r>
        <w:rPr>
          <w:rFonts w:ascii="Consolas" w:hAnsi="Consolas" w:cs="Courier New"/>
          <w:color w:val="006666"/>
          <w:sz w:val="18"/>
          <w:szCs w:val="18"/>
        </w:rPr>
        <w:t>0</w:t>
      </w:r>
      <w:r>
        <w:rPr>
          <w:rFonts w:ascii="Consolas" w:hAnsi="Consolas" w:cs="Courier New"/>
          <w:color w:val="000000"/>
          <w:sz w:val="18"/>
          <w:szCs w:val="18"/>
        </w:rPr>
        <w:t>].</w:t>
      </w:r>
      <w:r>
        <w:rPr>
          <w:rFonts w:ascii="Consolas" w:hAnsi="Consolas" w:cs="Courier New"/>
          <w:color w:val="2B91AF"/>
          <w:sz w:val="18"/>
          <w:szCs w:val="18"/>
        </w:rPr>
        <w:t>Method</w:t>
      </w:r>
    </w:p>
    <w:p w14:paraId="1A267F6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330. </w:t>
      </w:r>
      <w:r>
        <w:rPr>
          <w:rFonts w:ascii="Consolas" w:hAnsi="Consolas" w:cs="Courier New"/>
          <w:color w:val="000000"/>
          <w:sz w:val="18"/>
          <w:szCs w:val="18"/>
        </w:rPr>
        <w:t xml:space="preserve">            </w:t>
      </w:r>
      <w:r>
        <w:rPr>
          <w:rFonts w:ascii="Consolas" w:hAnsi="Consolas" w:cs="Courier New"/>
          <w:color w:val="2B91AF"/>
          <w:sz w:val="18"/>
          <w:szCs w:val="18"/>
        </w:rPr>
        <w:t>Subcases</w:t>
      </w:r>
      <w:r>
        <w:rPr>
          <w:rFonts w:ascii="Consolas" w:hAnsi="Consolas" w:cs="Courier New"/>
          <w:color w:val="000000"/>
          <w:sz w:val="18"/>
          <w:szCs w:val="18"/>
        </w:rPr>
        <w:t>.append(</w:t>
      </w:r>
      <w:r>
        <w:rPr>
          <w:rFonts w:ascii="Consolas" w:hAnsi="Consolas" w:cs="Courier New"/>
          <w:color w:val="2B91AF"/>
          <w:sz w:val="18"/>
          <w:szCs w:val="18"/>
        </w:rPr>
        <w:t>FlutterSubcase</w:t>
      </w:r>
      <w:r>
        <w:rPr>
          <w:rFonts w:ascii="Consolas" w:hAnsi="Consolas" w:cs="Courier New"/>
          <w:color w:val="000000"/>
          <w:sz w:val="18"/>
          <w:szCs w:val="18"/>
        </w:rPr>
        <w:t>(*</w:t>
      </w:r>
      <w:r>
        <w:rPr>
          <w:rFonts w:ascii="Consolas" w:hAnsi="Consolas" w:cs="Courier New"/>
          <w:color w:val="2B91AF"/>
          <w:sz w:val="18"/>
          <w:szCs w:val="18"/>
        </w:rPr>
        <w:t>SubcaseHeader</w:t>
      </w:r>
      <w:r>
        <w:rPr>
          <w:rFonts w:ascii="Consolas" w:hAnsi="Consolas" w:cs="Courier New"/>
          <w:color w:val="000000"/>
          <w:sz w:val="18"/>
          <w:szCs w:val="18"/>
        </w:rPr>
        <w:t xml:space="preserve">, </w:t>
      </w:r>
      <w:r>
        <w:rPr>
          <w:rFonts w:ascii="Consolas" w:hAnsi="Consolas" w:cs="Courier New"/>
          <w:color w:val="2B91AF"/>
          <w:sz w:val="18"/>
          <w:szCs w:val="18"/>
        </w:rPr>
        <w:t>SubcaseMethod</w:t>
      </w:r>
      <w:r>
        <w:rPr>
          <w:rFonts w:ascii="Consolas" w:hAnsi="Consolas" w:cs="Courier New"/>
          <w:color w:val="000000"/>
          <w:sz w:val="18"/>
          <w:szCs w:val="18"/>
        </w:rPr>
        <w:t>, len(</w:t>
      </w:r>
      <w:r>
        <w:rPr>
          <w:rFonts w:ascii="Consolas" w:hAnsi="Consolas" w:cs="Courier New"/>
          <w:color w:val="2B91AF"/>
          <w:sz w:val="18"/>
          <w:szCs w:val="18"/>
        </w:rPr>
        <w:t>Points</w:t>
      </w:r>
      <w:r>
        <w:rPr>
          <w:rFonts w:ascii="Consolas" w:hAnsi="Consolas" w:cs="Courier New"/>
          <w:color w:val="000000"/>
          <w:sz w:val="18"/>
          <w:szCs w:val="18"/>
        </w:rPr>
        <w:t xml:space="preserve">), </w:t>
      </w:r>
      <w:r>
        <w:rPr>
          <w:rFonts w:ascii="Consolas" w:hAnsi="Consolas" w:cs="Courier New"/>
          <w:color w:val="2B91AF"/>
          <w:sz w:val="18"/>
          <w:szCs w:val="18"/>
        </w:rPr>
        <w:t>Points</w:t>
      </w:r>
      <w:r>
        <w:rPr>
          <w:rFonts w:ascii="Consolas" w:hAnsi="Consolas" w:cs="Courier New"/>
          <w:color w:val="000000"/>
          <w:sz w:val="18"/>
          <w:szCs w:val="18"/>
        </w:rPr>
        <w:t>))</w:t>
      </w:r>
    </w:p>
    <w:p w14:paraId="51F2C0D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331. </w:t>
      </w:r>
      <w:r>
        <w:rPr>
          <w:rFonts w:ascii="Consolas" w:hAnsi="Consolas" w:cs="Courier New"/>
          <w:color w:val="000000"/>
          <w:sz w:val="18"/>
          <w:szCs w:val="18"/>
        </w:rPr>
        <w:t xml:space="preserve">        </w:t>
      </w:r>
    </w:p>
    <w:p w14:paraId="68DD3FA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332.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Subcases</w:t>
      </w:r>
      <w:r>
        <w:rPr>
          <w:rFonts w:ascii="Consolas" w:hAnsi="Consolas" w:cs="Courier New"/>
          <w:color w:val="000000"/>
          <w:sz w:val="18"/>
          <w:szCs w:val="18"/>
        </w:rPr>
        <w:t xml:space="preserve"> = </w:t>
      </w:r>
      <w:r>
        <w:rPr>
          <w:rFonts w:ascii="Consolas" w:hAnsi="Consolas" w:cs="Courier New"/>
          <w:color w:val="2B91AF"/>
          <w:sz w:val="18"/>
          <w:szCs w:val="18"/>
        </w:rPr>
        <w:t>Subcases</w:t>
      </w:r>
    </w:p>
    <w:p w14:paraId="0ADF454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333. </w:t>
      </w:r>
      <w:r>
        <w:rPr>
          <w:rFonts w:ascii="Consolas" w:hAnsi="Consolas" w:cs="Courier New"/>
          <w:color w:val="000000"/>
          <w:sz w:val="18"/>
          <w:szCs w:val="18"/>
        </w:rPr>
        <w:t> </w:t>
      </w:r>
    </w:p>
    <w:p w14:paraId="32709DD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334. </w:t>
      </w:r>
      <w:r>
        <w:rPr>
          <w:rFonts w:ascii="Consolas" w:hAnsi="Consolas" w:cs="Courier New"/>
          <w:color w:val="000000"/>
          <w:sz w:val="18"/>
          <w:szCs w:val="18"/>
        </w:rPr>
        <w:t xml:space="preserve">        </w:t>
      </w:r>
      <w:r>
        <w:rPr>
          <w:rFonts w:ascii="Consolas" w:hAnsi="Consolas" w:cs="Courier New"/>
          <w:color w:val="008000"/>
          <w:sz w:val="18"/>
          <w:szCs w:val="18"/>
        </w:rPr>
        <w:t>#Number of Subcases</w:t>
      </w:r>
    </w:p>
    <w:p w14:paraId="25630E2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335.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NumSubcases</w:t>
      </w:r>
      <w:r>
        <w:rPr>
          <w:rFonts w:ascii="Consolas" w:hAnsi="Consolas" w:cs="Courier New"/>
          <w:color w:val="000000"/>
          <w:sz w:val="18"/>
          <w:szCs w:val="18"/>
        </w:rPr>
        <w:t xml:space="preserve"> = len(</w:t>
      </w:r>
      <w:r>
        <w:rPr>
          <w:rFonts w:ascii="Consolas" w:hAnsi="Consolas" w:cs="Courier New"/>
          <w:color w:val="2B91AF"/>
          <w:sz w:val="18"/>
          <w:szCs w:val="18"/>
        </w:rPr>
        <w:t>Subcases</w:t>
      </w:r>
      <w:r>
        <w:rPr>
          <w:rFonts w:ascii="Consolas" w:hAnsi="Consolas" w:cs="Courier New"/>
          <w:color w:val="000000"/>
          <w:sz w:val="18"/>
          <w:szCs w:val="18"/>
        </w:rPr>
        <w:t>)</w:t>
      </w:r>
    </w:p>
    <w:p w14:paraId="6423B77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336. </w:t>
      </w:r>
      <w:r>
        <w:rPr>
          <w:rFonts w:ascii="Consolas" w:hAnsi="Consolas" w:cs="Courier New"/>
          <w:color w:val="000000"/>
          <w:sz w:val="18"/>
          <w:szCs w:val="18"/>
        </w:rPr>
        <w:t> </w:t>
      </w:r>
    </w:p>
    <w:p w14:paraId="4942A91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337.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w:t>
      </w:r>
      <w:r>
        <w:rPr>
          <w:rFonts w:ascii="Consolas" w:hAnsi="Consolas" w:cs="Courier New"/>
          <w:color w:val="2B91AF"/>
          <w:sz w:val="18"/>
          <w:szCs w:val="18"/>
        </w:rPr>
        <w:t>FlutterInfo</w:t>
      </w:r>
      <w:r>
        <w:rPr>
          <w:rFonts w:ascii="Consolas" w:hAnsi="Consolas" w:cs="Courier New"/>
          <w:color w:val="000000"/>
          <w:sz w:val="18"/>
          <w:szCs w:val="18"/>
        </w:rPr>
        <w:t>(</w:t>
      </w:r>
      <w:r>
        <w:rPr>
          <w:rFonts w:ascii="Consolas" w:hAnsi="Consolas" w:cs="Courier New"/>
          <w:color w:val="0000FF"/>
          <w:sz w:val="18"/>
          <w:szCs w:val="18"/>
        </w:rPr>
        <w:t>self</w:t>
      </w:r>
      <w:r>
        <w:rPr>
          <w:rFonts w:ascii="Consolas" w:hAnsi="Consolas" w:cs="Courier New"/>
          <w:color w:val="000000"/>
          <w:sz w:val="18"/>
          <w:szCs w:val="18"/>
        </w:rPr>
        <w:t>) -&gt; str:</w:t>
      </w:r>
    </w:p>
    <w:p w14:paraId="1D5D0B0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338. </w:t>
      </w:r>
      <w:r>
        <w:rPr>
          <w:rFonts w:ascii="Consolas" w:hAnsi="Consolas" w:cs="Courier New"/>
          <w:color w:val="000000"/>
          <w:sz w:val="18"/>
          <w:szCs w:val="18"/>
        </w:rPr>
        <w:t xml:space="preserve">        s = f</w:t>
      </w:r>
      <w:r>
        <w:rPr>
          <w:rFonts w:ascii="Consolas" w:hAnsi="Consolas" w:cs="Courier New"/>
          <w:color w:val="A31515"/>
          <w:sz w:val="18"/>
          <w:szCs w:val="18"/>
        </w:rPr>
        <w:t>'\n\n********* FLUTTER INFORMATION *********\n\n'</w:t>
      </w:r>
    </w:p>
    <w:p w14:paraId="157BFBA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339.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subcase </w:t>
      </w:r>
      <w:r>
        <w:rPr>
          <w:rFonts w:ascii="Consolas" w:hAnsi="Consolas" w:cs="Courier New"/>
          <w:color w:val="0000FF"/>
          <w:sz w:val="18"/>
          <w:szCs w:val="18"/>
        </w:rPr>
        <w:t>in</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Subcases</w:t>
      </w:r>
      <w:r>
        <w:rPr>
          <w:rFonts w:ascii="Consolas" w:hAnsi="Consolas" w:cs="Courier New"/>
          <w:color w:val="000000"/>
          <w:sz w:val="18"/>
          <w:szCs w:val="18"/>
        </w:rPr>
        <w:t>:</w:t>
      </w:r>
    </w:p>
    <w:p w14:paraId="507325A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340. </w:t>
      </w:r>
      <w:r>
        <w:rPr>
          <w:rFonts w:ascii="Consolas" w:hAnsi="Consolas" w:cs="Courier New"/>
          <w:color w:val="000000"/>
          <w:sz w:val="18"/>
          <w:szCs w:val="18"/>
        </w:rPr>
        <w:t xml:space="preserve">            s += f</w:t>
      </w:r>
      <w:r>
        <w:rPr>
          <w:rFonts w:ascii="Consolas" w:hAnsi="Consolas" w:cs="Courier New"/>
          <w:color w:val="A31515"/>
          <w:sz w:val="18"/>
          <w:szCs w:val="18"/>
        </w:rPr>
        <w:t>'|------ SUBCASE {subcase.SubcaseId} ------|\n'</w:t>
      </w:r>
    </w:p>
    <w:p w14:paraId="6C77DFD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341. </w:t>
      </w:r>
      <w:r>
        <w:rPr>
          <w:rFonts w:ascii="Consolas" w:hAnsi="Consolas" w:cs="Courier New"/>
          <w:color w:val="000000"/>
          <w:sz w:val="18"/>
          <w:szCs w:val="18"/>
        </w:rPr>
        <w:t xml:space="preserve">            s += </w:t>
      </w:r>
      <w:r>
        <w:rPr>
          <w:rFonts w:ascii="Consolas" w:hAnsi="Consolas" w:cs="Courier New"/>
          <w:color w:val="A31515"/>
          <w:sz w:val="18"/>
          <w:szCs w:val="18"/>
        </w:rPr>
        <w:t>'|                       |\n'</w:t>
      </w:r>
    </w:p>
    <w:p w14:paraId="4DD31E1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342.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point, vel </w:t>
      </w:r>
      <w:r>
        <w:rPr>
          <w:rFonts w:ascii="Consolas" w:hAnsi="Consolas" w:cs="Courier New"/>
          <w:color w:val="0000FF"/>
          <w:sz w:val="18"/>
          <w:szCs w:val="18"/>
        </w:rPr>
        <w:t>in</w:t>
      </w:r>
      <w:r>
        <w:rPr>
          <w:rFonts w:ascii="Consolas" w:hAnsi="Consolas" w:cs="Courier New"/>
          <w:color w:val="000000"/>
          <w:sz w:val="18"/>
          <w:szCs w:val="18"/>
        </w:rPr>
        <w:t xml:space="preserve"> subcase.</w:t>
      </w:r>
      <w:r>
        <w:rPr>
          <w:rFonts w:ascii="Consolas" w:hAnsi="Consolas" w:cs="Courier New"/>
          <w:color w:val="2B91AF"/>
          <w:sz w:val="18"/>
          <w:szCs w:val="18"/>
        </w:rPr>
        <w:t>FlutterInfo</w:t>
      </w:r>
      <w:r>
        <w:rPr>
          <w:rFonts w:ascii="Consolas" w:hAnsi="Consolas" w:cs="Courier New"/>
          <w:color w:val="000000"/>
          <w:sz w:val="18"/>
          <w:szCs w:val="18"/>
        </w:rPr>
        <w:t>().items():</w:t>
      </w:r>
    </w:p>
    <w:p w14:paraId="373609E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343. </w:t>
      </w:r>
      <w:r>
        <w:rPr>
          <w:rFonts w:ascii="Consolas" w:hAnsi="Consolas" w:cs="Courier New"/>
          <w:color w:val="000000"/>
          <w:sz w:val="18"/>
          <w:szCs w:val="18"/>
        </w:rPr>
        <w:t xml:space="preserve">                s += f</w:t>
      </w:r>
      <w:r>
        <w:rPr>
          <w:rFonts w:ascii="Consolas" w:hAnsi="Consolas" w:cs="Courier New"/>
          <w:color w:val="A31515"/>
          <w:sz w:val="18"/>
          <w:szCs w:val="18"/>
        </w:rPr>
        <w:t>'| POINT {point} -&gt; {round(vel, 2)} m/s |\n'</w:t>
      </w:r>
    </w:p>
    <w:p w14:paraId="2F25FF6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344.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s</w:t>
      </w:r>
    </w:p>
    <w:p w14:paraId="5FC456F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345. </w:t>
      </w:r>
      <w:r>
        <w:rPr>
          <w:rFonts w:ascii="Consolas" w:hAnsi="Consolas" w:cs="Courier New"/>
          <w:color w:val="000000"/>
          <w:sz w:val="18"/>
          <w:szCs w:val="18"/>
        </w:rPr>
        <w:t> </w:t>
      </w:r>
    </w:p>
    <w:p w14:paraId="0A48B97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346. </w:t>
      </w:r>
      <w:r>
        <w:rPr>
          <w:rFonts w:ascii="Consolas" w:hAnsi="Consolas" w:cs="Courier New"/>
          <w:color w:val="0000FF"/>
          <w:sz w:val="18"/>
          <w:szCs w:val="18"/>
        </w:rPr>
        <w:t>class</w:t>
      </w:r>
      <w:r>
        <w:rPr>
          <w:rFonts w:ascii="Consolas" w:hAnsi="Consolas" w:cs="Courier New"/>
          <w:color w:val="000000"/>
          <w:sz w:val="18"/>
          <w:szCs w:val="18"/>
        </w:rPr>
        <w:t xml:space="preserve"> </w:t>
      </w:r>
      <w:r>
        <w:rPr>
          <w:rFonts w:ascii="Consolas" w:hAnsi="Consolas" w:cs="Courier New"/>
          <w:color w:val="2B91AF"/>
          <w:sz w:val="18"/>
          <w:szCs w:val="18"/>
        </w:rPr>
        <w:t>PlySymmetry</w:t>
      </w:r>
      <w:r>
        <w:rPr>
          <w:rFonts w:ascii="Consolas" w:hAnsi="Consolas" w:cs="Courier New"/>
          <w:color w:val="000000"/>
          <w:sz w:val="18"/>
          <w:szCs w:val="18"/>
        </w:rPr>
        <w:t>(</w:t>
      </w:r>
      <w:r>
        <w:rPr>
          <w:rFonts w:ascii="Consolas" w:hAnsi="Consolas" w:cs="Courier New"/>
          <w:color w:val="2B91AF"/>
          <w:sz w:val="18"/>
          <w:szCs w:val="18"/>
        </w:rPr>
        <w:t>Enum</w:t>
      </w:r>
      <w:r>
        <w:rPr>
          <w:rFonts w:ascii="Consolas" w:hAnsi="Consolas" w:cs="Courier New"/>
          <w:color w:val="000000"/>
          <w:sz w:val="18"/>
          <w:szCs w:val="18"/>
        </w:rPr>
        <w:t>):</w:t>
      </w:r>
    </w:p>
    <w:p w14:paraId="2300CB0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347. </w:t>
      </w:r>
      <w:r>
        <w:rPr>
          <w:rFonts w:ascii="Consolas" w:hAnsi="Consolas" w:cs="Courier New"/>
          <w:color w:val="000000"/>
          <w:sz w:val="18"/>
          <w:szCs w:val="18"/>
        </w:rPr>
        <w:t xml:space="preserve">    </w:t>
      </w:r>
      <w:r>
        <w:rPr>
          <w:rFonts w:ascii="Consolas" w:hAnsi="Consolas" w:cs="Courier New"/>
          <w:color w:val="2B91AF"/>
          <w:sz w:val="18"/>
          <w:szCs w:val="18"/>
        </w:rPr>
        <w:t>AntiSymmetric</w:t>
      </w:r>
      <w:r>
        <w:rPr>
          <w:rFonts w:ascii="Consolas" w:hAnsi="Consolas" w:cs="Courier New"/>
          <w:color w:val="000000"/>
          <w:sz w:val="18"/>
          <w:szCs w:val="18"/>
        </w:rPr>
        <w:t xml:space="preserve"> = -</w:t>
      </w:r>
      <w:r>
        <w:rPr>
          <w:rFonts w:ascii="Consolas" w:hAnsi="Consolas" w:cs="Courier New"/>
          <w:color w:val="006666"/>
          <w:sz w:val="18"/>
          <w:szCs w:val="18"/>
        </w:rPr>
        <w:t>1</w:t>
      </w:r>
    </w:p>
    <w:p w14:paraId="707889A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348. </w:t>
      </w:r>
      <w:r>
        <w:rPr>
          <w:rFonts w:ascii="Consolas" w:hAnsi="Consolas" w:cs="Courier New"/>
          <w:color w:val="000000"/>
          <w:sz w:val="18"/>
          <w:szCs w:val="18"/>
        </w:rPr>
        <w:t xml:space="preserve">    </w:t>
      </w:r>
      <w:r>
        <w:rPr>
          <w:rFonts w:ascii="Consolas" w:hAnsi="Consolas" w:cs="Courier New"/>
          <w:color w:val="2B91AF"/>
          <w:sz w:val="18"/>
          <w:szCs w:val="18"/>
        </w:rPr>
        <w:t>NoSymmetry</w:t>
      </w:r>
      <w:r>
        <w:rPr>
          <w:rFonts w:ascii="Consolas" w:hAnsi="Consolas" w:cs="Courier New"/>
          <w:color w:val="000000"/>
          <w:sz w:val="18"/>
          <w:szCs w:val="18"/>
        </w:rPr>
        <w:t xml:space="preserve"> = </w:t>
      </w:r>
      <w:r>
        <w:rPr>
          <w:rFonts w:ascii="Consolas" w:hAnsi="Consolas" w:cs="Courier New"/>
          <w:color w:val="006666"/>
          <w:sz w:val="18"/>
          <w:szCs w:val="18"/>
        </w:rPr>
        <w:t>0</w:t>
      </w:r>
    </w:p>
    <w:p w14:paraId="5B44BC0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349. </w:t>
      </w:r>
      <w:r>
        <w:rPr>
          <w:rFonts w:ascii="Consolas" w:hAnsi="Consolas" w:cs="Courier New"/>
          <w:color w:val="000000"/>
          <w:sz w:val="18"/>
          <w:szCs w:val="18"/>
        </w:rPr>
        <w:t xml:space="preserve">    </w:t>
      </w:r>
      <w:r>
        <w:rPr>
          <w:rFonts w:ascii="Consolas" w:hAnsi="Consolas" w:cs="Courier New"/>
          <w:color w:val="2B91AF"/>
          <w:sz w:val="18"/>
          <w:szCs w:val="18"/>
        </w:rPr>
        <w:t>Symmetric</w:t>
      </w:r>
      <w:r>
        <w:rPr>
          <w:rFonts w:ascii="Consolas" w:hAnsi="Consolas" w:cs="Courier New"/>
          <w:color w:val="000000"/>
          <w:sz w:val="18"/>
          <w:szCs w:val="18"/>
        </w:rPr>
        <w:t xml:space="preserve"> = </w:t>
      </w:r>
      <w:r>
        <w:rPr>
          <w:rFonts w:ascii="Consolas" w:hAnsi="Consolas" w:cs="Courier New"/>
          <w:color w:val="006666"/>
          <w:sz w:val="18"/>
          <w:szCs w:val="18"/>
        </w:rPr>
        <w:t>1</w:t>
      </w:r>
    </w:p>
    <w:p w14:paraId="76EE50F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350. </w:t>
      </w:r>
      <w:r>
        <w:rPr>
          <w:rFonts w:ascii="Consolas" w:hAnsi="Consolas" w:cs="Courier New"/>
          <w:color w:val="000000"/>
          <w:sz w:val="18"/>
          <w:szCs w:val="18"/>
        </w:rPr>
        <w:t xml:space="preserve">    </w:t>
      </w:r>
    </w:p>
    <w:p w14:paraId="2FA4768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351. </w:t>
      </w:r>
      <w:r>
        <w:rPr>
          <w:rFonts w:ascii="Consolas" w:hAnsi="Consolas" w:cs="Courier New"/>
          <w:color w:val="0000FF"/>
          <w:sz w:val="18"/>
          <w:szCs w:val="18"/>
        </w:rPr>
        <w:t>class</w:t>
      </w:r>
      <w:r>
        <w:rPr>
          <w:rFonts w:ascii="Consolas" w:hAnsi="Consolas" w:cs="Courier New"/>
          <w:color w:val="000000"/>
          <w:sz w:val="18"/>
          <w:szCs w:val="18"/>
        </w:rPr>
        <w:t xml:space="preserve"> </w:t>
      </w:r>
      <w:r>
        <w:rPr>
          <w:rFonts w:ascii="Consolas" w:hAnsi="Consolas" w:cs="Courier New"/>
          <w:color w:val="2B91AF"/>
          <w:sz w:val="18"/>
          <w:szCs w:val="18"/>
        </w:rPr>
        <w:t>ToleranceWrapper</w:t>
      </w:r>
      <w:r>
        <w:rPr>
          <w:rFonts w:ascii="Consolas" w:hAnsi="Consolas" w:cs="Courier New"/>
          <w:color w:val="000000"/>
          <w:sz w:val="18"/>
          <w:szCs w:val="18"/>
        </w:rPr>
        <w:t>():</w:t>
      </w:r>
    </w:p>
    <w:p w14:paraId="5363395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352.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__init__(</w:t>
      </w:r>
      <w:r>
        <w:rPr>
          <w:rFonts w:ascii="Consolas" w:hAnsi="Consolas" w:cs="Courier New"/>
          <w:color w:val="0000FF"/>
          <w:sz w:val="18"/>
          <w:szCs w:val="18"/>
        </w:rPr>
        <w:t>self</w:t>
      </w:r>
      <w:r>
        <w:rPr>
          <w:rFonts w:ascii="Consolas" w:hAnsi="Consolas" w:cs="Courier New"/>
          <w:color w:val="000000"/>
          <w:sz w:val="18"/>
          <w:szCs w:val="18"/>
        </w:rPr>
        <w:t xml:space="preserve">, func: </w:t>
      </w:r>
      <w:r>
        <w:rPr>
          <w:rFonts w:ascii="Consolas" w:hAnsi="Consolas" w:cs="Courier New"/>
          <w:color w:val="2B91AF"/>
          <w:sz w:val="18"/>
          <w:szCs w:val="18"/>
        </w:rPr>
        <w:t>Callable</w:t>
      </w:r>
      <w:r>
        <w:rPr>
          <w:rFonts w:ascii="Consolas" w:hAnsi="Consolas" w:cs="Courier New"/>
          <w:color w:val="000000"/>
          <w:sz w:val="18"/>
          <w:szCs w:val="18"/>
        </w:rPr>
        <w:t>,</w:t>
      </w:r>
    </w:p>
    <w:p w14:paraId="209C59F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353. </w:t>
      </w:r>
      <w:r>
        <w:rPr>
          <w:rFonts w:ascii="Consolas" w:hAnsi="Consolas" w:cs="Courier New"/>
          <w:color w:val="000000"/>
          <w:sz w:val="18"/>
          <w:szCs w:val="18"/>
        </w:rPr>
        <w:t xml:space="preserve">                  </w:t>
      </w:r>
      <w:r>
        <w:rPr>
          <w:rFonts w:ascii="Consolas" w:hAnsi="Consolas" w:cs="Courier New"/>
          <w:color w:val="2B91AF"/>
          <w:sz w:val="18"/>
          <w:szCs w:val="18"/>
        </w:rPr>
        <w:t>ThicknessTolerance</w:t>
      </w:r>
      <w:r>
        <w:rPr>
          <w:rFonts w:ascii="Consolas" w:hAnsi="Consolas" w:cs="Courier New"/>
          <w:color w:val="000000"/>
          <w:sz w:val="18"/>
          <w:szCs w:val="18"/>
        </w:rPr>
        <w:t xml:space="preserve">: </w:t>
      </w:r>
      <w:r>
        <w:rPr>
          <w:rFonts w:ascii="Consolas" w:hAnsi="Consolas" w:cs="Courier New"/>
          <w:color w:val="0000FF"/>
          <w:sz w:val="18"/>
          <w:szCs w:val="18"/>
        </w:rPr>
        <w:t>float</w:t>
      </w:r>
      <w:r>
        <w:rPr>
          <w:rFonts w:ascii="Consolas" w:hAnsi="Consolas" w:cs="Courier New"/>
          <w:color w:val="000000"/>
          <w:sz w:val="18"/>
          <w:szCs w:val="18"/>
        </w:rPr>
        <w:t>,</w:t>
      </w:r>
    </w:p>
    <w:p w14:paraId="2934F10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354. </w:t>
      </w:r>
      <w:r>
        <w:rPr>
          <w:rFonts w:ascii="Consolas" w:hAnsi="Consolas" w:cs="Courier New"/>
          <w:color w:val="000000"/>
          <w:sz w:val="18"/>
          <w:szCs w:val="18"/>
        </w:rPr>
        <w:t xml:space="preserve">                      </w:t>
      </w:r>
      <w:r>
        <w:rPr>
          <w:rFonts w:ascii="Consolas" w:hAnsi="Consolas" w:cs="Courier New"/>
          <w:color w:val="2B91AF"/>
          <w:sz w:val="18"/>
          <w:szCs w:val="18"/>
        </w:rPr>
        <w:t>AngleTolerance</w:t>
      </w:r>
      <w:r>
        <w:rPr>
          <w:rFonts w:ascii="Consolas" w:hAnsi="Consolas" w:cs="Courier New"/>
          <w:color w:val="000000"/>
          <w:sz w:val="18"/>
          <w:szCs w:val="18"/>
        </w:rPr>
        <w:t xml:space="preserve">: </w:t>
      </w:r>
      <w:r>
        <w:rPr>
          <w:rFonts w:ascii="Consolas" w:hAnsi="Consolas" w:cs="Courier New"/>
          <w:color w:val="0000FF"/>
          <w:sz w:val="18"/>
          <w:szCs w:val="18"/>
        </w:rPr>
        <w:t>float</w:t>
      </w:r>
      <w:r>
        <w:rPr>
          <w:rFonts w:ascii="Consolas" w:hAnsi="Consolas" w:cs="Courier New"/>
          <w:color w:val="000000"/>
          <w:sz w:val="18"/>
          <w:szCs w:val="18"/>
        </w:rPr>
        <w:t>,</w:t>
      </w:r>
    </w:p>
    <w:p w14:paraId="6F0FD3F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355. </w:t>
      </w:r>
      <w:r>
        <w:rPr>
          <w:rFonts w:ascii="Consolas" w:hAnsi="Consolas" w:cs="Courier New"/>
          <w:color w:val="000000"/>
          <w:sz w:val="18"/>
          <w:szCs w:val="18"/>
        </w:rPr>
        <w:t xml:space="preserve">                        </w:t>
      </w:r>
      <w:r>
        <w:rPr>
          <w:rFonts w:ascii="Consolas" w:hAnsi="Consolas" w:cs="Courier New"/>
          <w:color w:val="2B91AF"/>
          <w:sz w:val="18"/>
          <w:szCs w:val="18"/>
        </w:rPr>
        <w:t>FlutterVelocityConstraint</w:t>
      </w:r>
      <w:r>
        <w:rPr>
          <w:rFonts w:ascii="Consolas" w:hAnsi="Consolas" w:cs="Courier New"/>
          <w:color w:val="000000"/>
          <w:sz w:val="18"/>
          <w:szCs w:val="18"/>
        </w:rPr>
        <w:t xml:space="preserve">: </w:t>
      </w:r>
      <w:r>
        <w:rPr>
          <w:rFonts w:ascii="Consolas" w:hAnsi="Consolas" w:cs="Courier New"/>
          <w:color w:val="0000FF"/>
          <w:sz w:val="18"/>
          <w:szCs w:val="18"/>
        </w:rPr>
        <w:t>float</w:t>
      </w:r>
      <w:r>
        <w:rPr>
          <w:rFonts w:ascii="Consolas" w:hAnsi="Consolas" w:cs="Courier New"/>
          <w:color w:val="000000"/>
          <w:sz w:val="18"/>
          <w:szCs w:val="18"/>
        </w:rPr>
        <w:t>,</w:t>
      </w:r>
    </w:p>
    <w:p w14:paraId="4D43819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356. </w:t>
      </w:r>
      <w:r>
        <w:rPr>
          <w:rFonts w:ascii="Consolas" w:hAnsi="Consolas" w:cs="Courier New"/>
          <w:color w:val="000000"/>
          <w:sz w:val="18"/>
          <w:szCs w:val="18"/>
        </w:rPr>
        <w:t xml:space="preserve">                          inputfile: str,</w:t>
      </w:r>
    </w:p>
    <w:p w14:paraId="31CEABF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357. </w:t>
      </w:r>
      <w:r>
        <w:rPr>
          <w:rFonts w:ascii="Consolas" w:hAnsi="Consolas" w:cs="Courier New"/>
          <w:color w:val="000000"/>
          <w:sz w:val="18"/>
          <w:szCs w:val="18"/>
        </w:rPr>
        <w:t xml:space="preserve">                            solverpath: str,</w:t>
      </w:r>
    </w:p>
    <w:p w14:paraId="60A7C1C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358. </w:t>
      </w:r>
      <w:r>
        <w:rPr>
          <w:rFonts w:ascii="Consolas" w:hAnsi="Consolas" w:cs="Courier New"/>
          <w:color w:val="000000"/>
          <w:sz w:val="18"/>
          <w:szCs w:val="18"/>
        </w:rPr>
        <w:t xml:space="preserve">                              </w:t>
      </w:r>
      <w:r>
        <w:rPr>
          <w:rFonts w:ascii="Consolas" w:hAnsi="Consolas" w:cs="Courier New"/>
          <w:color w:val="2B91AF"/>
          <w:sz w:val="18"/>
          <w:szCs w:val="18"/>
        </w:rPr>
        <w:t>Penalty</w:t>
      </w:r>
      <w:r>
        <w:rPr>
          <w:rFonts w:ascii="Consolas" w:hAnsi="Consolas" w:cs="Courier New"/>
          <w:color w:val="000000"/>
          <w:sz w:val="18"/>
          <w:szCs w:val="18"/>
        </w:rPr>
        <w:t xml:space="preserve">: </w:t>
      </w:r>
      <w:r>
        <w:rPr>
          <w:rFonts w:ascii="Consolas" w:hAnsi="Consolas" w:cs="Courier New"/>
          <w:color w:val="0000FF"/>
          <w:sz w:val="18"/>
          <w:szCs w:val="18"/>
        </w:rPr>
        <w:t>float</w:t>
      </w:r>
      <w:r>
        <w:rPr>
          <w:rFonts w:ascii="Consolas" w:hAnsi="Consolas" w:cs="Courier New"/>
          <w:color w:val="000000"/>
          <w:sz w:val="18"/>
          <w:szCs w:val="18"/>
        </w:rPr>
        <w:t xml:space="preserve"> = </w:t>
      </w:r>
      <w:r>
        <w:rPr>
          <w:rFonts w:ascii="Consolas" w:hAnsi="Consolas" w:cs="Courier New"/>
          <w:color w:val="006666"/>
          <w:sz w:val="18"/>
          <w:szCs w:val="18"/>
        </w:rPr>
        <w:t>1E10</w:t>
      </w:r>
      <w:r>
        <w:rPr>
          <w:rFonts w:ascii="Consolas" w:hAnsi="Consolas" w:cs="Courier New"/>
          <w:color w:val="000000"/>
          <w:sz w:val="18"/>
          <w:szCs w:val="18"/>
        </w:rPr>
        <w:t>,</w:t>
      </w:r>
    </w:p>
    <w:p w14:paraId="1EC0C43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359. </w:t>
      </w:r>
      <w:r>
        <w:rPr>
          <w:rFonts w:ascii="Consolas" w:hAnsi="Consolas" w:cs="Courier New"/>
          <w:color w:val="000000"/>
          <w:sz w:val="18"/>
          <w:szCs w:val="18"/>
        </w:rPr>
        <w:t xml:space="preserve">                                </w:t>
      </w:r>
      <w:r>
        <w:rPr>
          <w:rFonts w:ascii="Consolas" w:hAnsi="Consolas" w:cs="Courier New"/>
          <w:color w:val="2B91AF"/>
          <w:sz w:val="18"/>
          <w:szCs w:val="18"/>
        </w:rPr>
        <w:t>PlySymmetry</w:t>
      </w:r>
      <w:r>
        <w:rPr>
          <w:rFonts w:ascii="Consolas" w:hAnsi="Consolas" w:cs="Courier New"/>
          <w:color w:val="000000"/>
          <w:sz w:val="18"/>
          <w:szCs w:val="18"/>
        </w:rPr>
        <w:t xml:space="preserve">: </w:t>
      </w:r>
      <w:r>
        <w:rPr>
          <w:rFonts w:ascii="Consolas" w:hAnsi="Consolas" w:cs="Courier New"/>
          <w:color w:val="2B91AF"/>
          <w:sz w:val="18"/>
          <w:szCs w:val="18"/>
        </w:rPr>
        <w:t>PlySymmetry</w:t>
      </w:r>
      <w:r>
        <w:rPr>
          <w:rFonts w:ascii="Consolas" w:hAnsi="Consolas" w:cs="Courier New"/>
          <w:color w:val="000000"/>
          <w:sz w:val="18"/>
          <w:szCs w:val="18"/>
        </w:rPr>
        <w:t xml:space="preserve"> = </w:t>
      </w:r>
      <w:r>
        <w:rPr>
          <w:rFonts w:ascii="Consolas" w:hAnsi="Consolas" w:cs="Courier New"/>
          <w:color w:val="2B91AF"/>
          <w:sz w:val="18"/>
          <w:szCs w:val="18"/>
        </w:rPr>
        <w:t>PlySymmetry</w:t>
      </w:r>
      <w:r>
        <w:rPr>
          <w:rFonts w:ascii="Consolas" w:hAnsi="Consolas" w:cs="Courier New"/>
          <w:color w:val="000000"/>
          <w:sz w:val="18"/>
          <w:szCs w:val="18"/>
        </w:rPr>
        <w:t>.</w:t>
      </w:r>
      <w:r>
        <w:rPr>
          <w:rFonts w:ascii="Consolas" w:hAnsi="Consolas" w:cs="Courier New"/>
          <w:color w:val="2B91AF"/>
          <w:sz w:val="18"/>
          <w:szCs w:val="18"/>
        </w:rPr>
        <w:t>AntiSymmetric</w:t>
      </w:r>
      <w:r>
        <w:rPr>
          <w:rFonts w:ascii="Consolas" w:hAnsi="Consolas" w:cs="Courier New"/>
          <w:color w:val="000000"/>
          <w:sz w:val="18"/>
          <w:szCs w:val="18"/>
        </w:rPr>
        <w:t>):</w:t>
      </w:r>
    </w:p>
    <w:p w14:paraId="6434F15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360.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.func = func</w:t>
      </w:r>
    </w:p>
    <w:p w14:paraId="5E1B4B4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361.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ThicknessTolerance</w:t>
      </w:r>
      <w:r>
        <w:rPr>
          <w:rFonts w:ascii="Consolas" w:hAnsi="Consolas" w:cs="Courier New"/>
          <w:color w:val="000000"/>
          <w:sz w:val="18"/>
          <w:szCs w:val="18"/>
        </w:rPr>
        <w:t xml:space="preserve"> = </w:t>
      </w:r>
      <w:r>
        <w:rPr>
          <w:rFonts w:ascii="Consolas" w:hAnsi="Consolas" w:cs="Courier New"/>
          <w:color w:val="2B91AF"/>
          <w:sz w:val="18"/>
          <w:szCs w:val="18"/>
        </w:rPr>
        <w:t>ThicknessTolerance</w:t>
      </w:r>
    </w:p>
    <w:p w14:paraId="5823D73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362.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AngleTolerance</w:t>
      </w:r>
      <w:r>
        <w:rPr>
          <w:rFonts w:ascii="Consolas" w:hAnsi="Consolas" w:cs="Courier New"/>
          <w:color w:val="000000"/>
          <w:sz w:val="18"/>
          <w:szCs w:val="18"/>
        </w:rPr>
        <w:t xml:space="preserve"> = </w:t>
      </w:r>
      <w:r>
        <w:rPr>
          <w:rFonts w:ascii="Consolas" w:hAnsi="Consolas" w:cs="Courier New"/>
          <w:color w:val="2B91AF"/>
          <w:sz w:val="18"/>
          <w:szCs w:val="18"/>
        </w:rPr>
        <w:t>AngleTolerance</w:t>
      </w:r>
    </w:p>
    <w:p w14:paraId="7204D69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363.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FlutterVelocityConstraint</w:t>
      </w:r>
      <w:r>
        <w:rPr>
          <w:rFonts w:ascii="Consolas" w:hAnsi="Consolas" w:cs="Courier New"/>
          <w:color w:val="000000"/>
          <w:sz w:val="18"/>
          <w:szCs w:val="18"/>
        </w:rPr>
        <w:t xml:space="preserve"> = </w:t>
      </w:r>
      <w:r>
        <w:rPr>
          <w:rFonts w:ascii="Consolas" w:hAnsi="Consolas" w:cs="Courier New"/>
          <w:color w:val="2B91AF"/>
          <w:sz w:val="18"/>
          <w:szCs w:val="18"/>
        </w:rPr>
        <w:t>FlutterVelocityConstraint</w:t>
      </w:r>
    </w:p>
    <w:p w14:paraId="3EAA194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364.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.inputfile = inputfile</w:t>
      </w:r>
    </w:p>
    <w:p w14:paraId="1E97B2C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365.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.solverpath = solverpath</w:t>
      </w:r>
    </w:p>
    <w:p w14:paraId="3CB124F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366.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Penalty</w:t>
      </w:r>
      <w:r>
        <w:rPr>
          <w:rFonts w:ascii="Consolas" w:hAnsi="Consolas" w:cs="Courier New"/>
          <w:color w:val="000000"/>
          <w:sz w:val="18"/>
          <w:szCs w:val="18"/>
        </w:rPr>
        <w:t xml:space="preserve"> = </w:t>
      </w:r>
      <w:r>
        <w:rPr>
          <w:rFonts w:ascii="Consolas" w:hAnsi="Consolas" w:cs="Courier New"/>
          <w:color w:val="2B91AF"/>
          <w:sz w:val="18"/>
          <w:szCs w:val="18"/>
        </w:rPr>
        <w:t>Penalty</w:t>
      </w:r>
    </w:p>
    <w:p w14:paraId="72E356C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367.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PlySymmetry</w:t>
      </w:r>
      <w:r>
        <w:rPr>
          <w:rFonts w:ascii="Consolas" w:hAnsi="Consolas" w:cs="Courier New"/>
          <w:color w:val="000000"/>
          <w:sz w:val="18"/>
          <w:szCs w:val="18"/>
        </w:rPr>
        <w:t xml:space="preserve"> = </w:t>
      </w:r>
      <w:r>
        <w:rPr>
          <w:rFonts w:ascii="Consolas" w:hAnsi="Consolas" w:cs="Courier New"/>
          <w:color w:val="2B91AF"/>
          <w:sz w:val="18"/>
          <w:szCs w:val="18"/>
        </w:rPr>
        <w:t>PlySymmetry</w:t>
      </w:r>
    </w:p>
    <w:p w14:paraId="16848AE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368.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 xml:space="preserve">.cache: </w:t>
      </w:r>
      <w:r>
        <w:rPr>
          <w:rFonts w:ascii="Consolas" w:hAnsi="Consolas" w:cs="Courier New"/>
          <w:color w:val="2B91AF"/>
          <w:sz w:val="18"/>
          <w:szCs w:val="18"/>
        </w:rPr>
        <w:t>Dict</w:t>
      </w:r>
      <w:r>
        <w:rPr>
          <w:rFonts w:ascii="Consolas" w:hAnsi="Consolas" w:cs="Courier New"/>
          <w:color w:val="000000"/>
          <w:sz w:val="18"/>
          <w:szCs w:val="18"/>
        </w:rPr>
        <w:t>[</w:t>
      </w:r>
      <w:r>
        <w:rPr>
          <w:rFonts w:ascii="Consolas" w:hAnsi="Consolas" w:cs="Courier New"/>
          <w:color w:val="2B91AF"/>
          <w:sz w:val="18"/>
          <w:szCs w:val="18"/>
        </w:rPr>
        <w:t>Tuple</w:t>
      </w:r>
      <w:r>
        <w:rPr>
          <w:rFonts w:ascii="Consolas" w:hAnsi="Consolas" w:cs="Courier New"/>
          <w:color w:val="000000"/>
          <w:sz w:val="18"/>
          <w:szCs w:val="18"/>
        </w:rPr>
        <w:t>[</w:t>
      </w:r>
      <w:r>
        <w:rPr>
          <w:rFonts w:ascii="Consolas" w:hAnsi="Consolas" w:cs="Courier New"/>
          <w:color w:val="0000FF"/>
          <w:sz w:val="18"/>
          <w:szCs w:val="18"/>
        </w:rPr>
        <w:t>float</w:t>
      </w:r>
      <w:r>
        <w:rPr>
          <w:rFonts w:ascii="Consolas" w:hAnsi="Consolas" w:cs="Courier New"/>
          <w:color w:val="000000"/>
          <w:sz w:val="18"/>
          <w:szCs w:val="18"/>
        </w:rPr>
        <w:t xml:space="preserve">], </w:t>
      </w:r>
      <w:r>
        <w:rPr>
          <w:rFonts w:ascii="Consolas" w:hAnsi="Consolas" w:cs="Courier New"/>
          <w:color w:val="0000FF"/>
          <w:sz w:val="18"/>
          <w:szCs w:val="18"/>
        </w:rPr>
        <w:t>float</w:t>
      </w:r>
      <w:r>
        <w:rPr>
          <w:rFonts w:ascii="Consolas" w:hAnsi="Consolas" w:cs="Courier New"/>
          <w:color w:val="000000"/>
          <w:sz w:val="18"/>
          <w:szCs w:val="18"/>
        </w:rPr>
        <w:t>] = {}</w:t>
      </w:r>
    </w:p>
    <w:p w14:paraId="75D1706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369.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 xml:space="preserve">.history: </w:t>
      </w:r>
      <w:r>
        <w:rPr>
          <w:rFonts w:ascii="Consolas" w:hAnsi="Consolas" w:cs="Courier New"/>
          <w:color w:val="2B91AF"/>
          <w:sz w:val="18"/>
          <w:szCs w:val="18"/>
        </w:rPr>
        <w:t>Dict</w:t>
      </w:r>
      <w:r>
        <w:rPr>
          <w:rFonts w:ascii="Consolas" w:hAnsi="Consolas" w:cs="Courier New"/>
          <w:color w:val="000000"/>
          <w:sz w:val="18"/>
          <w:szCs w:val="18"/>
        </w:rPr>
        <w:t>[</w:t>
      </w:r>
      <w:r>
        <w:rPr>
          <w:rFonts w:ascii="Consolas" w:hAnsi="Consolas" w:cs="Courier New"/>
          <w:color w:val="2B91AF"/>
          <w:sz w:val="18"/>
          <w:szCs w:val="18"/>
        </w:rPr>
        <w:t>Tuple</w:t>
      </w:r>
      <w:r>
        <w:rPr>
          <w:rFonts w:ascii="Consolas" w:hAnsi="Consolas" w:cs="Courier New"/>
          <w:color w:val="000000"/>
          <w:sz w:val="18"/>
          <w:szCs w:val="18"/>
        </w:rPr>
        <w:t>[</w:t>
      </w:r>
      <w:r>
        <w:rPr>
          <w:rFonts w:ascii="Consolas" w:hAnsi="Consolas" w:cs="Courier New"/>
          <w:color w:val="0000FF"/>
          <w:sz w:val="18"/>
          <w:szCs w:val="18"/>
        </w:rPr>
        <w:t>float</w:t>
      </w:r>
      <w:r>
        <w:rPr>
          <w:rFonts w:ascii="Consolas" w:hAnsi="Consolas" w:cs="Courier New"/>
          <w:color w:val="000000"/>
          <w:sz w:val="18"/>
          <w:szCs w:val="18"/>
        </w:rPr>
        <w:t xml:space="preserve">], </w:t>
      </w:r>
      <w:r>
        <w:rPr>
          <w:rFonts w:ascii="Consolas" w:hAnsi="Consolas" w:cs="Courier New"/>
          <w:color w:val="0000FF"/>
          <w:sz w:val="18"/>
          <w:szCs w:val="18"/>
        </w:rPr>
        <w:t>float</w:t>
      </w:r>
      <w:r>
        <w:rPr>
          <w:rFonts w:ascii="Consolas" w:hAnsi="Consolas" w:cs="Courier New"/>
          <w:color w:val="000000"/>
          <w:sz w:val="18"/>
          <w:szCs w:val="18"/>
        </w:rPr>
        <w:t>] = {}</w:t>
      </w:r>
    </w:p>
    <w:p w14:paraId="7ED1C08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370. </w:t>
      </w:r>
      <w:r>
        <w:rPr>
          <w:rFonts w:ascii="Consolas" w:hAnsi="Consolas" w:cs="Courier New"/>
          <w:color w:val="000000"/>
          <w:sz w:val="18"/>
          <w:szCs w:val="18"/>
        </w:rPr>
        <w:t xml:space="preserve">    </w:t>
      </w:r>
    </w:p>
    <w:p w14:paraId="4FD42CB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371.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__call__(</w:t>
      </w:r>
      <w:r>
        <w:rPr>
          <w:rFonts w:ascii="Consolas" w:hAnsi="Consolas" w:cs="Courier New"/>
          <w:color w:val="0000FF"/>
          <w:sz w:val="18"/>
          <w:szCs w:val="18"/>
        </w:rPr>
        <w:t>self</w:t>
      </w:r>
      <w:r>
        <w:rPr>
          <w:rFonts w:ascii="Consolas" w:hAnsi="Consolas" w:cs="Courier New"/>
          <w:color w:val="000000"/>
          <w:sz w:val="18"/>
          <w:szCs w:val="18"/>
        </w:rPr>
        <w:t xml:space="preserve">, x: </w:t>
      </w:r>
      <w:r>
        <w:rPr>
          <w:rFonts w:ascii="Consolas" w:hAnsi="Consolas" w:cs="Courier New"/>
          <w:color w:val="2B91AF"/>
          <w:sz w:val="18"/>
          <w:szCs w:val="18"/>
        </w:rPr>
        <w:t>NDArray</w:t>
      </w:r>
      <w:r>
        <w:rPr>
          <w:rFonts w:ascii="Consolas" w:hAnsi="Consolas" w:cs="Courier New"/>
          <w:color w:val="000000"/>
          <w:sz w:val="18"/>
          <w:szCs w:val="18"/>
        </w:rPr>
        <w:t xml:space="preserve">[np.float64]) -&gt; </w:t>
      </w:r>
      <w:r>
        <w:rPr>
          <w:rFonts w:ascii="Consolas" w:hAnsi="Consolas" w:cs="Courier New"/>
          <w:color w:val="0000FF"/>
          <w:sz w:val="18"/>
          <w:szCs w:val="18"/>
        </w:rPr>
        <w:t>float</w:t>
      </w:r>
      <w:r>
        <w:rPr>
          <w:rFonts w:ascii="Consolas" w:hAnsi="Consolas" w:cs="Courier New"/>
          <w:color w:val="000000"/>
          <w:sz w:val="18"/>
          <w:szCs w:val="18"/>
        </w:rPr>
        <w:t>:</w:t>
      </w:r>
    </w:p>
    <w:p w14:paraId="19C39C4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lastRenderedPageBreak/>
        <w:t xml:space="preserve">372. </w:t>
      </w:r>
      <w:r>
        <w:rPr>
          <w:rFonts w:ascii="Consolas" w:hAnsi="Consolas" w:cs="Courier New"/>
          <w:color w:val="000000"/>
          <w:sz w:val="18"/>
          <w:szCs w:val="18"/>
        </w:rPr>
        <w:t xml:space="preserve">        t = x[</w:t>
      </w:r>
      <w:r>
        <w:rPr>
          <w:rFonts w:ascii="Consolas" w:hAnsi="Consolas" w:cs="Courier New"/>
          <w:color w:val="006666"/>
          <w:sz w:val="18"/>
          <w:szCs w:val="18"/>
        </w:rPr>
        <w:t>0</w:t>
      </w:r>
      <w:r>
        <w:rPr>
          <w:rFonts w:ascii="Consolas" w:hAnsi="Consolas" w:cs="Courier New"/>
          <w:color w:val="000000"/>
          <w:sz w:val="18"/>
          <w:szCs w:val="18"/>
        </w:rPr>
        <w:t>]</w:t>
      </w:r>
    </w:p>
    <w:p w14:paraId="004F340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373. </w:t>
      </w:r>
      <w:r>
        <w:rPr>
          <w:rFonts w:ascii="Consolas" w:hAnsi="Consolas" w:cs="Courier New"/>
          <w:color w:val="000000"/>
          <w:sz w:val="18"/>
          <w:szCs w:val="18"/>
        </w:rPr>
        <w:t xml:space="preserve">        t = np.round(t /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ThicknessTolerance</w:t>
      </w:r>
      <w:r>
        <w:rPr>
          <w:rFonts w:ascii="Consolas" w:hAnsi="Consolas" w:cs="Courier New"/>
          <w:color w:val="000000"/>
          <w:sz w:val="18"/>
          <w:szCs w:val="18"/>
        </w:rPr>
        <w:t xml:space="preserve">) *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ThicknessTolerance</w:t>
      </w:r>
    </w:p>
    <w:p w14:paraId="798C8B8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374. </w:t>
      </w:r>
      <w:r>
        <w:rPr>
          <w:rFonts w:ascii="Consolas" w:hAnsi="Consolas" w:cs="Courier New"/>
          <w:color w:val="000000"/>
          <w:sz w:val="18"/>
          <w:szCs w:val="18"/>
        </w:rPr>
        <w:t> </w:t>
      </w:r>
    </w:p>
    <w:p w14:paraId="1FD255E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375. </w:t>
      </w:r>
      <w:r>
        <w:rPr>
          <w:rFonts w:ascii="Consolas" w:hAnsi="Consolas" w:cs="Courier New"/>
          <w:color w:val="000000"/>
          <w:sz w:val="18"/>
          <w:szCs w:val="18"/>
        </w:rPr>
        <w:t xml:space="preserve">        a = x[</w:t>
      </w:r>
      <w:r>
        <w:rPr>
          <w:rFonts w:ascii="Consolas" w:hAnsi="Consolas" w:cs="Courier New"/>
          <w:color w:val="006666"/>
          <w:sz w:val="18"/>
          <w:szCs w:val="18"/>
        </w:rPr>
        <w:t>1</w:t>
      </w:r>
      <w:r>
        <w:rPr>
          <w:rFonts w:ascii="Consolas" w:hAnsi="Consolas" w:cs="Courier New"/>
          <w:color w:val="000000"/>
          <w:sz w:val="18"/>
          <w:szCs w:val="18"/>
        </w:rPr>
        <w:t>:]</w:t>
      </w:r>
    </w:p>
    <w:p w14:paraId="6335365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376. </w:t>
      </w:r>
      <w:r>
        <w:rPr>
          <w:rFonts w:ascii="Consolas" w:hAnsi="Consolas" w:cs="Courier New"/>
          <w:color w:val="000000"/>
          <w:sz w:val="18"/>
          <w:szCs w:val="18"/>
        </w:rPr>
        <w:t xml:space="preserve">        a = (np.round(a /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AngleTolerance</w:t>
      </w:r>
      <w:r>
        <w:rPr>
          <w:rFonts w:ascii="Consolas" w:hAnsi="Consolas" w:cs="Courier New"/>
          <w:color w:val="000000"/>
          <w:sz w:val="18"/>
          <w:szCs w:val="18"/>
        </w:rPr>
        <w:t xml:space="preserve">) *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AngleTolerance</w:t>
      </w:r>
      <w:r>
        <w:rPr>
          <w:rFonts w:ascii="Consolas" w:hAnsi="Consolas" w:cs="Courier New"/>
          <w:color w:val="000000"/>
          <w:sz w:val="18"/>
          <w:szCs w:val="18"/>
        </w:rPr>
        <w:t>).tolist()</w:t>
      </w:r>
    </w:p>
    <w:p w14:paraId="0B72516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377. </w:t>
      </w:r>
      <w:r>
        <w:rPr>
          <w:rFonts w:ascii="Consolas" w:hAnsi="Consolas" w:cs="Courier New"/>
          <w:color w:val="000000"/>
          <w:sz w:val="18"/>
          <w:szCs w:val="18"/>
        </w:rPr>
        <w:t xml:space="preserve">        </w:t>
      </w:r>
      <w:r>
        <w:rPr>
          <w:rFonts w:ascii="Consolas" w:hAnsi="Consolas" w:cs="Courier New"/>
          <w:color w:val="2B91AF"/>
          <w:sz w:val="18"/>
          <w:szCs w:val="18"/>
        </w:rPr>
        <w:t>NumLayers</w:t>
      </w:r>
      <w:r>
        <w:rPr>
          <w:rFonts w:ascii="Consolas" w:hAnsi="Consolas" w:cs="Courier New"/>
          <w:color w:val="000000"/>
          <w:sz w:val="18"/>
          <w:szCs w:val="18"/>
        </w:rPr>
        <w:t xml:space="preserve"> = len(a)</w:t>
      </w:r>
    </w:p>
    <w:p w14:paraId="3BAA36F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378. </w:t>
      </w:r>
      <w:r>
        <w:rPr>
          <w:rFonts w:ascii="Consolas" w:hAnsi="Consolas" w:cs="Courier New"/>
          <w:color w:val="000000"/>
          <w:sz w:val="18"/>
          <w:szCs w:val="18"/>
        </w:rPr>
        <w:t xml:space="preserve">        t = </w:t>
      </w:r>
      <w:r>
        <w:rPr>
          <w:rFonts w:ascii="Consolas" w:hAnsi="Consolas" w:cs="Courier New"/>
          <w:color w:val="2B91AF"/>
          <w:sz w:val="18"/>
          <w:szCs w:val="18"/>
        </w:rPr>
        <w:t>NumLayers</w:t>
      </w:r>
      <w:r>
        <w:rPr>
          <w:rFonts w:ascii="Consolas" w:hAnsi="Consolas" w:cs="Courier New"/>
          <w:color w:val="000000"/>
          <w:sz w:val="18"/>
          <w:szCs w:val="18"/>
        </w:rPr>
        <w:t xml:space="preserve"> * [t]</w:t>
      </w:r>
    </w:p>
    <w:p w14:paraId="0C0C357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379. </w:t>
      </w:r>
      <w:r>
        <w:rPr>
          <w:rFonts w:ascii="Consolas" w:hAnsi="Consolas" w:cs="Courier New"/>
          <w:color w:val="000000"/>
          <w:sz w:val="18"/>
          <w:szCs w:val="18"/>
        </w:rPr>
        <w:t xml:space="preserve">        rounded_input = (*t, *a)</w:t>
      </w:r>
    </w:p>
    <w:p w14:paraId="4B6C00D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380.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rounded_input </w:t>
      </w:r>
      <w:r>
        <w:rPr>
          <w:rFonts w:ascii="Consolas" w:hAnsi="Consolas" w:cs="Courier New"/>
          <w:color w:val="0000FF"/>
          <w:sz w:val="18"/>
          <w:szCs w:val="18"/>
        </w:rPr>
        <w:t>in</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.cache:</w:t>
      </w:r>
    </w:p>
    <w:p w14:paraId="0969973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381. </w:t>
      </w:r>
      <w:r>
        <w:rPr>
          <w:rFonts w:ascii="Consolas" w:hAnsi="Consolas" w:cs="Courier New"/>
          <w:color w:val="000000"/>
          <w:sz w:val="18"/>
          <w:szCs w:val="18"/>
        </w:rPr>
        <w:t xml:space="preserve">            result = </w:t>
      </w:r>
      <w:r>
        <w:rPr>
          <w:rFonts w:ascii="Consolas" w:hAnsi="Consolas" w:cs="Courier New"/>
          <w:color w:val="0000FF"/>
          <w:sz w:val="18"/>
          <w:szCs w:val="18"/>
        </w:rPr>
        <w:t>self</w:t>
      </w:r>
      <w:r>
        <w:rPr>
          <w:rFonts w:ascii="Consolas" w:hAnsi="Consolas" w:cs="Courier New"/>
          <w:color w:val="000000"/>
          <w:sz w:val="18"/>
          <w:szCs w:val="18"/>
        </w:rPr>
        <w:t>.cache[rounded_input]</w:t>
      </w:r>
    </w:p>
    <w:p w14:paraId="32DBFC8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382.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.history[rounded_input] = result</w:t>
      </w:r>
    </w:p>
    <w:p w14:paraId="3C73295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383.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result</w:t>
      </w:r>
    </w:p>
    <w:p w14:paraId="2906FE0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384. </w:t>
      </w:r>
      <w:r>
        <w:rPr>
          <w:rFonts w:ascii="Consolas" w:hAnsi="Consolas" w:cs="Courier New"/>
          <w:color w:val="000000"/>
          <w:sz w:val="18"/>
          <w:szCs w:val="18"/>
        </w:rPr>
        <w:t xml:space="preserve">        </w:t>
      </w:r>
      <w:r>
        <w:rPr>
          <w:rFonts w:ascii="Consolas" w:hAnsi="Consolas" w:cs="Courier New"/>
          <w:color w:val="0000FF"/>
          <w:sz w:val="18"/>
          <w:szCs w:val="18"/>
        </w:rPr>
        <w:t>else</w:t>
      </w:r>
      <w:r>
        <w:rPr>
          <w:rFonts w:ascii="Consolas" w:hAnsi="Consolas" w:cs="Courier New"/>
          <w:color w:val="000000"/>
          <w:sz w:val="18"/>
          <w:szCs w:val="18"/>
        </w:rPr>
        <w:t>:</w:t>
      </w:r>
    </w:p>
    <w:p w14:paraId="0C4CF8B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385. </w:t>
      </w:r>
      <w:r>
        <w:rPr>
          <w:rFonts w:ascii="Consolas" w:hAnsi="Consolas" w:cs="Courier New"/>
          <w:color w:val="000000"/>
          <w:sz w:val="18"/>
          <w:szCs w:val="18"/>
        </w:rPr>
        <w:t xml:space="preserve">            result = </w:t>
      </w:r>
      <w:r>
        <w:rPr>
          <w:rFonts w:ascii="Consolas" w:hAnsi="Consolas" w:cs="Courier New"/>
          <w:color w:val="0000FF"/>
          <w:sz w:val="18"/>
          <w:szCs w:val="18"/>
        </w:rPr>
        <w:t>self</w:t>
      </w:r>
      <w:r>
        <w:rPr>
          <w:rFonts w:ascii="Consolas" w:hAnsi="Consolas" w:cs="Courier New"/>
          <w:color w:val="000000"/>
          <w:sz w:val="18"/>
          <w:szCs w:val="18"/>
        </w:rPr>
        <w:t xml:space="preserve">.func(t, a, </w:t>
      </w:r>
      <w:r>
        <w:rPr>
          <w:rFonts w:ascii="Consolas" w:hAnsi="Consolas" w:cs="Courier New"/>
          <w:color w:val="0000FF"/>
          <w:sz w:val="18"/>
          <w:szCs w:val="18"/>
        </w:rPr>
        <w:t>self</w:t>
      </w:r>
      <w:r>
        <w:rPr>
          <w:rFonts w:ascii="Consolas" w:hAnsi="Consolas" w:cs="Courier New"/>
          <w:color w:val="000000"/>
          <w:sz w:val="18"/>
          <w:szCs w:val="18"/>
        </w:rPr>
        <w:t xml:space="preserve">.inputfile, </w:t>
      </w:r>
      <w:r>
        <w:rPr>
          <w:rFonts w:ascii="Consolas" w:hAnsi="Consolas" w:cs="Courier New"/>
          <w:color w:val="0000FF"/>
          <w:sz w:val="18"/>
          <w:szCs w:val="18"/>
        </w:rPr>
        <w:t>self</w:t>
      </w:r>
      <w:r>
        <w:rPr>
          <w:rFonts w:ascii="Consolas" w:hAnsi="Consolas" w:cs="Courier New"/>
          <w:color w:val="000000"/>
          <w:sz w:val="18"/>
          <w:szCs w:val="18"/>
        </w:rPr>
        <w:t xml:space="preserve">.solverpath,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FlutterVelocityConstraint</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PlySymmetry</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w:t>
      </w:r>
      <w:r>
        <w:rPr>
          <w:rFonts w:ascii="Consolas" w:hAnsi="Consolas" w:cs="Courier New"/>
          <w:color w:val="2B91AF"/>
          <w:sz w:val="18"/>
          <w:szCs w:val="18"/>
        </w:rPr>
        <w:t>Penalty</w:t>
      </w:r>
      <w:r>
        <w:rPr>
          <w:rFonts w:ascii="Consolas" w:hAnsi="Consolas" w:cs="Courier New"/>
          <w:color w:val="000000"/>
          <w:sz w:val="18"/>
          <w:szCs w:val="18"/>
        </w:rPr>
        <w:t>)</w:t>
      </w:r>
    </w:p>
    <w:p w14:paraId="7FEE3C9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386.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.history[rounded_input] = result</w:t>
      </w:r>
    </w:p>
    <w:p w14:paraId="7197BBA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387. </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.cache[rounded_input] = result</w:t>
      </w:r>
    </w:p>
    <w:p w14:paraId="6507027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388.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result</w:t>
      </w:r>
    </w:p>
    <w:p w14:paraId="58F6280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389. </w:t>
      </w:r>
      <w:r>
        <w:rPr>
          <w:rFonts w:ascii="Consolas" w:hAnsi="Consolas" w:cs="Courier New"/>
          <w:color w:val="000000"/>
          <w:sz w:val="18"/>
          <w:szCs w:val="18"/>
        </w:rPr>
        <w:t xml:space="preserve">    </w:t>
      </w:r>
    </w:p>
    <w:p w14:paraId="766A997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390.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__str__(</w:t>
      </w:r>
      <w:r>
        <w:rPr>
          <w:rFonts w:ascii="Consolas" w:hAnsi="Consolas" w:cs="Courier New"/>
          <w:color w:val="0000FF"/>
          <w:sz w:val="18"/>
          <w:szCs w:val="18"/>
        </w:rPr>
        <w:t>self</w:t>
      </w:r>
      <w:r>
        <w:rPr>
          <w:rFonts w:ascii="Consolas" w:hAnsi="Consolas" w:cs="Courier New"/>
          <w:color w:val="000000"/>
          <w:sz w:val="18"/>
          <w:szCs w:val="18"/>
        </w:rPr>
        <w:t>) -&gt; str:</w:t>
      </w:r>
    </w:p>
    <w:p w14:paraId="728E4CE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391. </w:t>
      </w:r>
      <w:r>
        <w:rPr>
          <w:rFonts w:ascii="Consolas" w:hAnsi="Consolas" w:cs="Courier New"/>
          <w:color w:val="000000"/>
          <w:sz w:val="18"/>
          <w:szCs w:val="18"/>
        </w:rPr>
        <w:t xml:space="preserve">        s = f</w:t>
      </w:r>
      <w:r>
        <w:rPr>
          <w:rFonts w:ascii="Consolas" w:hAnsi="Consolas" w:cs="Courier New"/>
          <w:color w:val="A31515"/>
          <w:sz w:val="18"/>
          <w:szCs w:val="18"/>
        </w:rPr>
        <w:t>'Thickness Tolerance: {self.ThicknessTolerance}\n'</w:t>
      </w:r>
    </w:p>
    <w:p w14:paraId="5829690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392. </w:t>
      </w:r>
      <w:r>
        <w:rPr>
          <w:rFonts w:ascii="Consolas" w:hAnsi="Consolas" w:cs="Courier New"/>
          <w:color w:val="000000"/>
          <w:sz w:val="18"/>
          <w:szCs w:val="18"/>
        </w:rPr>
        <w:t xml:space="preserve">        s += f</w:t>
      </w:r>
      <w:r>
        <w:rPr>
          <w:rFonts w:ascii="Consolas" w:hAnsi="Consolas" w:cs="Courier New"/>
          <w:color w:val="A31515"/>
          <w:sz w:val="18"/>
          <w:szCs w:val="18"/>
        </w:rPr>
        <w:t>'Angle Tolerance: {self.AngleTolerance}\n'</w:t>
      </w:r>
    </w:p>
    <w:p w14:paraId="47AEF80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393. </w:t>
      </w:r>
      <w:r>
        <w:rPr>
          <w:rFonts w:ascii="Consolas" w:hAnsi="Consolas" w:cs="Courier New"/>
          <w:color w:val="000000"/>
          <w:sz w:val="18"/>
          <w:szCs w:val="18"/>
        </w:rPr>
        <w:t xml:space="preserve">        s += </w:t>
      </w:r>
      <w:r>
        <w:rPr>
          <w:rFonts w:ascii="Consolas" w:hAnsi="Consolas" w:cs="Courier New"/>
          <w:color w:val="A31515"/>
          <w:sz w:val="18"/>
          <w:szCs w:val="18"/>
        </w:rPr>
        <w:t>'\nCached Data:\n'</w:t>
      </w:r>
    </w:p>
    <w:p w14:paraId="1E6EE1A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394.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k, v </w:t>
      </w:r>
      <w:r>
        <w:rPr>
          <w:rFonts w:ascii="Consolas" w:hAnsi="Consolas" w:cs="Courier New"/>
          <w:color w:val="0000FF"/>
          <w:sz w:val="18"/>
          <w:szCs w:val="18"/>
        </w:rPr>
        <w:t>in</w:t>
      </w:r>
      <w:r>
        <w:rPr>
          <w:rFonts w:ascii="Consolas" w:hAnsi="Consolas" w:cs="Courier New"/>
          <w:color w:val="000000"/>
          <w:sz w:val="18"/>
          <w:szCs w:val="18"/>
        </w:rPr>
        <w:t xml:space="preserve"> </w:t>
      </w:r>
      <w:r>
        <w:rPr>
          <w:rFonts w:ascii="Consolas" w:hAnsi="Consolas" w:cs="Courier New"/>
          <w:color w:val="0000FF"/>
          <w:sz w:val="18"/>
          <w:szCs w:val="18"/>
        </w:rPr>
        <w:t>self</w:t>
      </w:r>
      <w:r>
        <w:rPr>
          <w:rFonts w:ascii="Consolas" w:hAnsi="Consolas" w:cs="Courier New"/>
          <w:color w:val="000000"/>
          <w:sz w:val="18"/>
          <w:szCs w:val="18"/>
        </w:rPr>
        <w:t>.cache.items():</w:t>
      </w:r>
    </w:p>
    <w:p w14:paraId="1ED31F0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395. </w:t>
      </w:r>
      <w:r>
        <w:rPr>
          <w:rFonts w:ascii="Consolas" w:hAnsi="Consolas" w:cs="Courier New"/>
          <w:color w:val="000000"/>
          <w:sz w:val="18"/>
          <w:szCs w:val="18"/>
        </w:rPr>
        <w:t xml:space="preserve">            s += f</w:t>
      </w:r>
      <w:r>
        <w:rPr>
          <w:rFonts w:ascii="Consolas" w:hAnsi="Consolas" w:cs="Courier New"/>
          <w:color w:val="A31515"/>
          <w:sz w:val="18"/>
          <w:szCs w:val="18"/>
        </w:rPr>
        <w:t>'x = {k} -&gt; f(x) = {v}\n'</w:t>
      </w:r>
    </w:p>
    <w:p w14:paraId="245A303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396.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s</w:t>
      </w:r>
    </w:p>
    <w:p w14:paraId="32F7FA8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397. </w:t>
      </w:r>
      <w:r>
        <w:rPr>
          <w:rFonts w:ascii="Consolas" w:hAnsi="Consolas" w:cs="Courier New"/>
          <w:color w:val="000000"/>
          <w:sz w:val="18"/>
          <w:szCs w:val="18"/>
        </w:rPr>
        <w:t xml:space="preserve">    </w:t>
      </w:r>
    </w:p>
    <w:p w14:paraId="6E5208D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398.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savecahce(</w:t>
      </w:r>
      <w:r>
        <w:rPr>
          <w:rFonts w:ascii="Consolas" w:hAnsi="Consolas" w:cs="Courier New"/>
          <w:color w:val="0000FF"/>
          <w:sz w:val="18"/>
          <w:szCs w:val="18"/>
        </w:rPr>
        <w:t>self</w:t>
      </w:r>
      <w:r>
        <w:rPr>
          <w:rFonts w:ascii="Consolas" w:hAnsi="Consolas" w:cs="Courier New"/>
          <w:color w:val="000000"/>
          <w:sz w:val="18"/>
          <w:szCs w:val="18"/>
        </w:rPr>
        <w:t xml:space="preserve">, file: str) -&gt; </w:t>
      </w:r>
      <w:r>
        <w:rPr>
          <w:rFonts w:ascii="Consolas" w:hAnsi="Consolas" w:cs="Courier New"/>
          <w:color w:val="0000FF"/>
          <w:sz w:val="18"/>
          <w:szCs w:val="18"/>
        </w:rPr>
        <w:t>None</w:t>
      </w:r>
      <w:r>
        <w:rPr>
          <w:rFonts w:ascii="Consolas" w:hAnsi="Consolas" w:cs="Courier New"/>
          <w:color w:val="000000"/>
          <w:sz w:val="18"/>
          <w:szCs w:val="18"/>
        </w:rPr>
        <w:t>:</w:t>
      </w:r>
    </w:p>
    <w:p w14:paraId="5C2B1CF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399. </w:t>
      </w:r>
      <w:r>
        <w:rPr>
          <w:rFonts w:ascii="Consolas" w:hAnsi="Consolas" w:cs="Courier New"/>
          <w:color w:val="000000"/>
          <w:sz w:val="18"/>
          <w:szCs w:val="18"/>
        </w:rPr>
        <w:t xml:space="preserve">        </w:t>
      </w:r>
      <w:r>
        <w:rPr>
          <w:rFonts w:ascii="Consolas" w:hAnsi="Consolas" w:cs="Courier New"/>
          <w:color w:val="0000FF"/>
          <w:sz w:val="18"/>
          <w:szCs w:val="18"/>
        </w:rPr>
        <w:t>assert</w:t>
      </w:r>
      <w:r>
        <w:rPr>
          <w:rFonts w:ascii="Consolas" w:hAnsi="Consolas" w:cs="Courier New"/>
          <w:color w:val="000000"/>
          <w:sz w:val="18"/>
          <w:szCs w:val="18"/>
        </w:rPr>
        <w:t xml:space="preserve"> file.endswith(</w:t>
      </w:r>
      <w:r>
        <w:rPr>
          <w:rFonts w:ascii="Consolas" w:hAnsi="Consolas" w:cs="Courier New"/>
          <w:color w:val="A31515"/>
          <w:sz w:val="18"/>
          <w:szCs w:val="18"/>
        </w:rPr>
        <w:t>'.xlsx'</w:t>
      </w:r>
      <w:r>
        <w:rPr>
          <w:rFonts w:ascii="Consolas" w:hAnsi="Consolas" w:cs="Courier New"/>
          <w:color w:val="000000"/>
          <w:sz w:val="18"/>
          <w:szCs w:val="18"/>
        </w:rPr>
        <w:t>), f</w:t>
      </w:r>
      <w:r>
        <w:rPr>
          <w:rFonts w:ascii="Consolas" w:hAnsi="Consolas" w:cs="Courier New"/>
          <w:color w:val="A31515"/>
          <w:sz w:val="18"/>
          <w:szCs w:val="18"/>
        </w:rPr>
        <w:t>'The file must be an .xlsx file not a .{file.split('</w:t>
      </w:r>
      <w:r>
        <w:rPr>
          <w:rFonts w:ascii="Consolas" w:hAnsi="Consolas" w:cs="Courier New"/>
          <w:color w:val="000000"/>
          <w:sz w:val="18"/>
          <w:szCs w:val="18"/>
        </w:rPr>
        <w:t>.</w:t>
      </w:r>
      <w:r>
        <w:rPr>
          <w:rFonts w:ascii="Consolas" w:hAnsi="Consolas" w:cs="Courier New"/>
          <w:color w:val="A31515"/>
          <w:sz w:val="18"/>
          <w:szCs w:val="18"/>
        </w:rPr>
        <w:t>')[1]} file'</w:t>
      </w:r>
    </w:p>
    <w:p w14:paraId="7D03145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400. </w:t>
      </w:r>
      <w:r>
        <w:rPr>
          <w:rFonts w:ascii="Consolas" w:hAnsi="Consolas" w:cs="Courier New"/>
          <w:color w:val="000000"/>
          <w:sz w:val="18"/>
          <w:szCs w:val="18"/>
        </w:rPr>
        <w:t xml:space="preserve">        </w:t>
      </w:r>
      <w:r>
        <w:rPr>
          <w:rFonts w:ascii="Consolas" w:hAnsi="Consolas" w:cs="Courier New"/>
          <w:color w:val="2B91AF"/>
          <w:sz w:val="18"/>
          <w:szCs w:val="18"/>
        </w:rPr>
        <w:t>Dataframe</w:t>
      </w:r>
      <w:r>
        <w:rPr>
          <w:rFonts w:ascii="Consolas" w:hAnsi="Consolas" w:cs="Courier New"/>
          <w:color w:val="000000"/>
          <w:sz w:val="18"/>
          <w:szCs w:val="18"/>
        </w:rPr>
        <w:t xml:space="preserve"> = pd.</w:t>
      </w:r>
      <w:r>
        <w:rPr>
          <w:rFonts w:ascii="Consolas" w:hAnsi="Consolas" w:cs="Courier New"/>
          <w:color w:val="2B91AF"/>
          <w:sz w:val="18"/>
          <w:szCs w:val="18"/>
        </w:rPr>
        <w:t>DataFrame</w:t>
      </w:r>
      <w:r>
        <w:rPr>
          <w:rFonts w:ascii="Consolas" w:hAnsi="Consolas" w:cs="Courier New"/>
          <w:color w:val="000000"/>
          <w:sz w:val="18"/>
          <w:szCs w:val="18"/>
        </w:rPr>
        <w:t>(list(</w:t>
      </w:r>
      <w:r>
        <w:rPr>
          <w:rFonts w:ascii="Consolas" w:hAnsi="Consolas" w:cs="Courier New"/>
          <w:color w:val="0000FF"/>
          <w:sz w:val="18"/>
          <w:szCs w:val="18"/>
        </w:rPr>
        <w:t>self</w:t>
      </w:r>
      <w:r>
        <w:rPr>
          <w:rFonts w:ascii="Consolas" w:hAnsi="Consolas" w:cs="Courier New"/>
          <w:color w:val="000000"/>
          <w:sz w:val="18"/>
          <w:szCs w:val="18"/>
        </w:rPr>
        <w:t>.cache.items()), columns = [</w:t>
      </w:r>
      <w:r>
        <w:rPr>
          <w:rFonts w:ascii="Consolas" w:hAnsi="Consolas" w:cs="Courier New"/>
          <w:color w:val="A31515"/>
          <w:sz w:val="18"/>
          <w:szCs w:val="18"/>
        </w:rPr>
        <w:t>'Input Vector'</w:t>
      </w:r>
      <w:r>
        <w:rPr>
          <w:rFonts w:ascii="Consolas" w:hAnsi="Consolas" w:cs="Courier New"/>
          <w:color w:val="000000"/>
          <w:sz w:val="18"/>
          <w:szCs w:val="18"/>
        </w:rPr>
        <w:t xml:space="preserve">, </w:t>
      </w:r>
      <w:r>
        <w:rPr>
          <w:rFonts w:ascii="Consolas" w:hAnsi="Consolas" w:cs="Courier New"/>
          <w:color w:val="A31515"/>
          <w:sz w:val="18"/>
          <w:szCs w:val="18"/>
        </w:rPr>
        <w:t>'Function Value'</w:t>
      </w:r>
      <w:r>
        <w:rPr>
          <w:rFonts w:ascii="Consolas" w:hAnsi="Consolas" w:cs="Courier New"/>
          <w:color w:val="000000"/>
          <w:sz w:val="18"/>
          <w:szCs w:val="18"/>
        </w:rPr>
        <w:t>])</w:t>
      </w:r>
    </w:p>
    <w:p w14:paraId="7A30E51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401. </w:t>
      </w:r>
      <w:r>
        <w:rPr>
          <w:rFonts w:ascii="Consolas" w:hAnsi="Consolas" w:cs="Courier New"/>
          <w:color w:val="000000"/>
          <w:sz w:val="18"/>
          <w:szCs w:val="18"/>
        </w:rPr>
        <w:t xml:space="preserve">        </w:t>
      </w:r>
      <w:r>
        <w:rPr>
          <w:rFonts w:ascii="Consolas" w:hAnsi="Consolas" w:cs="Courier New"/>
          <w:color w:val="2B91AF"/>
          <w:sz w:val="18"/>
          <w:szCs w:val="18"/>
        </w:rPr>
        <w:t>Dataframe</w:t>
      </w:r>
      <w:r>
        <w:rPr>
          <w:rFonts w:ascii="Consolas" w:hAnsi="Consolas" w:cs="Courier New"/>
          <w:color w:val="000000"/>
          <w:sz w:val="18"/>
          <w:szCs w:val="18"/>
        </w:rPr>
        <w:t>.to_excel(file)</w:t>
      </w:r>
    </w:p>
    <w:p w14:paraId="40D16AE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402. </w:t>
      </w:r>
      <w:r>
        <w:rPr>
          <w:rFonts w:ascii="Consolas" w:hAnsi="Consolas" w:cs="Courier New"/>
          <w:color w:val="000000"/>
          <w:sz w:val="18"/>
          <w:szCs w:val="18"/>
        </w:rPr>
        <w:t xml:space="preserve">        </w:t>
      </w:r>
      <w:r>
        <w:rPr>
          <w:rFonts w:ascii="Consolas" w:hAnsi="Consolas" w:cs="Courier New"/>
          <w:color w:val="0000FF"/>
          <w:sz w:val="18"/>
          <w:szCs w:val="18"/>
        </w:rPr>
        <w:t>return</w:t>
      </w:r>
    </w:p>
    <w:p w14:paraId="3CFF587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403. </w:t>
      </w:r>
      <w:r>
        <w:rPr>
          <w:rFonts w:ascii="Consolas" w:hAnsi="Consolas" w:cs="Courier New"/>
          <w:color w:val="000000"/>
          <w:sz w:val="18"/>
          <w:szCs w:val="18"/>
        </w:rPr>
        <w:t xml:space="preserve">    </w:t>
      </w:r>
    </w:p>
    <w:p w14:paraId="2AF1B5A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404.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savehistory(</w:t>
      </w:r>
      <w:r>
        <w:rPr>
          <w:rFonts w:ascii="Consolas" w:hAnsi="Consolas" w:cs="Courier New"/>
          <w:color w:val="0000FF"/>
          <w:sz w:val="18"/>
          <w:szCs w:val="18"/>
        </w:rPr>
        <w:t>self</w:t>
      </w:r>
      <w:r>
        <w:rPr>
          <w:rFonts w:ascii="Consolas" w:hAnsi="Consolas" w:cs="Courier New"/>
          <w:color w:val="000000"/>
          <w:sz w:val="18"/>
          <w:szCs w:val="18"/>
        </w:rPr>
        <w:t xml:space="preserve">, file: str) -&gt; </w:t>
      </w:r>
      <w:r>
        <w:rPr>
          <w:rFonts w:ascii="Consolas" w:hAnsi="Consolas" w:cs="Courier New"/>
          <w:color w:val="0000FF"/>
          <w:sz w:val="18"/>
          <w:szCs w:val="18"/>
        </w:rPr>
        <w:t>None</w:t>
      </w:r>
      <w:r>
        <w:rPr>
          <w:rFonts w:ascii="Consolas" w:hAnsi="Consolas" w:cs="Courier New"/>
          <w:color w:val="000000"/>
          <w:sz w:val="18"/>
          <w:szCs w:val="18"/>
        </w:rPr>
        <w:t>:</w:t>
      </w:r>
    </w:p>
    <w:p w14:paraId="15D3B5F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405. </w:t>
      </w:r>
      <w:r>
        <w:rPr>
          <w:rFonts w:ascii="Consolas" w:hAnsi="Consolas" w:cs="Courier New"/>
          <w:color w:val="000000"/>
          <w:sz w:val="18"/>
          <w:szCs w:val="18"/>
        </w:rPr>
        <w:t xml:space="preserve">        </w:t>
      </w:r>
      <w:r>
        <w:rPr>
          <w:rFonts w:ascii="Consolas" w:hAnsi="Consolas" w:cs="Courier New"/>
          <w:color w:val="0000FF"/>
          <w:sz w:val="18"/>
          <w:szCs w:val="18"/>
        </w:rPr>
        <w:t>assert</w:t>
      </w:r>
      <w:r>
        <w:rPr>
          <w:rFonts w:ascii="Consolas" w:hAnsi="Consolas" w:cs="Courier New"/>
          <w:color w:val="000000"/>
          <w:sz w:val="18"/>
          <w:szCs w:val="18"/>
        </w:rPr>
        <w:t xml:space="preserve"> file.endswith(</w:t>
      </w:r>
      <w:r>
        <w:rPr>
          <w:rFonts w:ascii="Consolas" w:hAnsi="Consolas" w:cs="Courier New"/>
          <w:color w:val="A31515"/>
          <w:sz w:val="18"/>
          <w:szCs w:val="18"/>
        </w:rPr>
        <w:t>'.xlsx'</w:t>
      </w:r>
      <w:r>
        <w:rPr>
          <w:rFonts w:ascii="Consolas" w:hAnsi="Consolas" w:cs="Courier New"/>
          <w:color w:val="000000"/>
          <w:sz w:val="18"/>
          <w:szCs w:val="18"/>
        </w:rPr>
        <w:t>), f</w:t>
      </w:r>
      <w:r>
        <w:rPr>
          <w:rFonts w:ascii="Consolas" w:hAnsi="Consolas" w:cs="Courier New"/>
          <w:color w:val="A31515"/>
          <w:sz w:val="18"/>
          <w:szCs w:val="18"/>
        </w:rPr>
        <w:t>'The file must be an .xlsx file not a .{file.split('</w:t>
      </w:r>
      <w:r>
        <w:rPr>
          <w:rFonts w:ascii="Consolas" w:hAnsi="Consolas" w:cs="Courier New"/>
          <w:color w:val="000000"/>
          <w:sz w:val="18"/>
          <w:szCs w:val="18"/>
        </w:rPr>
        <w:t>.</w:t>
      </w:r>
      <w:r>
        <w:rPr>
          <w:rFonts w:ascii="Consolas" w:hAnsi="Consolas" w:cs="Courier New"/>
          <w:color w:val="A31515"/>
          <w:sz w:val="18"/>
          <w:szCs w:val="18"/>
        </w:rPr>
        <w:t>')[1]} file'</w:t>
      </w:r>
    </w:p>
    <w:p w14:paraId="75F9ACA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406. </w:t>
      </w:r>
      <w:r>
        <w:rPr>
          <w:rFonts w:ascii="Consolas" w:hAnsi="Consolas" w:cs="Courier New"/>
          <w:color w:val="000000"/>
          <w:sz w:val="18"/>
          <w:szCs w:val="18"/>
        </w:rPr>
        <w:t xml:space="preserve">        </w:t>
      </w:r>
      <w:r>
        <w:rPr>
          <w:rFonts w:ascii="Consolas" w:hAnsi="Consolas" w:cs="Courier New"/>
          <w:color w:val="2B91AF"/>
          <w:sz w:val="18"/>
          <w:szCs w:val="18"/>
        </w:rPr>
        <w:t>Dataframe</w:t>
      </w:r>
      <w:r>
        <w:rPr>
          <w:rFonts w:ascii="Consolas" w:hAnsi="Consolas" w:cs="Courier New"/>
          <w:color w:val="000000"/>
          <w:sz w:val="18"/>
          <w:szCs w:val="18"/>
        </w:rPr>
        <w:t xml:space="preserve"> = pd.</w:t>
      </w:r>
      <w:r>
        <w:rPr>
          <w:rFonts w:ascii="Consolas" w:hAnsi="Consolas" w:cs="Courier New"/>
          <w:color w:val="2B91AF"/>
          <w:sz w:val="18"/>
          <w:szCs w:val="18"/>
        </w:rPr>
        <w:t>DataFrame</w:t>
      </w:r>
      <w:r>
        <w:rPr>
          <w:rFonts w:ascii="Consolas" w:hAnsi="Consolas" w:cs="Courier New"/>
          <w:color w:val="000000"/>
          <w:sz w:val="18"/>
          <w:szCs w:val="18"/>
        </w:rPr>
        <w:t>(list(</w:t>
      </w:r>
      <w:r>
        <w:rPr>
          <w:rFonts w:ascii="Consolas" w:hAnsi="Consolas" w:cs="Courier New"/>
          <w:color w:val="0000FF"/>
          <w:sz w:val="18"/>
          <w:szCs w:val="18"/>
        </w:rPr>
        <w:t>self</w:t>
      </w:r>
      <w:r>
        <w:rPr>
          <w:rFonts w:ascii="Consolas" w:hAnsi="Consolas" w:cs="Courier New"/>
          <w:color w:val="000000"/>
          <w:sz w:val="18"/>
          <w:szCs w:val="18"/>
        </w:rPr>
        <w:t>.history.items()), columns = [</w:t>
      </w:r>
      <w:r>
        <w:rPr>
          <w:rFonts w:ascii="Consolas" w:hAnsi="Consolas" w:cs="Courier New"/>
          <w:color w:val="A31515"/>
          <w:sz w:val="18"/>
          <w:szCs w:val="18"/>
        </w:rPr>
        <w:t>'Input Vector'</w:t>
      </w:r>
      <w:r>
        <w:rPr>
          <w:rFonts w:ascii="Consolas" w:hAnsi="Consolas" w:cs="Courier New"/>
          <w:color w:val="000000"/>
          <w:sz w:val="18"/>
          <w:szCs w:val="18"/>
        </w:rPr>
        <w:t xml:space="preserve">, </w:t>
      </w:r>
      <w:r>
        <w:rPr>
          <w:rFonts w:ascii="Consolas" w:hAnsi="Consolas" w:cs="Courier New"/>
          <w:color w:val="A31515"/>
          <w:sz w:val="18"/>
          <w:szCs w:val="18"/>
        </w:rPr>
        <w:t>'Function Value'</w:t>
      </w:r>
      <w:r>
        <w:rPr>
          <w:rFonts w:ascii="Consolas" w:hAnsi="Consolas" w:cs="Courier New"/>
          <w:color w:val="000000"/>
          <w:sz w:val="18"/>
          <w:szCs w:val="18"/>
        </w:rPr>
        <w:t>])</w:t>
      </w:r>
    </w:p>
    <w:p w14:paraId="0662A67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407. </w:t>
      </w:r>
      <w:r>
        <w:rPr>
          <w:rFonts w:ascii="Consolas" w:hAnsi="Consolas" w:cs="Courier New"/>
          <w:color w:val="000000"/>
          <w:sz w:val="18"/>
          <w:szCs w:val="18"/>
        </w:rPr>
        <w:t xml:space="preserve">        </w:t>
      </w:r>
      <w:r>
        <w:rPr>
          <w:rFonts w:ascii="Consolas" w:hAnsi="Consolas" w:cs="Courier New"/>
          <w:color w:val="2B91AF"/>
          <w:sz w:val="18"/>
          <w:szCs w:val="18"/>
        </w:rPr>
        <w:t>Dataframe</w:t>
      </w:r>
      <w:r>
        <w:rPr>
          <w:rFonts w:ascii="Consolas" w:hAnsi="Consolas" w:cs="Courier New"/>
          <w:color w:val="000000"/>
          <w:sz w:val="18"/>
          <w:szCs w:val="18"/>
        </w:rPr>
        <w:t>.to_excel(file)</w:t>
      </w:r>
    </w:p>
    <w:p w14:paraId="1199FF6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408. </w:t>
      </w:r>
      <w:r>
        <w:rPr>
          <w:rFonts w:ascii="Consolas" w:hAnsi="Consolas" w:cs="Courier New"/>
          <w:color w:val="000000"/>
          <w:sz w:val="18"/>
          <w:szCs w:val="18"/>
        </w:rPr>
        <w:t xml:space="preserve">        </w:t>
      </w:r>
      <w:r>
        <w:rPr>
          <w:rFonts w:ascii="Consolas" w:hAnsi="Consolas" w:cs="Courier New"/>
          <w:color w:val="0000FF"/>
          <w:sz w:val="18"/>
          <w:szCs w:val="18"/>
        </w:rPr>
        <w:t>return</w:t>
      </w:r>
    </w:p>
    <w:p w14:paraId="5BE8AF4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409. </w:t>
      </w:r>
      <w:r>
        <w:rPr>
          <w:rFonts w:ascii="Consolas" w:hAnsi="Consolas" w:cs="Courier New"/>
          <w:color w:val="000000"/>
          <w:sz w:val="18"/>
          <w:szCs w:val="18"/>
        </w:rPr>
        <w:t> </w:t>
      </w:r>
    </w:p>
    <w:p w14:paraId="0899C10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410. </w:t>
      </w:r>
      <w:r>
        <w:rPr>
          <w:rFonts w:ascii="Consolas" w:hAnsi="Consolas" w:cs="Courier New"/>
          <w:color w:val="008000"/>
          <w:sz w:val="18"/>
          <w:szCs w:val="18"/>
        </w:rPr>
        <w:t># -------- Functions --------------</w:t>
      </w:r>
    </w:p>
    <w:p w14:paraId="0D8E781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411. </w:t>
      </w:r>
      <w:r>
        <w:rPr>
          <w:rFonts w:ascii="Consolas" w:hAnsi="Consolas" w:cs="Courier New"/>
          <w:color w:val="0000FF"/>
          <w:sz w:val="18"/>
          <w:szCs w:val="18"/>
        </w:rPr>
        <w:t>def</w:t>
      </w:r>
      <w:r>
        <w:rPr>
          <w:rFonts w:ascii="Consolas" w:hAnsi="Consolas" w:cs="Courier New"/>
          <w:color w:val="000000"/>
          <w:sz w:val="18"/>
          <w:szCs w:val="18"/>
        </w:rPr>
        <w:t xml:space="preserve"> </w:t>
      </w:r>
      <w:r>
        <w:rPr>
          <w:rFonts w:ascii="Consolas" w:hAnsi="Consolas" w:cs="Courier New"/>
          <w:color w:val="2B91AF"/>
          <w:sz w:val="18"/>
          <w:szCs w:val="18"/>
        </w:rPr>
        <w:t>ReadFem</w:t>
      </w:r>
      <w:r>
        <w:rPr>
          <w:rFonts w:ascii="Consolas" w:hAnsi="Consolas" w:cs="Courier New"/>
          <w:color w:val="000000"/>
          <w:sz w:val="18"/>
          <w:szCs w:val="18"/>
        </w:rPr>
        <w:t xml:space="preserve">(inputfile: str) -&gt; </w:t>
      </w:r>
      <w:r>
        <w:rPr>
          <w:rFonts w:ascii="Consolas" w:hAnsi="Consolas" w:cs="Courier New"/>
          <w:color w:val="2B91AF"/>
          <w:sz w:val="18"/>
          <w:szCs w:val="18"/>
        </w:rPr>
        <w:t>Tuple</w:t>
      </w:r>
      <w:r>
        <w:rPr>
          <w:rFonts w:ascii="Consolas" w:hAnsi="Consolas" w:cs="Courier New"/>
          <w:color w:val="000000"/>
          <w:sz w:val="18"/>
          <w:szCs w:val="18"/>
        </w:rPr>
        <w:t>[</w:t>
      </w:r>
      <w:r>
        <w:rPr>
          <w:rFonts w:ascii="Consolas" w:hAnsi="Consolas" w:cs="Courier New"/>
          <w:color w:val="2B91AF"/>
          <w:sz w:val="18"/>
          <w:szCs w:val="18"/>
        </w:rPr>
        <w:t>List</w:t>
      </w:r>
      <w:r>
        <w:rPr>
          <w:rFonts w:ascii="Consolas" w:hAnsi="Consolas" w:cs="Courier New"/>
          <w:color w:val="000000"/>
          <w:sz w:val="18"/>
          <w:szCs w:val="18"/>
        </w:rPr>
        <w:t xml:space="preserve">[PCOMP], </w:t>
      </w:r>
      <w:r>
        <w:rPr>
          <w:rFonts w:ascii="Consolas" w:hAnsi="Consolas" w:cs="Courier New"/>
          <w:color w:val="2B91AF"/>
          <w:sz w:val="18"/>
          <w:szCs w:val="18"/>
        </w:rPr>
        <w:t>List</w:t>
      </w:r>
      <w:r>
        <w:rPr>
          <w:rFonts w:ascii="Consolas" w:hAnsi="Consolas" w:cs="Courier New"/>
          <w:color w:val="000000"/>
          <w:sz w:val="18"/>
          <w:szCs w:val="18"/>
        </w:rPr>
        <w:t>[MAT8]]:</w:t>
      </w:r>
    </w:p>
    <w:p w14:paraId="2DA1E8B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412. </w:t>
      </w:r>
      <w:r>
        <w:rPr>
          <w:rFonts w:ascii="Consolas" w:hAnsi="Consolas" w:cs="Courier New"/>
          <w:color w:val="000000"/>
          <w:sz w:val="18"/>
          <w:szCs w:val="18"/>
        </w:rPr>
        <w:t xml:space="preserve">    </w:t>
      </w:r>
      <w:r>
        <w:rPr>
          <w:rFonts w:ascii="Consolas" w:hAnsi="Consolas" w:cs="Courier New"/>
          <w:color w:val="A31515"/>
          <w:sz w:val="18"/>
          <w:szCs w:val="18"/>
        </w:rPr>
        <w:t>'''This funciton reads a .fem optistruct iinput file and detects any PCOMP and any MAT8 entries. This function assumes that PCOMP refers exlusively to MAT8 material types.</w:t>
      </w:r>
    </w:p>
    <w:p w14:paraId="37689C1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413. </w:t>
      </w:r>
      <w:r>
        <w:rPr>
          <w:rFonts w:ascii="Consolas" w:hAnsi="Consolas" w:cs="Courier New"/>
          <w:color w:val="A31515"/>
          <w:sz w:val="18"/>
          <w:szCs w:val="18"/>
        </w:rPr>
        <w:t xml:space="preserve">     ### Parameters:</w:t>
      </w:r>
    </w:p>
    <w:p w14:paraId="4338739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414. </w:t>
      </w:r>
      <w:r>
        <w:rPr>
          <w:rFonts w:ascii="Consolas" w:hAnsi="Consolas" w:cs="Courier New"/>
          <w:color w:val="A31515"/>
          <w:sz w:val="18"/>
          <w:szCs w:val="18"/>
        </w:rPr>
        <w:t xml:space="preserve">     - inputfile: a file path to a .fem file given as a string</w:t>
      </w:r>
    </w:p>
    <w:p w14:paraId="67B68CB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415. </w:t>
      </w:r>
      <w:r>
        <w:rPr>
          <w:rFonts w:ascii="Consolas" w:hAnsi="Consolas" w:cs="Courier New"/>
          <w:color w:val="A31515"/>
          <w:sz w:val="18"/>
          <w:szCs w:val="18"/>
        </w:rPr>
        <w:t xml:space="preserve">     ### Returns:</w:t>
      </w:r>
    </w:p>
    <w:p w14:paraId="614233A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416. </w:t>
      </w:r>
      <w:r>
        <w:rPr>
          <w:rFonts w:ascii="Consolas" w:hAnsi="Consolas" w:cs="Courier New"/>
          <w:color w:val="A31515"/>
          <w:sz w:val="18"/>
          <w:szCs w:val="18"/>
        </w:rPr>
        <w:t xml:space="preserve">     - A List of PCOMP objects</w:t>
      </w:r>
    </w:p>
    <w:p w14:paraId="43C49DA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417. </w:t>
      </w:r>
      <w:r>
        <w:rPr>
          <w:rFonts w:ascii="Consolas" w:hAnsi="Consolas" w:cs="Courier New"/>
          <w:color w:val="A31515"/>
          <w:sz w:val="18"/>
          <w:szCs w:val="18"/>
        </w:rPr>
        <w:t xml:space="preserve">     - A list of MAT8 objects '''</w:t>
      </w:r>
    </w:p>
    <w:p w14:paraId="68E1FA6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418.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readply(</w:t>
      </w:r>
      <w:r>
        <w:rPr>
          <w:rFonts w:ascii="Consolas" w:hAnsi="Consolas" w:cs="Courier New"/>
          <w:color w:val="2B91AF"/>
          <w:sz w:val="18"/>
          <w:szCs w:val="18"/>
        </w:rPr>
        <w:t>PlyIndex</w:t>
      </w:r>
      <w:r>
        <w:rPr>
          <w:rFonts w:ascii="Consolas" w:hAnsi="Consolas" w:cs="Courier New"/>
          <w:color w:val="000000"/>
          <w:sz w:val="18"/>
          <w:szCs w:val="18"/>
        </w:rPr>
        <w:t xml:space="preserve">: </w:t>
      </w:r>
      <w:r>
        <w:rPr>
          <w:rFonts w:ascii="Consolas" w:hAnsi="Consolas" w:cs="Courier New"/>
          <w:color w:val="0000FF"/>
          <w:sz w:val="18"/>
          <w:szCs w:val="18"/>
        </w:rPr>
        <w:t>int</w:t>
      </w:r>
      <w:r>
        <w:rPr>
          <w:rFonts w:ascii="Consolas" w:hAnsi="Consolas" w:cs="Courier New"/>
          <w:color w:val="000000"/>
          <w:sz w:val="18"/>
          <w:szCs w:val="18"/>
        </w:rPr>
        <w:t xml:space="preserve">, input: </w:t>
      </w:r>
      <w:r>
        <w:rPr>
          <w:rFonts w:ascii="Consolas" w:hAnsi="Consolas" w:cs="Courier New"/>
          <w:color w:val="2B91AF"/>
          <w:sz w:val="18"/>
          <w:szCs w:val="18"/>
        </w:rPr>
        <w:t>List</w:t>
      </w:r>
      <w:r>
        <w:rPr>
          <w:rFonts w:ascii="Consolas" w:hAnsi="Consolas" w:cs="Courier New"/>
          <w:color w:val="000000"/>
          <w:sz w:val="18"/>
          <w:szCs w:val="18"/>
        </w:rPr>
        <w:t xml:space="preserve">[str]) -&gt; </w:t>
      </w:r>
      <w:r>
        <w:rPr>
          <w:rFonts w:ascii="Consolas" w:hAnsi="Consolas" w:cs="Courier New"/>
          <w:color w:val="2B91AF"/>
          <w:sz w:val="18"/>
          <w:szCs w:val="18"/>
        </w:rPr>
        <w:t>Ply</w:t>
      </w:r>
      <w:r>
        <w:rPr>
          <w:rFonts w:ascii="Consolas" w:hAnsi="Consolas" w:cs="Courier New"/>
          <w:color w:val="000000"/>
          <w:sz w:val="18"/>
          <w:szCs w:val="18"/>
        </w:rPr>
        <w:t>:</w:t>
      </w:r>
    </w:p>
    <w:p w14:paraId="404FDAE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419. </w:t>
      </w:r>
      <w:r>
        <w:rPr>
          <w:rFonts w:ascii="Consolas" w:hAnsi="Consolas" w:cs="Courier New"/>
          <w:color w:val="000000"/>
          <w:sz w:val="18"/>
          <w:szCs w:val="18"/>
        </w:rPr>
        <w:t xml:space="preserve">        </w:t>
      </w:r>
      <w:r>
        <w:rPr>
          <w:rFonts w:ascii="Consolas" w:hAnsi="Consolas" w:cs="Courier New"/>
          <w:color w:val="2B91AF"/>
          <w:sz w:val="18"/>
          <w:szCs w:val="18"/>
        </w:rPr>
        <w:t>Mid</w:t>
      </w:r>
      <w:r>
        <w:rPr>
          <w:rFonts w:ascii="Consolas" w:hAnsi="Consolas" w:cs="Courier New"/>
          <w:color w:val="000000"/>
          <w:sz w:val="18"/>
          <w:szCs w:val="18"/>
        </w:rPr>
        <w:t xml:space="preserve"> = </w:t>
      </w:r>
      <w:r>
        <w:rPr>
          <w:rFonts w:ascii="Consolas" w:hAnsi="Consolas" w:cs="Courier New"/>
          <w:color w:val="0000FF"/>
          <w:sz w:val="18"/>
          <w:szCs w:val="18"/>
        </w:rPr>
        <w:t>int</w:t>
      </w:r>
      <w:r>
        <w:rPr>
          <w:rFonts w:ascii="Consolas" w:hAnsi="Consolas" w:cs="Courier New"/>
          <w:color w:val="000000"/>
          <w:sz w:val="18"/>
          <w:szCs w:val="18"/>
        </w:rPr>
        <w:t>(input[</w:t>
      </w:r>
      <w:r>
        <w:rPr>
          <w:rFonts w:ascii="Consolas" w:hAnsi="Consolas" w:cs="Courier New"/>
          <w:color w:val="006666"/>
          <w:sz w:val="18"/>
          <w:szCs w:val="18"/>
        </w:rPr>
        <w:t>0</w:t>
      </w:r>
      <w:r>
        <w:rPr>
          <w:rFonts w:ascii="Consolas" w:hAnsi="Consolas" w:cs="Courier New"/>
          <w:color w:val="000000"/>
          <w:sz w:val="18"/>
          <w:szCs w:val="18"/>
        </w:rPr>
        <w:t>])</w:t>
      </w:r>
    </w:p>
    <w:p w14:paraId="528D53B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420. </w:t>
      </w:r>
      <w:r>
        <w:rPr>
          <w:rFonts w:ascii="Consolas" w:hAnsi="Consolas" w:cs="Courier New"/>
          <w:color w:val="000000"/>
          <w:sz w:val="18"/>
          <w:szCs w:val="18"/>
        </w:rPr>
        <w:t xml:space="preserve">        </w:t>
      </w:r>
      <w:r>
        <w:rPr>
          <w:rFonts w:ascii="Consolas" w:hAnsi="Consolas" w:cs="Courier New"/>
          <w:color w:val="2B91AF"/>
          <w:sz w:val="18"/>
          <w:szCs w:val="18"/>
        </w:rPr>
        <w:t>Thickness</w:t>
      </w:r>
      <w:r>
        <w:rPr>
          <w:rFonts w:ascii="Consolas" w:hAnsi="Consolas" w:cs="Courier New"/>
          <w:color w:val="000000"/>
          <w:sz w:val="18"/>
          <w:szCs w:val="18"/>
        </w:rPr>
        <w:t xml:space="preserve"> = </w:t>
      </w:r>
      <w:r>
        <w:rPr>
          <w:rFonts w:ascii="Consolas" w:hAnsi="Consolas" w:cs="Courier New"/>
          <w:color w:val="0000FF"/>
          <w:sz w:val="18"/>
          <w:szCs w:val="18"/>
        </w:rPr>
        <w:t>float</w:t>
      </w:r>
      <w:r>
        <w:rPr>
          <w:rFonts w:ascii="Consolas" w:hAnsi="Consolas" w:cs="Courier New"/>
          <w:color w:val="000000"/>
          <w:sz w:val="18"/>
          <w:szCs w:val="18"/>
        </w:rPr>
        <w:t>(input[</w:t>
      </w:r>
      <w:r>
        <w:rPr>
          <w:rFonts w:ascii="Consolas" w:hAnsi="Consolas" w:cs="Courier New"/>
          <w:color w:val="006666"/>
          <w:sz w:val="18"/>
          <w:szCs w:val="18"/>
        </w:rPr>
        <w:t>1</w:t>
      </w:r>
      <w:r>
        <w:rPr>
          <w:rFonts w:ascii="Consolas" w:hAnsi="Consolas" w:cs="Courier New"/>
          <w:color w:val="000000"/>
          <w:sz w:val="18"/>
          <w:szCs w:val="18"/>
        </w:rPr>
        <w:t>])</w:t>
      </w:r>
    </w:p>
    <w:p w14:paraId="12D25D9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421. </w:t>
      </w:r>
      <w:r>
        <w:rPr>
          <w:rFonts w:ascii="Consolas" w:hAnsi="Consolas" w:cs="Courier New"/>
          <w:color w:val="000000"/>
          <w:sz w:val="18"/>
          <w:szCs w:val="18"/>
        </w:rPr>
        <w:t xml:space="preserve">        </w:t>
      </w:r>
      <w:r>
        <w:rPr>
          <w:rFonts w:ascii="Consolas" w:hAnsi="Consolas" w:cs="Courier New"/>
          <w:color w:val="2B91AF"/>
          <w:sz w:val="18"/>
          <w:szCs w:val="18"/>
        </w:rPr>
        <w:t>Theta</w:t>
      </w:r>
      <w:r>
        <w:rPr>
          <w:rFonts w:ascii="Consolas" w:hAnsi="Consolas" w:cs="Courier New"/>
          <w:color w:val="000000"/>
          <w:sz w:val="18"/>
          <w:szCs w:val="18"/>
        </w:rPr>
        <w:t xml:space="preserve"> = </w:t>
      </w:r>
      <w:r>
        <w:rPr>
          <w:rFonts w:ascii="Consolas" w:hAnsi="Consolas" w:cs="Courier New"/>
          <w:color w:val="0000FF"/>
          <w:sz w:val="18"/>
          <w:szCs w:val="18"/>
        </w:rPr>
        <w:t>float</w:t>
      </w:r>
      <w:r>
        <w:rPr>
          <w:rFonts w:ascii="Consolas" w:hAnsi="Consolas" w:cs="Courier New"/>
          <w:color w:val="000000"/>
          <w:sz w:val="18"/>
          <w:szCs w:val="18"/>
        </w:rPr>
        <w:t>(input[</w:t>
      </w:r>
      <w:r>
        <w:rPr>
          <w:rFonts w:ascii="Consolas" w:hAnsi="Consolas" w:cs="Courier New"/>
          <w:color w:val="006666"/>
          <w:sz w:val="18"/>
          <w:szCs w:val="18"/>
        </w:rPr>
        <w:t>2</w:t>
      </w:r>
      <w:r>
        <w:rPr>
          <w:rFonts w:ascii="Consolas" w:hAnsi="Consolas" w:cs="Courier New"/>
          <w:color w:val="000000"/>
          <w:sz w:val="18"/>
          <w:szCs w:val="18"/>
        </w:rPr>
        <w:t>])</w:t>
      </w:r>
    </w:p>
    <w:p w14:paraId="2B5E35B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422.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w:t>
      </w:r>
      <w:r>
        <w:rPr>
          <w:rFonts w:ascii="Consolas" w:hAnsi="Consolas" w:cs="Courier New"/>
          <w:color w:val="2B91AF"/>
          <w:sz w:val="18"/>
          <w:szCs w:val="18"/>
        </w:rPr>
        <w:t>Ply</w:t>
      </w:r>
      <w:r>
        <w:rPr>
          <w:rFonts w:ascii="Consolas" w:hAnsi="Consolas" w:cs="Courier New"/>
          <w:color w:val="000000"/>
          <w:sz w:val="18"/>
          <w:szCs w:val="18"/>
        </w:rPr>
        <w:t>(</w:t>
      </w:r>
      <w:r>
        <w:rPr>
          <w:rFonts w:ascii="Consolas" w:hAnsi="Consolas" w:cs="Courier New"/>
          <w:color w:val="2B91AF"/>
          <w:sz w:val="18"/>
          <w:szCs w:val="18"/>
        </w:rPr>
        <w:t>PlyIndex</w:t>
      </w:r>
      <w:r>
        <w:rPr>
          <w:rFonts w:ascii="Consolas" w:hAnsi="Consolas" w:cs="Courier New"/>
          <w:color w:val="000000"/>
          <w:sz w:val="18"/>
          <w:szCs w:val="18"/>
        </w:rPr>
        <w:t xml:space="preserve">, </w:t>
      </w:r>
      <w:r>
        <w:rPr>
          <w:rFonts w:ascii="Consolas" w:hAnsi="Consolas" w:cs="Courier New"/>
          <w:color w:val="2B91AF"/>
          <w:sz w:val="18"/>
          <w:szCs w:val="18"/>
        </w:rPr>
        <w:t>Mid</w:t>
      </w:r>
      <w:r>
        <w:rPr>
          <w:rFonts w:ascii="Consolas" w:hAnsi="Consolas" w:cs="Courier New"/>
          <w:color w:val="000000"/>
          <w:sz w:val="18"/>
          <w:szCs w:val="18"/>
        </w:rPr>
        <w:t xml:space="preserve">, </w:t>
      </w:r>
      <w:r>
        <w:rPr>
          <w:rFonts w:ascii="Consolas" w:hAnsi="Consolas" w:cs="Courier New"/>
          <w:color w:val="2B91AF"/>
          <w:sz w:val="18"/>
          <w:szCs w:val="18"/>
        </w:rPr>
        <w:t>Thickness</w:t>
      </w:r>
      <w:r>
        <w:rPr>
          <w:rFonts w:ascii="Consolas" w:hAnsi="Consolas" w:cs="Courier New"/>
          <w:color w:val="000000"/>
          <w:sz w:val="18"/>
          <w:szCs w:val="18"/>
        </w:rPr>
        <w:t xml:space="preserve">, </w:t>
      </w:r>
      <w:r>
        <w:rPr>
          <w:rFonts w:ascii="Consolas" w:hAnsi="Consolas" w:cs="Courier New"/>
          <w:color w:val="2B91AF"/>
          <w:sz w:val="18"/>
          <w:szCs w:val="18"/>
        </w:rPr>
        <w:t>Theta</w:t>
      </w:r>
      <w:r>
        <w:rPr>
          <w:rFonts w:ascii="Consolas" w:hAnsi="Consolas" w:cs="Courier New"/>
          <w:color w:val="000000"/>
          <w:sz w:val="18"/>
          <w:szCs w:val="18"/>
        </w:rPr>
        <w:t>)</w:t>
      </w:r>
    </w:p>
    <w:p w14:paraId="583F739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423. </w:t>
      </w:r>
      <w:r>
        <w:rPr>
          <w:rFonts w:ascii="Consolas" w:hAnsi="Consolas" w:cs="Courier New"/>
          <w:color w:val="000000"/>
          <w:sz w:val="18"/>
          <w:szCs w:val="18"/>
        </w:rPr>
        <w:t xml:space="preserve">    </w:t>
      </w:r>
    </w:p>
    <w:p w14:paraId="1543287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424.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readPCOMP(</w:t>
      </w:r>
      <w:r>
        <w:rPr>
          <w:rFonts w:ascii="Consolas" w:hAnsi="Consolas" w:cs="Courier New"/>
          <w:color w:val="2B91AF"/>
          <w:sz w:val="18"/>
          <w:szCs w:val="18"/>
        </w:rPr>
        <w:t>StartIndex</w:t>
      </w:r>
      <w:r>
        <w:rPr>
          <w:rFonts w:ascii="Consolas" w:hAnsi="Consolas" w:cs="Courier New"/>
          <w:color w:val="000000"/>
          <w:sz w:val="18"/>
          <w:szCs w:val="18"/>
        </w:rPr>
        <w:t xml:space="preserve">: </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0000FF"/>
          <w:sz w:val="18"/>
          <w:szCs w:val="18"/>
        </w:rPr>
        <w:t>int</w:t>
      </w:r>
      <w:r>
        <w:rPr>
          <w:rFonts w:ascii="Consolas" w:hAnsi="Consolas" w:cs="Courier New"/>
          <w:color w:val="000000"/>
          <w:sz w:val="18"/>
          <w:szCs w:val="18"/>
        </w:rPr>
        <w:t xml:space="preserve">]) -&gt; </w:t>
      </w:r>
      <w:r>
        <w:rPr>
          <w:rFonts w:ascii="Consolas" w:hAnsi="Consolas" w:cs="Courier New"/>
          <w:color w:val="2B91AF"/>
          <w:sz w:val="18"/>
          <w:szCs w:val="18"/>
        </w:rPr>
        <w:t>List</w:t>
      </w:r>
      <w:r>
        <w:rPr>
          <w:rFonts w:ascii="Consolas" w:hAnsi="Consolas" w:cs="Courier New"/>
          <w:color w:val="000000"/>
          <w:sz w:val="18"/>
          <w:szCs w:val="18"/>
        </w:rPr>
        <w:t>[PCOMP]:</w:t>
      </w:r>
    </w:p>
    <w:p w14:paraId="4C748D0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425. </w:t>
      </w:r>
      <w:r>
        <w:rPr>
          <w:rFonts w:ascii="Consolas" w:hAnsi="Consolas" w:cs="Courier New"/>
          <w:color w:val="000000"/>
          <w:sz w:val="18"/>
          <w:szCs w:val="18"/>
        </w:rPr>
        <w:t xml:space="preserve">        numPCOMP = len(</w:t>
      </w:r>
      <w:r>
        <w:rPr>
          <w:rFonts w:ascii="Consolas" w:hAnsi="Consolas" w:cs="Courier New"/>
          <w:color w:val="2B91AF"/>
          <w:sz w:val="18"/>
          <w:szCs w:val="18"/>
        </w:rPr>
        <w:t>StartIndex</w:t>
      </w:r>
      <w:r>
        <w:rPr>
          <w:rFonts w:ascii="Consolas" w:hAnsi="Consolas" w:cs="Courier New"/>
          <w:color w:val="000000"/>
          <w:sz w:val="18"/>
          <w:szCs w:val="18"/>
        </w:rPr>
        <w:t>)</w:t>
      </w:r>
    </w:p>
    <w:p w14:paraId="2E528AE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426. </w:t>
      </w:r>
      <w:r>
        <w:rPr>
          <w:rFonts w:ascii="Consolas" w:hAnsi="Consolas" w:cs="Courier New"/>
          <w:color w:val="000000"/>
          <w:sz w:val="18"/>
          <w:szCs w:val="18"/>
        </w:rPr>
        <w:t xml:space="preserve">        </w:t>
      </w:r>
      <w:r>
        <w:rPr>
          <w:rFonts w:ascii="Consolas" w:hAnsi="Consolas" w:cs="Courier New"/>
          <w:color w:val="2B91AF"/>
          <w:sz w:val="18"/>
          <w:szCs w:val="18"/>
        </w:rPr>
        <w:t>EndIndex</w:t>
      </w:r>
      <w:r>
        <w:rPr>
          <w:rFonts w:ascii="Consolas" w:hAnsi="Consolas" w:cs="Courier New"/>
          <w:color w:val="000000"/>
          <w:sz w:val="18"/>
          <w:szCs w:val="18"/>
        </w:rPr>
        <w:t xml:space="preserve">: </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0000FF"/>
          <w:sz w:val="18"/>
          <w:szCs w:val="18"/>
        </w:rPr>
        <w:t>int</w:t>
      </w:r>
      <w:r>
        <w:rPr>
          <w:rFonts w:ascii="Consolas" w:hAnsi="Consolas" w:cs="Courier New"/>
          <w:color w:val="000000"/>
          <w:sz w:val="18"/>
          <w:szCs w:val="18"/>
        </w:rPr>
        <w:t>] = []</w:t>
      </w:r>
    </w:p>
    <w:p w14:paraId="2FA6849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427.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index </w:t>
      </w:r>
      <w:r>
        <w:rPr>
          <w:rFonts w:ascii="Consolas" w:hAnsi="Consolas" w:cs="Courier New"/>
          <w:color w:val="0000FF"/>
          <w:sz w:val="18"/>
          <w:szCs w:val="18"/>
        </w:rPr>
        <w:t>in</w:t>
      </w:r>
      <w:r>
        <w:rPr>
          <w:rFonts w:ascii="Consolas" w:hAnsi="Consolas" w:cs="Courier New"/>
          <w:color w:val="000000"/>
          <w:sz w:val="18"/>
          <w:szCs w:val="18"/>
        </w:rPr>
        <w:t xml:space="preserve"> </w:t>
      </w:r>
      <w:r>
        <w:rPr>
          <w:rFonts w:ascii="Consolas" w:hAnsi="Consolas" w:cs="Courier New"/>
          <w:color w:val="2B91AF"/>
          <w:sz w:val="18"/>
          <w:szCs w:val="18"/>
        </w:rPr>
        <w:t>StartIndex</w:t>
      </w:r>
      <w:r>
        <w:rPr>
          <w:rFonts w:ascii="Consolas" w:hAnsi="Consolas" w:cs="Courier New"/>
          <w:color w:val="000000"/>
          <w:sz w:val="18"/>
          <w:szCs w:val="18"/>
        </w:rPr>
        <w:t>:</w:t>
      </w:r>
    </w:p>
    <w:p w14:paraId="2239B78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428. </w:t>
      </w:r>
      <w:r>
        <w:rPr>
          <w:rFonts w:ascii="Consolas" w:hAnsi="Consolas" w:cs="Courier New"/>
          <w:color w:val="000000"/>
          <w:sz w:val="18"/>
          <w:szCs w:val="18"/>
        </w:rPr>
        <w:t xml:space="preserve">            i = </w:t>
      </w:r>
      <w:r>
        <w:rPr>
          <w:rFonts w:ascii="Consolas" w:hAnsi="Consolas" w:cs="Courier New"/>
          <w:color w:val="006666"/>
          <w:sz w:val="18"/>
          <w:szCs w:val="18"/>
        </w:rPr>
        <w:t>1</w:t>
      </w:r>
    </w:p>
    <w:p w14:paraId="1B4276A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429. </w:t>
      </w:r>
      <w:r>
        <w:rPr>
          <w:rFonts w:ascii="Consolas" w:hAnsi="Consolas" w:cs="Courier New"/>
          <w:color w:val="000000"/>
          <w:sz w:val="18"/>
          <w:szCs w:val="18"/>
        </w:rPr>
        <w:t xml:space="preserve">            </w:t>
      </w:r>
      <w:r>
        <w:rPr>
          <w:rFonts w:ascii="Consolas" w:hAnsi="Consolas" w:cs="Courier New"/>
          <w:color w:val="0000FF"/>
          <w:sz w:val="18"/>
          <w:szCs w:val="18"/>
        </w:rPr>
        <w:t>while</w:t>
      </w:r>
      <w:r>
        <w:rPr>
          <w:rFonts w:ascii="Consolas" w:hAnsi="Consolas" w:cs="Courier New"/>
          <w:color w:val="000000"/>
          <w:sz w:val="18"/>
          <w:szCs w:val="18"/>
        </w:rPr>
        <w:t xml:space="preserve"> lines[index + i].startswith(</w:t>
      </w:r>
      <w:r>
        <w:rPr>
          <w:rFonts w:ascii="Consolas" w:hAnsi="Consolas" w:cs="Courier New"/>
          <w:color w:val="A31515"/>
          <w:sz w:val="18"/>
          <w:szCs w:val="18"/>
        </w:rPr>
        <w:t>'+'</w:t>
      </w:r>
      <w:r>
        <w:rPr>
          <w:rFonts w:ascii="Consolas" w:hAnsi="Consolas" w:cs="Courier New"/>
          <w:color w:val="000000"/>
          <w:sz w:val="18"/>
          <w:szCs w:val="18"/>
        </w:rPr>
        <w:t>):</w:t>
      </w:r>
    </w:p>
    <w:p w14:paraId="5FCDEE5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430. </w:t>
      </w:r>
      <w:r>
        <w:rPr>
          <w:rFonts w:ascii="Consolas" w:hAnsi="Consolas" w:cs="Courier New"/>
          <w:color w:val="000000"/>
          <w:sz w:val="18"/>
          <w:szCs w:val="18"/>
        </w:rPr>
        <w:t xml:space="preserve">                i += </w:t>
      </w:r>
      <w:r>
        <w:rPr>
          <w:rFonts w:ascii="Consolas" w:hAnsi="Consolas" w:cs="Courier New"/>
          <w:color w:val="006666"/>
          <w:sz w:val="18"/>
          <w:szCs w:val="18"/>
        </w:rPr>
        <w:t>1</w:t>
      </w:r>
    </w:p>
    <w:p w14:paraId="7A3DFA2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431. </w:t>
      </w:r>
      <w:r>
        <w:rPr>
          <w:rFonts w:ascii="Consolas" w:hAnsi="Consolas" w:cs="Courier New"/>
          <w:color w:val="000000"/>
          <w:sz w:val="18"/>
          <w:szCs w:val="18"/>
        </w:rPr>
        <w:t xml:space="preserve">            </w:t>
      </w:r>
    </w:p>
    <w:p w14:paraId="36B306A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lastRenderedPageBreak/>
        <w:t xml:space="preserve">432. </w:t>
      </w:r>
      <w:r>
        <w:rPr>
          <w:rFonts w:ascii="Consolas" w:hAnsi="Consolas" w:cs="Courier New"/>
          <w:color w:val="000000"/>
          <w:sz w:val="18"/>
          <w:szCs w:val="18"/>
        </w:rPr>
        <w:t xml:space="preserve">            </w:t>
      </w:r>
      <w:r>
        <w:rPr>
          <w:rFonts w:ascii="Consolas" w:hAnsi="Consolas" w:cs="Courier New"/>
          <w:color w:val="2B91AF"/>
          <w:sz w:val="18"/>
          <w:szCs w:val="18"/>
        </w:rPr>
        <w:t>EndIndex</w:t>
      </w:r>
      <w:r>
        <w:rPr>
          <w:rFonts w:ascii="Consolas" w:hAnsi="Consolas" w:cs="Courier New"/>
          <w:color w:val="000000"/>
          <w:sz w:val="18"/>
          <w:szCs w:val="18"/>
        </w:rPr>
        <w:t>.append(index + i)</w:t>
      </w:r>
    </w:p>
    <w:p w14:paraId="0D1430E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433. </w:t>
      </w:r>
      <w:r>
        <w:rPr>
          <w:rFonts w:ascii="Consolas" w:hAnsi="Consolas" w:cs="Courier New"/>
          <w:color w:val="000000"/>
          <w:sz w:val="18"/>
          <w:szCs w:val="18"/>
        </w:rPr>
        <w:t> </w:t>
      </w:r>
    </w:p>
    <w:p w14:paraId="5AA5EDA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434. </w:t>
      </w:r>
      <w:r>
        <w:rPr>
          <w:rFonts w:ascii="Consolas" w:hAnsi="Consolas" w:cs="Courier New"/>
          <w:color w:val="000000"/>
          <w:sz w:val="18"/>
          <w:szCs w:val="18"/>
        </w:rPr>
        <w:t xml:space="preserve">        </w:t>
      </w:r>
      <w:r>
        <w:rPr>
          <w:rFonts w:ascii="Consolas" w:hAnsi="Consolas" w:cs="Courier New"/>
          <w:color w:val="2B91AF"/>
          <w:sz w:val="18"/>
          <w:szCs w:val="18"/>
        </w:rPr>
        <w:t>PCOMPs</w:t>
      </w:r>
      <w:r>
        <w:rPr>
          <w:rFonts w:ascii="Consolas" w:hAnsi="Consolas" w:cs="Courier New"/>
          <w:color w:val="000000"/>
          <w:sz w:val="18"/>
          <w:szCs w:val="18"/>
        </w:rPr>
        <w:t xml:space="preserve">: </w:t>
      </w:r>
      <w:r>
        <w:rPr>
          <w:rFonts w:ascii="Consolas" w:hAnsi="Consolas" w:cs="Courier New"/>
          <w:color w:val="2B91AF"/>
          <w:sz w:val="18"/>
          <w:szCs w:val="18"/>
        </w:rPr>
        <w:t>List</w:t>
      </w:r>
      <w:r>
        <w:rPr>
          <w:rFonts w:ascii="Consolas" w:hAnsi="Consolas" w:cs="Courier New"/>
          <w:color w:val="000000"/>
          <w:sz w:val="18"/>
          <w:szCs w:val="18"/>
        </w:rPr>
        <w:t>[PCOMP] = []</w:t>
      </w:r>
    </w:p>
    <w:p w14:paraId="2A9A2B2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435. </w:t>
      </w:r>
      <w:r>
        <w:rPr>
          <w:rFonts w:ascii="Consolas" w:hAnsi="Consolas" w:cs="Courier New"/>
          <w:color w:val="000000"/>
          <w:sz w:val="18"/>
          <w:szCs w:val="18"/>
        </w:rPr>
        <w:t> </w:t>
      </w:r>
    </w:p>
    <w:p w14:paraId="7776660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436.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i </w:t>
      </w:r>
      <w:r>
        <w:rPr>
          <w:rFonts w:ascii="Consolas" w:hAnsi="Consolas" w:cs="Courier New"/>
          <w:color w:val="0000FF"/>
          <w:sz w:val="18"/>
          <w:szCs w:val="18"/>
        </w:rPr>
        <w:t>in</w:t>
      </w:r>
      <w:r>
        <w:rPr>
          <w:rFonts w:ascii="Consolas" w:hAnsi="Consolas" w:cs="Courier New"/>
          <w:color w:val="000000"/>
          <w:sz w:val="18"/>
          <w:szCs w:val="18"/>
        </w:rPr>
        <w:t xml:space="preserve"> range(numPCOMP):</w:t>
      </w:r>
    </w:p>
    <w:p w14:paraId="1436471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437. </w:t>
      </w:r>
      <w:r>
        <w:rPr>
          <w:rFonts w:ascii="Consolas" w:hAnsi="Consolas" w:cs="Courier New"/>
          <w:color w:val="000000"/>
          <w:sz w:val="18"/>
          <w:szCs w:val="18"/>
        </w:rPr>
        <w:t xml:space="preserve">            </w:t>
      </w:r>
      <w:r>
        <w:rPr>
          <w:rFonts w:ascii="Consolas" w:hAnsi="Consolas" w:cs="Courier New"/>
          <w:color w:val="2B91AF"/>
          <w:sz w:val="18"/>
          <w:szCs w:val="18"/>
        </w:rPr>
        <w:t>Section</w:t>
      </w:r>
      <w:r>
        <w:rPr>
          <w:rFonts w:ascii="Consolas" w:hAnsi="Consolas" w:cs="Courier New"/>
          <w:color w:val="000000"/>
          <w:sz w:val="18"/>
          <w:szCs w:val="18"/>
        </w:rPr>
        <w:t xml:space="preserve"> = lines[</w:t>
      </w:r>
      <w:r>
        <w:rPr>
          <w:rFonts w:ascii="Consolas" w:hAnsi="Consolas" w:cs="Courier New"/>
          <w:color w:val="2B91AF"/>
          <w:sz w:val="18"/>
          <w:szCs w:val="18"/>
        </w:rPr>
        <w:t>StartIndex</w:t>
      </w:r>
      <w:r>
        <w:rPr>
          <w:rFonts w:ascii="Consolas" w:hAnsi="Consolas" w:cs="Courier New"/>
          <w:color w:val="000000"/>
          <w:sz w:val="18"/>
          <w:szCs w:val="18"/>
        </w:rPr>
        <w:t xml:space="preserve">[i] : </w:t>
      </w:r>
      <w:r>
        <w:rPr>
          <w:rFonts w:ascii="Consolas" w:hAnsi="Consolas" w:cs="Courier New"/>
          <w:color w:val="2B91AF"/>
          <w:sz w:val="18"/>
          <w:szCs w:val="18"/>
        </w:rPr>
        <w:t>EndIndex</w:t>
      </w:r>
      <w:r>
        <w:rPr>
          <w:rFonts w:ascii="Consolas" w:hAnsi="Consolas" w:cs="Courier New"/>
          <w:color w:val="000000"/>
          <w:sz w:val="18"/>
          <w:szCs w:val="18"/>
        </w:rPr>
        <w:t>[i]]</w:t>
      </w:r>
    </w:p>
    <w:p w14:paraId="0150DCC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438. </w:t>
      </w:r>
      <w:r>
        <w:rPr>
          <w:rFonts w:ascii="Consolas" w:hAnsi="Consolas" w:cs="Courier New"/>
          <w:color w:val="000000"/>
          <w:sz w:val="18"/>
          <w:szCs w:val="18"/>
        </w:rPr>
        <w:t xml:space="preserve">            </w:t>
      </w:r>
      <w:r>
        <w:rPr>
          <w:rFonts w:ascii="Consolas" w:hAnsi="Consolas" w:cs="Courier New"/>
          <w:color w:val="2B91AF"/>
          <w:sz w:val="18"/>
          <w:szCs w:val="18"/>
        </w:rPr>
        <w:t>Id</w:t>
      </w:r>
      <w:r>
        <w:rPr>
          <w:rFonts w:ascii="Consolas" w:hAnsi="Consolas" w:cs="Courier New"/>
          <w:color w:val="000000"/>
          <w:sz w:val="18"/>
          <w:szCs w:val="18"/>
        </w:rPr>
        <w:t xml:space="preserve"> = </w:t>
      </w:r>
      <w:r>
        <w:rPr>
          <w:rFonts w:ascii="Consolas" w:hAnsi="Consolas" w:cs="Courier New"/>
          <w:color w:val="0000FF"/>
          <w:sz w:val="18"/>
          <w:szCs w:val="18"/>
        </w:rPr>
        <w:t>int</w:t>
      </w:r>
      <w:r>
        <w:rPr>
          <w:rFonts w:ascii="Consolas" w:hAnsi="Consolas" w:cs="Courier New"/>
          <w:color w:val="000000"/>
          <w:sz w:val="18"/>
          <w:szCs w:val="18"/>
        </w:rPr>
        <w:t>(</w:t>
      </w:r>
      <w:r>
        <w:rPr>
          <w:rFonts w:ascii="Consolas" w:hAnsi="Consolas" w:cs="Courier New"/>
          <w:color w:val="2B91AF"/>
          <w:sz w:val="18"/>
          <w:szCs w:val="18"/>
        </w:rPr>
        <w:t>Section</w:t>
      </w:r>
      <w:r>
        <w:rPr>
          <w:rFonts w:ascii="Consolas" w:hAnsi="Consolas" w:cs="Courier New"/>
          <w:color w:val="000000"/>
          <w:sz w:val="18"/>
          <w:szCs w:val="18"/>
        </w:rPr>
        <w:t>[</w:t>
      </w:r>
      <w:r>
        <w:rPr>
          <w:rFonts w:ascii="Consolas" w:hAnsi="Consolas" w:cs="Courier New"/>
          <w:color w:val="006666"/>
          <w:sz w:val="18"/>
          <w:szCs w:val="18"/>
        </w:rPr>
        <w:t>0</w:t>
      </w:r>
      <w:r>
        <w:rPr>
          <w:rFonts w:ascii="Consolas" w:hAnsi="Consolas" w:cs="Courier New"/>
          <w:color w:val="000000"/>
          <w:sz w:val="18"/>
          <w:szCs w:val="18"/>
        </w:rPr>
        <w:t>].split(</w:t>
      </w:r>
      <w:r>
        <w:rPr>
          <w:rFonts w:ascii="Consolas" w:hAnsi="Consolas" w:cs="Courier New"/>
          <w:color w:val="A31515"/>
          <w:sz w:val="18"/>
          <w:szCs w:val="18"/>
        </w:rPr>
        <w:t>','</w:t>
      </w:r>
      <w:r>
        <w:rPr>
          <w:rFonts w:ascii="Consolas" w:hAnsi="Consolas" w:cs="Courier New"/>
          <w:color w:val="000000"/>
          <w:sz w:val="18"/>
          <w:szCs w:val="18"/>
        </w:rPr>
        <w:t>)[</w:t>
      </w:r>
      <w:r>
        <w:rPr>
          <w:rFonts w:ascii="Consolas" w:hAnsi="Consolas" w:cs="Courier New"/>
          <w:color w:val="006666"/>
          <w:sz w:val="18"/>
          <w:szCs w:val="18"/>
        </w:rPr>
        <w:t>1</w:t>
      </w:r>
      <w:r>
        <w:rPr>
          <w:rFonts w:ascii="Consolas" w:hAnsi="Consolas" w:cs="Courier New"/>
          <w:color w:val="000000"/>
          <w:sz w:val="18"/>
          <w:szCs w:val="18"/>
        </w:rPr>
        <w:t>])</w:t>
      </w:r>
    </w:p>
    <w:p w14:paraId="1633497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439. </w:t>
      </w:r>
      <w:r>
        <w:rPr>
          <w:rFonts w:ascii="Consolas" w:hAnsi="Consolas" w:cs="Courier New"/>
          <w:color w:val="000000"/>
          <w:sz w:val="18"/>
          <w:szCs w:val="18"/>
        </w:rPr>
        <w:t xml:space="preserve">            </w:t>
      </w:r>
      <w:r>
        <w:rPr>
          <w:rFonts w:ascii="Consolas" w:hAnsi="Consolas" w:cs="Courier New"/>
          <w:color w:val="2B91AF"/>
          <w:sz w:val="18"/>
          <w:szCs w:val="18"/>
        </w:rPr>
        <w:t>Plies_str</w:t>
      </w:r>
      <w:r>
        <w:rPr>
          <w:rFonts w:ascii="Consolas" w:hAnsi="Consolas" w:cs="Courier New"/>
          <w:color w:val="000000"/>
          <w:sz w:val="18"/>
          <w:szCs w:val="18"/>
        </w:rPr>
        <w:t xml:space="preserve">: </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2B91AF"/>
          <w:sz w:val="18"/>
          <w:szCs w:val="18"/>
        </w:rPr>
        <w:t>List</w:t>
      </w:r>
      <w:r>
        <w:rPr>
          <w:rFonts w:ascii="Consolas" w:hAnsi="Consolas" w:cs="Courier New"/>
          <w:color w:val="000000"/>
          <w:sz w:val="18"/>
          <w:szCs w:val="18"/>
        </w:rPr>
        <w:t>[str]] = []</w:t>
      </w:r>
    </w:p>
    <w:p w14:paraId="48970FE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440.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line </w:t>
      </w:r>
      <w:r>
        <w:rPr>
          <w:rFonts w:ascii="Consolas" w:hAnsi="Consolas" w:cs="Courier New"/>
          <w:color w:val="0000FF"/>
          <w:sz w:val="18"/>
          <w:szCs w:val="18"/>
        </w:rPr>
        <w:t>in</w:t>
      </w:r>
      <w:r>
        <w:rPr>
          <w:rFonts w:ascii="Consolas" w:hAnsi="Consolas" w:cs="Courier New"/>
          <w:color w:val="000000"/>
          <w:sz w:val="18"/>
          <w:szCs w:val="18"/>
        </w:rPr>
        <w:t xml:space="preserve"> </w:t>
      </w:r>
      <w:r>
        <w:rPr>
          <w:rFonts w:ascii="Consolas" w:hAnsi="Consolas" w:cs="Courier New"/>
          <w:color w:val="2B91AF"/>
          <w:sz w:val="18"/>
          <w:szCs w:val="18"/>
        </w:rPr>
        <w:t>Section</w:t>
      </w:r>
      <w:r>
        <w:rPr>
          <w:rFonts w:ascii="Consolas" w:hAnsi="Consolas" w:cs="Courier New"/>
          <w:color w:val="000000"/>
          <w:sz w:val="18"/>
          <w:szCs w:val="18"/>
        </w:rPr>
        <w:t>[</w:t>
      </w:r>
      <w:r>
        <w:rPr>
          <w:rFonts w:ascii="Consolas" w:hAnsi="Consolas" w:cs="Courier New"/>
          <w:color w:val="006666"/>
          <w:sz w:val="18"/>
          <w:szCs w:val="18"/>
        </w:rPr>
        <w:t>1</w:t>
      </w:r>
      <w:r>
        <w:rPr>
          <w:rFonts w:ascii="Consolas" w:hAnsi="Consolas" w:cs="Courier New"/>
          <w:color w:val="000000"/>
          <w:sz w:val="18"/>
          <w:szCs w:val="18"/>
        </w:rPr>
        <w:t>:]:</w:t>
      </w:r>
    </w:p>
    <w:p w14:paraId="664A384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441. </w:t>
      </w:r>
      <w:r>
        <w:rPr>
          <w:rFonts w:ascii="Consolas" w:hAnsi="Consolas" w:cs="Courier New"/>
          <w:color w:val="000000"/>
          <w:sz w:val="18"/>
          <w:szCs w:val="18"/>
        </w:rPr>
        <w:t xml:space="preserve">                </w:t>
      </w:r>
      <w:r>
        <w:rPr>
          <w:rFonts w:ascii="Consolas" w:hAnsi="Consolas" w:cs="Courier New"/>
          <w:color w:val="2B91AF"/>
          <w:sz w:val="18"/>
          <w:szCs w:val="18"/>
        </w:rPr>
        <w:t>SplitLine</w:t>
      </w:r>
      <w:r>
        <w:rPr>
          <w:rFonts w:ascii="Consolas" w:hAnsi="Consolas" w:cs="Courier New"/>
          <w:color w:val="000000"/>
          <w:sz w:val="18"/>
          <w:szCs w:val="18"/>
        </w:rPr>
        <w:t xml:space="preserve"> = line.split(</w:t>
      </w:r>
      <w:r>
        <w:rPr>
          <w:rFonts w:ascii="Consolas" w:hAnsi="Consolas" w:cs="Courier New"/>
          <w:color w:val="A31515"/>
          <w:sz w:val="18"/>
          <w:szCs w:val="18"/>
        </w:rPr>
        <w:t>','</w:t>
      </w:r>
      <w:r>
        <w:rPr>
          <w:rFonts w:ascii="Consolas" w:hAnsi="Consolas" w:cs="Courier New"/>
          <w:color w:val="000000"/>
          <w:sz w:val="18"/>
          <w:szCs w:val="18"/>
        </w:rPr>
        <w:t>)</w:t>
      </w:r>
    </w:p>
    <w:p w14:paraId="485D905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442. </w:t>
      </w:r>
      <w:r>
        <w:rPr>
          <w:rFonts w:ascii="Consolas" w:hAnsi="Consolas" w:cs="Courier New"/>
          <w:color w:val="000000"/>
          <w:sz w:val="18"/>
          <w:szCs w:val="18"/>
        </w:rPr>
        <w:t xml:space="preserve">                lenSplit = len(</w:t>
      </w:r>
      <w:r>
        <w:rPr>
          <w:rFonts w:ascii="Consolas" w:hAnsi="Consolas" w:cs="Courier New"/>
          <w:color w:val="2B91AF"/>
          <w:sz w:val="18"/>
          <w:szCs w:val="18"/>
        </w:rPr>
        <w:t>SplitLine</w:t>
      </w:r>
      <w:r>
        <w:rPr>
          <w:rFonts w:ascii="Consolas" w:hAnsi="Consolas" w:cs="Courier New"/>
          <w:color w:val="000000"/>
          <w:sz w:val="18"/>
          <w:szCs w:val="18"/>
        </w:rPr>
        <w:t>)</w:t>
      </w:r>
    </w:p>
    <w:p w14:paraId="4876912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443.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lenSplit == </w:t>
      </w:r>
      <w:r>
        <w:rPr>
          <w:rFonts w:ascii="Consolas" w:hAnsi="Consolas" w:cs="Courier New"/>
          <w:color w:val="006666"/>
          <w:sz w:val="18"/>
          <w:szCs w:val="18"/>
        </w:rPr>
        <w:t>10</w:t>
      </w:r>
      <w:r>
        <w:rPr>
          <w:rFonts w:ascii="Consolas" w:hAnsi="Consolas" w:cs="Courier New"/>
          <w:color w:val="000000"/>
          <w:sz w:val="18"/>
          <w:szCs w:val="18"/>
        </w:rPr>
        <w:t>:</w:t>
      </w:r>
    </w:p>
    <w:p w14:paraId="07AB463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444.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w:t>
      </w:r>
      <w:r>
        <w:rPr>
          <w:rFonts w:ascii="Consolas" w:hAnsi="Consolas" w:cs="Courier New"/>
          <w:color w:val="2B91AF"/>
          <w:sz w:val="18"/>
          <w:szCs w:val="18"/>
        </w:rPr>
        <w:t>SplitLine</w:t>
      </w:r>
      <w:r>
        <w:rPr>
          <w:rFonts w:ascii="Consolas" w:hAnsi="Consolas" w:cs="Courier New"/>
          <w:color w:val="000000"/>
          <w:sz w:val="18"/>
          <w:szCs w:val="18"/>
        </w:rPr>
        <w:t>[</w:t>
      </w:r>
      <w:r>
        <w:rPr>
          <w:rFonts w:ascii="Consolas" w:hAnsi="Consolas" w:cs="Courier New"/>
          <w:color w:val="006666"/>
          <w:sz w:val="18"/>
          <w:szCs w:val="18"/>
        </w:rPr>
        <w:t>8</w:t>
      </w:r>
      <w:r>
        <w:rPr>
          <w:rFonts w:ascii="Consolas" w:hAnsi="Consolas" w:cs="Courier New"/>
          <w:color w:val="000000"/>
          <w:sz w:val="18"/>
          <w:szCs w:val="18"/>
        </w:rPr>
        <w:t xml:space="preserve">] == </w:t>
      </w:r>
      <w:r>
        <w:rPr>
          <w:rFonts w:ascii="Consolas" w:hAnsi="Consolas" w:cs="Courier New"/>
          <w:color w:val="A31515"/>
          <w:sz w:val="18"/>
          <w:szCs w:val="18"/>
        </w:rPr>
        <w:t>'YES'</w:t>
      </w:r>
      <w:r>
        <w:rPr>
          <w:rFonts w:ascii="Consolas" w:hAnsi="Consolas" w:cs="Courier New"/>
          <w:color w:val="000000"/>
          <w:sz w:val="18"/>
          <w:szCs w:val="18"/>
        </w:rPr>
        <w:t xml:space="preserve"> </w:t>
      </w:r>
      <w:r>
        <w:rPr>
          <w:rFonts w:ascii="Consolas" w:hAnsi="Consolas" w:cs="Courier New"/>
          <w:color w:val="0000FF"/>
          <w:sz w:val="18"/>
          <w:szCs w:val="18"/>
        </w:rPr>
        <w:t>or</w:t>
      </w:r>
      <w:r>
        <w:rPr>
          <w:rFonts w:ascii="Consolas" w:hAnsi="Consolas" w:cs="Courier New"/>
          <w:color w:val="000000"/>
          <w:sz w:val="18"/>
          <w:szCs w:val="18"/>
        </w:rPr>
        <w:t xml:space="preserve"> </w:t>
      </w:r>
      <w:r>
        <w:rPr>
          <w:rFonts w:ascii="Consolas" w:hAnsi="Consolas" w:cs="Courier New"/>
          <w:color w:val="2B91AF"/>
          <w:sz w:val="18"/>
          <w:szCs w:val="18"/>
        </w:rPr>
        <w:t>SplitLine</w:t>
      </w:r>
      <w:r>
        <w:rPr>
          <w:rFonts w:ascii="Consolas" w:hAnsi="Consolas" w:cs="Courier New"/>
          <w:color w:val="000000"/>
          <w:sz w:val="18"/>
          <w:szCs w:val="18"/>
        </w:rPr>
        <w:t>[</w:t>
      </w:r>
      <w:r>
        <w:rPr>
          <w:rFonts w:ascii="Consolas" w:hAnsi="Consolas" w:cs="Courier New"/>
          <w:color w:val="006666"/>
          <w:sz w:val="18"/>
          <w:szCs w:val="18"/>
        </w:rPr>
        <w:t>8</w:t>
      </w:r>
      <w:r>
        <w:rPr>
          <w:rFonts w:ascii="Consolas" w:hAnsi="Consolas" w:cs="Courier New"/>
          <w:color w:val="000000"/>
          <w:sz w:val="18"/>
          <w:szCs w:val="18"/>
        </w:rPr>
        <w:t xml:space="preserve">] == </w:t>
      </w:r>
      <w:r>
        <w:rPr>
          <w:rFonts w:ascii="Consolas" w:hAnsi="Consolas" w:cs="Courier New"/>
          <w:color w:val="A31515"/>
          <w:sz w:val="18"/>
          <w:szCs w:val="18"/>
        </w:rPr>
        <w:t>'NO'</w:t>
      </w:r>
      <w:r>
        <w:rPr>
          <w:rFonts w:ascii="Consolas" w:hAnsi="Consolas" w:cs="Courier New"/>
          <w:color w:val="000000"/>
          <w:sz w:val="18"/>
          <w:szCs w:val="18"/>
        </w:rPr>
        <w:t>:</w:t>
      </w:r>
    </w:p>
    <w:p w14:paraId="50B12C3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445. </w:t>
      </w:r>
      <w:r>
        <w:rPr>
          <w:rFonts w:ascii="Consolas" w:hAnsi="Consolas" w:cs="Courier New"/>
          <w:color w:val="000000"/>
          <w:sz w:val="18"/>
          <w:szCs w:val="18"/>
        </w:rPr>
        <w:t xml:space="preserve">                        </w:t>
      </w:r>
      <w:r>
        <w:rPr>
          <w:rFonts w:ascii="Consolas" w:hAnsi="Consolas" w:cs="Courier New"/>
          <w:color w:val="2B91AF"/>
          <w:sz w:val="18"/>
          <w:szCs w:val="18"/>
        </w:rPr>
        <w:t>Plies_str</w:t>
      </w:r>
      <w:r>
        <w:rPr>
          <w:rFonts w:ascii="Consolas" w:hAnsi="Consolas" w:cs="Courier New"/>
          <w:color w:val="000000"/>
          <w:sz w:val="18"/>
          <w:szCs w:val="18"/>
        </w:rPr>
        <w:t>.append(</w:t>
      </w:r>
      <w:r>
        <w:rPr>
          <w:rFonts w:ascii="Consolas" w:hAnsi="Consolas" w:cs="Courier New"/>
          <w:color w:val="2B91AF"/>
          <w:sz w:val="18"/>
          <w:szCs w:val="18"/>
        </w:rPr>
        <w:t>SplitLine</w:t>
      </w:r>
      <w:r>
        <w:rPr>
          <w:rFonts w:ascii="Consolas" w:hAnsi="Consolas" w:cs="Courier New"/>
          <w:color w:val="000000"/>
          <w:sz w:val="18"/>
          <w:szCs w:val="18"/>
        </w:rPr>
        <w:t>[</w:t>
      </w:r>
      <w:r>
        <w:rPr>
          <w:rFonts w:ascii="Consolas" w:hAnsi="Consolas" w:cs="Courier New"/>
          <w:color w:val="006666"/>
          <w:sz w:val="18"/>
          <w:szCs w:val="18"/>
        </w:rPr>
        <w:t>1</w:t>
      </w:r>
      <w:r>
        <w:rPr>
          <w:rFonts w:ascii="Consolas" w:hAnsi="Consolas" w:cs="Courier New"/>
          <w:color w:val="000000"/>
          <w:sz w:val="18"/>
          <w:szCs w:val="18"/>
        </w:rPr>
        <w:t>:</w:t>
      </w:r>
      <w:r>
        <w:rPr>
          <w:rFonts w:ascii="Consolas" w:hAnsi="Consolas" w:cs="Courier New"/>
          <w:color w:val="006666"/>
          <w:sz w:val="18"/>
          <w:szCs w:val="18"/>
        </w:rPr>
        <w:t>5</w:t>
      </w:r>
      <w:r>
        <w:rPr>
          <w:rFonts w:ascii="Consolas" w:hAnsi="Consolas" w:cs="Courier New"/>
          <w:color w:val="000000"/>
          <w:sz w:val="18"/>
          <w:szCs w:val="18"/>
        </w:rPr>
        <w:t>])</w:t>
      </w:r>
    </w:p>
    <w:p w14:paraId="37F9B5A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446. </w:t>
      </w:r>
      <w:r>
        <w:rPr>
          <w:rFonts w:ascii="Consolas" w:hAnsi="Consolas" w:cs="Courier New"/>
          <w:color w:val="000000"/>
          <w:sz w:val="18"/>
          <w:szCs w:val="18"/>
        </w:rPr>
        <w:t xml:space="preserve">                        </w:t>
      </w:r>
      <w:r>
        <w:rPr>
          <w:rFonts w:ascii="Consolas" w:hAnsi="Consolas" w:cs="Courier New"/>
          <w:color w:val="2B91AF"/>
          <w:sz w:val="18"/>
          <w:szCs w:val="18"/>
        </w:rPr>
        <w:t>Plies_str</w:t>
      </w:r>
      <w:r>
        <w:rPr>
          <w:rFonts w:ascii="Consolas" w:hAnsi="Consolas" w:cs="Courier New"/>
          <w:color w:val="000000"/>
          <w:sz w:val="18"/>
          <w:szCs w:val="18"/>
        </w:rPr>
        <w:t>.append(</w:t>
      </w:r>
      <w:r>
        <w:rPr>
          <w:rFonts w:ascii="Consolas" w:hAnsi="Consolas" w:cs="Courier New"/>
          <w:color w:val="2B91AF"/>
          <w:sz w:val="18"/>
          <w:szCs w:val="18"/>
        </w:rPr>
        <w:t>SplitLine</w:t>
      </w:r>
      <w:r>
        <w:rPr>
          <w:rFonts w:ascii="Consolas" w:hAnsi="Consolas" w:cs="Courier New"/>
          <w:color w:val="000000"/>
          <w:sz w:val="18"/>
          <w:szCs w:val="18"/>
        </w:rPr>
        <w:t>[</w:t>
      </w:r>
      <w:r>
        <w:rPr>
          <w:rFonts w:ascii="Consolas" w:hAnsi="Consolas" w:cs="Courier New"/>
          <w:color w:val="006666"/>
          <w:sz w:val="18"/>
          <w:szCs w:val="18"/>
        </w:rPr>
        <w:t>5</w:t>
      </w:r>
      <w:r>
        <w:rPr>
          <w:rFonts w:ascii="Consolas" w:hAnsi="Consolas" w:cs="Courier New"/>
          <w:color w:val="000000"/>
          <w:sz w:val="18"/>
          <w:szCs w:val="18"/>
        </w:rPr>
        <w:t>:</w:t>
      </w:r>
      <w:r>
        <w:rPr>
          <w:rFonts w:ascii="Consolas" w:hAnsi="Consolas" w:cs="Courier New"/>
          <w:color w:val="006666"/>
          <w:sz w:val="18"/>
          <w:szCs w:val="18"/>
        </w:rPr>
        <w:t>9</w:t>
      </w:r>
      <w:r>
        <w:rPr>
          <w:rFonts w:ascii="Consolas" w:hAnsi="Consolas" w:cs="Courier New"/>
          <w:color w:val="000000"/>
          <w:sz w:val="18"/>
          <w:szCs w:val="18"/>
        </w:rPr>
        <w:t>])</w:t>
      </w:r>
    </w:p>
    <w:p w14:paraId="01B9F38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447. </w:t>
      </w:r>
      <w:r>
        <w:rPr>
          <w:rFonts w:ascii="Consolas" w:hAnsi="Consolas" w:cs="Courier New"/>
          <w:color w:val="000000"/>
          <w:sz w:val="18"/>
          <w:szCs w:val="18"/>
        </w:rPr>
        <w:t xml:space="preserve">                    </w:t>
      </w:r>
      <w:r>
        <w:rPr>
          <w:rFonts w:ascii="Consolas" w:hAnsi="Consolas" w:cs="Courier New"/>
          <w:color w:val="0000FF"/>
          <w:sz w:val="18"/>
          <w:szCs w:val="18"/>
        </w:rPr>
        <w:t>else</w:t>
      </w:r>
      <w:r>
        <w:rPr>
          <w:rFonts w:ascii="Consolas" w:hAnsi="Consolas" w:cs="Courier New"/>
          <w:color w:val="000000"/>
          <w:sz w:val="18"/>
          <w:szCs w:val="18"/>
        </w:rPr>
        <w:t>:</w:t>
      </w:r>
    </w:p>
    <w:p w14:paraId="55C0363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448. </w:t>
      </w:r>
      <w:r>
        <w:rPr>
          <w:rFonts w:ascii="Consolas" w:hAnsi="Consolas" w:cs="Courier New"/>
          <w:color w:val="000000"/>
          <w:sz w:val="18"/>
          <w:szCs w:val="18"/>
        </w:rPr>
        <w:t xml:space="preserve">                        </w:t>
      </w:r>
      <w:r>
        <w:rPr>
          <w:rFonts w:ascii="Consolas" w:hAnsi="Consolas" w:cs="Courier New"/>
          <w:color w:val="0000FF"/>
          <w:sz w:val="18"/>
          <w:szCs w:val="18"/>
        </w:rPr>
        <w:t>pass</w:t>
      </w:r>
    </w:p>
    <w:p w14:paraId="49EBDFD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449. </w:t>
      </w:r>
      <w:r>
        <w:rPr>
          <w:rFonts w:ascii="Consolas" w:hAnsi="Consolas" w:cs="Courier New"/>
          <w:color w:val="000000"/>
          <w:sz w:val="18"/>
          <w:szCs w:val="18"/>
        </w:rPr>
        <w:t xml:space="preserve">                </w:t>
      </w:r>
      <w:r>
        <w:rPr>
          <w:rFonts w:ascii="Consolas" w:hAnsi="Consolas" w:cs="Courier New"/>
          <w:color w:val="0000FF"/>
          <w:sz w:val="18"/>
          <w:szCs w:val="18"/>
        </w:rPr>
        <w:t>elif</w:t>
      </w:r>
      <w:r>
        <w:rPr>
          <w:rFonts w:ascii="Consolas" w:hAnsi="Consolas" w:cs="Courier New"/>
          <w:color w:val="000000"/>
          <w:sz w:val="18"/>
          <w:szCs w:val="18"/>
        </w:rPr>
        <w:t xml:space="preserve"> lenSplit == </w:t>
      </w:r>
      <w:r>
        <w:rPr>
          <w:rFonts w:ascii="Consolas" w:hAnsi="Consolas" w:cs="Courier New"/>
          <w:color w:val="006666"/>
          <w:sz w:val="18"/>
          <w:szCs w:val="18"/>
        </w:rPr>
        <w:t>6</w:t>
      </w:r>
      <w:r>
        <w:rPr>
          <w:rFonts w:ascii="Consolas" w:hAnsi="Consolas" w:cs="Courier New"/>
          <w:color w:val="000000"/>
          <w:sz w:val="18"/>
          <w:szCs w:val="18"/>
        </w:rPr>
        <w:t>:</w:t>
      </w:r>
    </w:p>
    <w:p w14:paraId="78F6935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450.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w:t>
      </w:r>
      <w:r>
        <w:rPr>
          <w:rFonts w:ascii="Consolas" w:hAnsi="Consolas" w:cs="Courier New"/>
          <w:color w:val="2B91AF"/>
          <w:sz w:val="18"/>
          <w:szCs w:val="18"/>
        </w:rPr>
        <w:t>SplitLine</w:t>
      </w:r>
      <w:r>
        <w:rPr>
          <w:rFonts w:ascii="Consolas" w:hAnsi="Consolas" w:cs="Courier New"/>
          <w:color w:val="000000"/>
          <w:sz w:val="18"/>
          <w:szCs w:val="18"/>
        </w:rPr>
        <w:t>[</w:t>
      </w:r>
      <w:r>
        <w:rPr>
          <w:rFonts w:ascii="Consolas" w:hAnsi="Consolas" w:cs="Courier New"/>
          <w:color w:val="006666"/>
          <w:sz w:val="18"/>
          <w:szCs w:val="18"/>
        </w:rPr>
        <w:t>4</w:t>
      </w:r>
      <w:r>
        <w:rPr>
          <w:rFonts w:ascii="Consolas" w:hAnsi="Consolas" w:cs="Courier New"/>
          <w:color w:val="000000"/>
          <w:sz w:val="18"/>
          <w:szCs w:val="18"/>
        </w:rPr>
        <w:t xml:space="preserve">] == </w:t>
      </w:r>
      <w:r>
        <w:rPr>
          <w:rFonts w:ascii="Consolas" w:hAnsi="Consolas" w:cs="Courier New"/>
          <w:color w:val="A31515"/>
          <w:sz w:val="18"/>
          <w:szCs w:val="18"/>
        </w:rPr>
        <w:t>'YES'</w:t>
      </w:r>
      <w:r>
        <w:rPr>
          <w:rFonts w:ascii="Consolas" w:hAnsi="Consolas" w:cs="Courier New"/>
          <w:color w:val="000000"/>
          <w:sz w:val="18"/>
          <w:szCs w:val="18"/>
        </w:rPr>
        <w:t xml:space="preserve"> </w:t>
      </w:r>
      <w:r>
        <w:rPr>
          <w:rFonts w:ascii="Consolas" w:hAnsi="Consolas" w:cs="Courier New"/>
          <w:color w:val="0000FF"/>
          <w:sz w:val="18"/>
          <w:szCs w:val="18"/>
        </w:rPr>
        <w:t>or</w:t>
      </w:r>
      <w:r>
        <w:rPr>
          <w:rFonts w:ascii="Consolas" w:hAnsi="Consolas" w:cs="Courier New"/>
          <w:color w:val="000000"/>
          <w:sz w:val="18"/>
          <w:szCs w:val="18"/>
        </w:rPr>
        <w:t xml:space="preserve"> </w:t>
      </w:r>
      <w:r>
        <w:rPr>
          <w:rFonts w:ascii="Consolas" w:hAnsi="Consolas" w:cs="Courier New"/>
          <w:color w:val="2B91AF"/>
          <w:sz w:val="18"/>
          <w:szCs w:val="18"/>
        </w:rPr>
        <w:t>SplitLine</w:t>
      </w:r>
      <w:r>
        <w:rPr>
          <w:rFonts w:ascii="Consolas" w:hAnsi="Consolas" w:cs="Courier New"/>
          <w:color w:val="000000"/>
          <w:sz w:val="18"/>
          <w:szCs w:val="18"/>
        </w:rPr>
        <w:t>[</w:t>
      </w:r>
      <w:r>
        <w:rPr>
          <w:rFonts w:ascii="Consolas" w:hAnsi="Consolas" w:cs="Courier New"/>
          <w:color w:val="006666"/>
          <w:sz w:val="18"/>
          <w:szCs w:val="18"/>
        </w:rPr>
        <w:t>4</w:t>
      </w:r>
      <w:r>
        <w:rPr>
          <w:rFonts w:ascii="Consolas" w:hAnsi="Consolas" w:cs="Courier New"/>
          <w:color w:val="000000"/>
          <w:sz w:val="18"/>
          <w:szCs w:val="18"/>
        </w:rPr>
        <w:t xml:space="preserve">] == </w:t>
      </w:r>
      <w:r>
        <w:rPr>
          <w:rFonts w:ascii="Consolas" w:hAnsi="Consolas" w:cs="Courier New"/>
          <w:color w:val="A31515"/>
          <w:sz w:val="18"/>
          <w:szCs w:val="18"/>
        </w:rPr>
        <w:t>'NO'</w:t>
      </w:r>
      <w:r>
        <w:rPr>
          <w:rFonts w:ascii="Consolas" w:hAnsi="Consolas" w:cs="Courier New"/>
          <w:color w:val="000000"/>
          <w:sz w:val="18"/>
          <w:szCs w:val="18"/>
        </w:rPr>
        <w:t>:</w:t>
      </w:r>
    </w:p>
    <w:p w14:paraId="267E795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451. </w:t>
      </w:r>
      <w:r>
        <w:rPr>
          <w:rFonts w:ascii="Consolas" w:hAnsi="Consolas" w:cs="Courier New"/>
          <w:color w:val="000000"/>
          <w:sz w:val="18"/>
          <w:szCs w:val="18"/>
        </w:rPr>
        <w:t xml:space="preserve">                        </w:t>
      </w:r>
      <w:r>
        <w:rPr>
          <w:rFonts w:ascii="Consolas" w:hAnsi="Consolas" w:cs="Courier New"/>
          <w:color w:val="2B91AF"/>
          <w:sz w:val="18"/>
          <w:szCs w:val="18"/>
        </w:rPr>
        <w:t>Plies_str</w:t>
      </w:r>
      <w:r>
        <w:rPr>
          <w:rFonts w:ascii="Consolas" w:hAnsi="Consolas" w:cs="Courier New"/>
          <w:color w:val="000000"/>
          <w:sz w:val="18"/>
          <w:szCs w:val="18"/>
        </w:rPr>
        <w:t>.append(</w:t>
      </w:r>
      <w:r>
        <w:rPr>
          <w:rFonts w:ascii="Consolas" w:hAnsi="Consolas" w:cs="Courier New"/>
          <w:color w:val="2B91AF"/>
          <w:sz w:val="18"/>
          <w:szCs w:val="18"/>
        </w:rPr>
        <w:t>SplitLine</w:t>
      </w:r>
      <w:r>
        <w:rPr>
          <w:rFonts w:ascii="Consolas" w:hAnsi="Consolas" w:cs="Courier New"/>
          <w:color w:val="000000"/>
          <w:sz w:val="18"/>
          <w:szCs w:val="18"/>
        </w:rPr>
        <w:t>[</w:t>
      </w:r>
      <w:r>
        <w:rPr>
          <w:rFonts w:ascii="Consolas" w:hAnsi="Consolas" w:cs="Courier New"/>
          <w:color w:val="006666"/>
          <w:sz w:val="18"/>
          <w:szCs w:val="18"/>
        </w:rPr>
        <w:t>1</w:t>
      </w:r>
      <w:r>
        <w:rPr>
          <w:rFonts w:ascii="Consolas" w:hAnsi="Consolas" w:cs="Courier New"/>
          <w:color w:val="000000"/>
          <w:sz w:val="18"/>
          <w:szCs w:val="18"/>
        </w:rPr>
        <w:t>:</w:t>
      </w:r>
      <w:r>
        <w:rPr>
          <w:rFonts w:ascii="Consolas" w:hAnsi="Consolas" w:cs="Courier New"/>
          <w:color w:val="006666"/>
          <w:sz w:val="18"/>
          <w:szCs w:val="18"/>
        </w:rPr>
        <w:t>5</w:t>
      </w:r>
      <w:r>
        <w:rPr>
          <w:rFonts w:ascii="Consolas" w:hAnsi="Consolas" w:cs="Courier New"/>
          <w:color w:val="000000"/>
          <w:sz w:val="18"/>
          <w:szCs w:val="18"/>
        </w:rPr>
        <w:t>])</w:t>
      </w:r>
    </w:p>
    <w:p w14:paraId="5D01120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452. </w:t>
      </w:r>
      <w:r>
        <w:rPr>
          <w:rFonts w:ascii="Consolas" w:hAnsi="Consolas" w:cs="Courier New"/>
          <w:color w:val="000000"/>
          <w:sz w:val="18"/>
          <w:szCs w:val="18"/>
        </w:rPr>
        <w:t xml:space="preserve">            </w:t>
      </w:r>
    </w:p>
    <w:p w14:paraId="0D1DB58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453. </w:t>
      </w:r>
      <w:r>
        <w:rPr>
          <w:rFonts w:ascii="Consolas" w:hAnsi="Consolas" w:cs="Courier New"/>
          <w:color w:val="000000"/>
          <w:sz w:val="18"/>
          <w:szCs w:val="18"/>
        </w:rPr>
        <w:t xml:space="preserve">            </w:t>
      </w:r>
      <w:r>
        <w:rPr>
          <w:rFonts w:ascii="Consolas" w:hAnsi="Consolas" w:cs="Courier New"/>
          <w:color w:val="2B91AF"/>
          <w:sz w:val="18"/>
          <w:szCs w:val="18"/>
        </w:rPr>
        <w:t>Plies</w:t>
      </w:r>
      <w:r>
        <w:rPr>
          <w:rFonts w:ascii="Consolas" w:hAnsi="Consolas" w:cs="Courier New"/>
          <w:color w:val="000000"/>
          <w:sz w:val="18"/>
          <w:szCs w:val="18"/>
        </w:rPr>
        <w:t xml:space="preserve">: </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2B91AF"/>
          <w:sz w:val="18"/>
          <w:szCs w:val="18"/>
        </w:rPr>
        <w:t>Ply</w:t>
      </w:r>
      <w:r>
        <w:rPr>
          <w:rFonts w:ascii="Consolas" w:hAnsi="Consolas" w:cs="Courier New"/>
          <w:color w:val="000000"/>
          <w:sz w:val="18"/>
          <w:szCs w:val="18"/>
        </w:rPr>
        <w:t>] = []</w:t>
      </w:r>
    </w:p>
    <w:p w14:paraId="47CA59E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454.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w:t>
      </w:r>
      <w:r>
        <w:rPr>
          <w:rFonts w:ascii="Consolas" w:hAnsi="Consolas" w:cs="Courier New"/>
          <w:color w:val="2B91AF"/>
          <w:sz w:val="18"/>
          <w:szCs w:val="18"/>
        </w:rPr>
        <w:t>Plyindex</w:t>
      </w:r>
      <w:r>
        <w:rPr>
          <w:rFonts w:ascii="Consolas" w:hAnsi="Consolas" w:cs="Courier New"/>
          <w:color w:val="000000"/>
          <w:sz w:val="18"/>
          <w:szCs w:val="18"/>
        </w:rPr>
        <w:t xml:space="preserve">, ply </w:t>
      </w:r>
      <w:r>
        <w:rPr>
          <w:rFonts w:ascii="Consolas" w:hAnsi="Consolas" w:cs="Courier New"/>
          <w:color w:val="0000FF"/>
          <w:sz w:val="18"/>
          <w:szCs w:val="18"/>
        </w:rPr>
        <w:t>in</w:t>
      </w:r>
      <w:r>
        <w:rPr>
          <w:rFonts w:ascii="Consolas" w:hAnsi="Consolas" w:cs="Courier New"/>
          <w:color w:val="000000"/>
          <w:sz w:val="18"/>
          <w:szCs w:val="18"/>
        </w:rPr>
        <w:t xml:space="preserve"> enumerate(</w:t>
      </w:r>
      <w:r>
        <w:rPr>
          <w:rFonts w:ascii="Consolas" w:hAnsi="Consolas" w:cs="Courier New"/>
          <w:color w:val="2B91AF"/>
          <w:sz w:val="18"/>
          <w:szCs w:val="18"/>
        </w:rPr>
        <w:t>Plies_str</w:t>
      </w:r>
      <w:r>
        <w:rPr>
          <w:rFonts w:ascii="Consolas" w:hAnsi="Consolas" w:cs="Courier New"/>
          <w:color w:val="000000"/>
          <w:sz w:val="18"/>
          <w:szCs w:val="18"/>
        </w:rPr>
        <w:t>):</w:t>
      </w:r>
    </w:p>
    <w:p w14:paraId="38E7ECE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455. </w:t>
      </w:r>
      <w:r>
        <w:rPr>
          <w:rFonts w:ascii="Consolas" w:hAnsi="Consolas" w:cs="Courier New"/>
          <w:color w:val="000000"/>
          <w:sz w:val="18"/>
          <w:szCs w:val="18"/>
        </w:rPr>
        <w:t xml:space="preserve">                </w:t>
      </w:r>
      <w:r>
        <w:rPr>
          <w:rFonts w:ascii="Consolas" w:hAnsi="Consolas" w:cs="Courier New"/>
          <w:color w:val="2B91AF"/>
          <w:sz w:val="18"/>
          <w:szCs w:val="18"/>
        </w:rPr>
        <w:t>Plies</w:t>
      </w:r>
      <w:r>
        <w:rPr>
          <w:rFonts w:ascii="Consolas" w:hAnsi="Consolas" w:cs="Courier New"/>
          <w:color w:val="000000"/>
          <w:sz w:val="18"/>
          <w:szCs w:val="18"/>
        </w:rPr>
        <w:t>.append(readply(</w:t>
      </w:r>
      <w:r>
        <w:rPr>
          <w:rFonts w:ascii="Consolas" w:hAnsi="Consolas" w:cs="Courier New"/>
          <w:color w:val="2B91AF"/>
          <w:sz w:val="18"/>
          <w:szCs w:val="18"/>
        </w:rPr>
        <w:t>Plyindex</w:t>
      </w:r>
      <w:r>
        <w:rPr>
          <w:rFonts w:ascii="Consolas" w:hAnsi="Consolas" w:cs="Courier New"/>
          <w:color w:val="000000"/>
          <w:sz w:val="18"/>
          <w:szCs w:val="18"/>
        </w:rPr>
        <w:t>, ply))</w:t>
      </w:r>
    </w:p>
    <w:p w14:paraId="347828A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456. </w:t>
      </w:r>
      <w:r>
        <w:rPr>
          <w:rFonts w:ascii="Consolas" w:hAnsi="Consolas" w:cs="Courier New"/>
          <w:color w:val="000000"/>
          <w:sz w:val="18"/>
          <w:szCs w:val="18"/>
        </w:rPr>
        <w:t xml:space="preserve">                </w:t>
      </w:r>
    </w:p>
    <w:p w14:paraId="00BCFE4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457. </w:t>
      </w:r>
      <w:r>
        <w:rPr>
          <w:rFonts w:ascii="Consolas" w:hAnsi="Consolas" w:cs="Courier New"/>
          <w:color w:val="000000"/>
          <w:sz w:val="18"/>
          <w:szCs w:val="18"/>
        </w:rPr>
        <w:t xml:space="preserve">            </w:t>
      </w:r>
      <w:r>
        <w:rPr>
          <w:rFonts w:ascii="Consolas" w:hAnsi="Consolas" w:cs="Courier New"/>
          <w:color w:val="2B91AF"/>
          <w:sz w:val="18"/>
          <w:szCs w:val="18"/>
        </w:rPr>
        <w:t>PCOMPs</w:t>
      </w:r>
      <w:r>
        <w:rPr>
          <w:rFonts w:ascii="Consolas" w:hAnsi="Consolas" w:cs="Courier New"/>
          <w:color w:val="000000"/>
          <w:sz w:val="18"/>
          <w:szCs w:val="18"/>
        </w:rPr>
        <w:t>.append(PCOMP(</w:t>
      </w:r>
      <w:r>
        <w:rPr>
          <w:rFonts w:ascii="Consolas" w:hAnsi="Consolas" w:cs="Courier New"/>
          <w:color w:val="2B91AF"/>
          <w:sz w:val="18"/>
          <w:szCs w:val="18"/>
        </w:rPr>
        <w:t>Id</w:t>
      </w:r>
      <w:r>
        <w:rPr>
          <w:rFonts w:ascii="Consolas" w:hAnsi="Consolas" w:cs="Courier New"/>
          <w:color w:val="000000"/>
          <w:sz w:val="18"/>
          <w:szCs w:val="18"/>
        </w:rPr>
        <w:t xml:space="preserve">, </w:t>
      </w:r>
      <w:r>
        <w:rPr>
          <w:rFonts w:ascii="Consolas" w:hAnsi="Consolas" w:cs="Courier New"/>
          <w:color w:val="2B91AF"/>
          <w:sz w:val="18"/>
          <w:szCs w:val="18"/>
        </w:rPr>
        <w:t>Plies</w:t>
      </w:r>
      <w:r>
        <w:rPr>
          <w:rFonts w:ascii="Consolas" w:hAnsi="Consolas" w:cs="Courier New"/>
          <w:color w:val="000000"/>
          <w:sz w:val="18"/>
          <w:szCs w:val="18"/>
        </w:rPr>
        <w:t xml:space="preserve">, </w:t>
      </w:r>
      <w:r>
        <w:rPr>
          <w:rFonts w:ascii="Consolas" w:hAnsi="Consolas" w:cs="Courier New"/>
          <w:color w:val="2B91AF"/>
          <w:sz w:val="18"/>
          <w:szCs w:val="18"/>
        </w:rPr>
        <w:t>Section</w:t>
      </w:r>
      <w:r>
        <w:rPr>
          <w:rFonts w:ascii="Consolas" w:hAnsi="Consolas" w:cs="Courier New"/>
          <w:color w:val="000000"/>
          <w:sz w:val="18"/>
          <w:szCs w:val="18"/>
        </w:rPr>
        <w:t>, (</w:t>
      </w:r>
      <w:r>
        <w:rPr>
          <w:rFonts w:ascii="Consolas" w:hAnsi="Consolas" w:cs="Courier New"/>
          <w:color w:val="2B91AF"/>
          <w:sz w:val="18"/>
          <w:szCs w:val="18"/>
        </w:rPr>
        <w:t>StartIndex</w:t>
      </w:r>
      <w:r>
        <w:rPr>
          <w:rFonts w:ascii="Consolas" w:hAnsi="Consolas" w:cs="Courier New"/>
          <w:color w:val="000000"/>
          <w:sz w:val="18"/>
          <w:szCs w:val="18"/>
        </w:rPr>
        <w:t xml:space="preserve">[i], </w:t>
      </w:r>
      <w:r>
        <w:rPr>
          <w:rFonts w:ascii="Consolas" w:hAnsi="Consolas" w:cs="Courier New"/>
          <w:color w:val="2B91AF"/>
          <w:sz w:val="18"/>
          <w:szCs w:val="18"/>
        </w:rPr>
        <w:t>EndIndex</w:t>
      </w:r>
      <w:r>
        <w:rPr>
          <w:rFonts w:ascii="Consolas" w:hAnsi="Consolas" w:cs="Courier New"/>
          <w:color w:val="000000"/>
          <w:sz w:val="18"/>
          <w:szCs w:val="18"/>
        </w:rPr>
        <w:t>[i]) ))</w:t>
      </w:r>
    </w:p>
    <w:p w14:paraId="6D74326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458.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w:t>
      </w:r>
      <w:r>
        <w:rPr>
          <w:rFonts w:ascii="Consolas" w:hAnsi="Consolas" w:cs="Courier New"/>
          <w:color w:val="2B91AF"/>
          <w:sz w:val="18"/>
          <w:szCs w:val="18"/>
        </w:rPr>
        <w:t>PCOMPs</w:t>
      </w:r>
    </w:p>
    <w:p w14:paraId="1DBD706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459. </w:t>
      </w:r>
      <w:r>
        <w:rPr>
          <w:rFonts w:ascii="Consolas" w:hAnsi="Consolas" w:cs="Courier New"/>
          <w:color w:val="000000"/>
          <w:sz w:val="18"/>
          <w:szCs w:val="18"/>
        </w:rPr>
        <w:t> </w:t>
      </w:r>
    </w:p>
    <w:p w14:paraId="078D270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460.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readMAT8(</w:t>
      </w:r>
      <w:r>
        <w:rPr>
          <w:rFonts w:ascii="Consolas" w:hAnsi="Consolas" w:cs="Courier New"/>
          <w:color w:val="2B91AF"/>
          <w:sz w:val="18"/>
          <w:szCs w:val="18"/>
        </w:rPr>
        <w:t>Indeces</w:t>
      </w:r>
      <w:r>
        <w:rPr>
          <w:rFonts w:ascii="Consolas" w:hAnsi="Consolas" w:cs="Courier New"/>
          <w:color w:val="000000"/>
          <w:sz w:val="18"/>
          <w:szCs w:val="18"/>
        </w:rPr>
        <w:t xml:space="preserve">: </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0000FF"/>
          <w:sz w:val="18"/>
          <w:szCs w:val="18"/>
        </w:rPr>
        <w:t>int</w:t>
      </w:r>
      <w:r>
        <w:rPr>
          <w:rFonts w:ascii="Consolas" w:hAnsi="Consolas" w:cs="Courier New"/>
          <w:color w:val="000000"/>
          <w:sz w:val="18"/>
          <w:szCs w:val="18"/>
        </w:rPr>
        <w:t xml:space="preserve">]) -&gt; </w:t>
      </w:r>
      <w:r>
        <w:rPr>
          <w:rFonts w:ascii="Consolas" w:hAnsi="Consolas" w:cs="Courier New"/>
          <w:color w:val="2B91AF"/>
          <w:sz w:val="18"/>
          <w:szCs w:val="18"/>
        </w:rPr>
        <w:t>List</w:t>
      </w:r>
      <w:r>
        <w:rPr>
          <w:rFonts w:ascii="Consolas" w:hAnsi="Consolas" w:cs="Courier New"/>
          <w:color w:val="000000"/>
          <w:sz w:val="18"/>
          <w:szCs w:val="18"/>
        </w:rPr>
        <w:t>[MAT8]:</w:t>
      </w:r>
    </w:p>
    <w:p w14:paraId="4D1E558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461. </w:t>
      </w:r>
      <w:r>
        <w:rPr>
          <w:rFonts w:ascii="Consolas" w:hAnsi="Consolas" w:cs="Courier New"/>
          <w:color w:val="000000"/>
          <w:sz w:val="18"/>
          <w:szCs w:val="18"/>
        </w:rPr>
        <w:t xml:space="preserve">        MAT8s: </w:t>
      </w:r>
      <w:r>
        <w:rPr>
          <w:rFonts w:ascii="Consolas" w:hAnsi="Consolas" w:cs="Courier New"/>
          <w:color w:val="2B91AF"/>
          <w:sz w:val="18"/>
          <w:szCs w:val="18"/>
        </w:rPr>
        <w:t>List</w:t>
      </w:r>
      <w:r>
        <w:rPr>
          <w:rFonts w:ascii="Consolas" w:hAnsi="Consolas" w:cs="Courier New"/>
          <w:color w:val="000000"/>
          <w:sz w:val="18"/>
          <w:szCs w:val="18"/>
        </w:rPr>
        <w:t>[MAT8] = []</w:t>
      </w:r>
    </w:p>
    <w:p w14:paraId="1FC4527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462.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index </w:t>
      </w:r>
      <w:r>
        <w:rPr>
          <w:rFonts w:ascii="Consolas" w:hAnsi="Consolas" w:cs="Courier New"/>
          <w:color w:val="0000FF"/>
          <w:sz w:val="18"/>
          <w:szCs w:val="18"/>
        </w:rPr>
        <w:t>in</w:t>
      </w:r>
      <w:r>
        <w:rPr>
          <w:rFonts w:ascii="Consolas" w:hAnsi="Consolas" w:cs="Courier New"/>
          <w:color w:val="000000"/>
          <w:sz w:val="18"/>
          <w:szCs w:val="18"/>
        </w:rPr>
        <w:t xml:space="preserve"> </w:t>
      </w:r>
      <w:r>
        <w:rPr>
          <w:rFonts w:ascii="Consolas" w:hAnsi="Consolas" w:cs="Courier New"/>
          <w:color w:val="2B91AF"/>
          <w:sz w:val="18"/>
          <w:szCs w:val="18"/>
        </w:rPr>
        <w:t>Indeces</w:t>
      </w:r>
      <w:r>
        <w:rPr>
          <w:rFonts w:ascii="Consolas" w:hAnsi="Consolas" w:cs="Courier New"/>
          <w:color w:val="000000"/>
          <w:sz w:val="18"/>
          <w:szCs w:val="18"/>
        </w:rPr>
        <w:t>:</w:t>
      </w:r>
    </w:p>
    <w:p w14:paraId="499D90E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463. </w:t>
      </w:r>
      <w:r>
        <w:rPr>
          <w:rFonts w:ascii="Consolas" w:hAnsi="Consolas" w:cs="Courier New"/>
          <w:color w:val="000000"/>
          <w:sz w:val="18"/>
          <w:szCs w:val="18"/>
        </w:rPr>
        <w:t xml:space="preserve">            line = lines[index]</w:t>
      </w:r>
    </w:p>
    <w:p w14:paraId="3CCDB62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464. </w:t>
      </w:r>
      <w:r>
        <w:rPr>
          <w:rFonts w:ascii="Consolas" w:hAnsi="Consolas" w:cs="Courier New"/>
          <w:color w:val="000000"/>
          <w:sz w:val="18"/>
          <w:szCs w:val="18"/>
        </w:rPr>
        <w:t xml:space="preserve">            split = line.split(</w:t>
      </w:r>
      <w:r>
        <w:rPr>
          <w:rFonts w:ascii="Consolas" w:hAnsi="Consolas" w:cs="Courier New"/>
          <w:color w:val="A31515"/>
          <w:sz w:val="18"/>
          <w:szCs w:val="18"/>
        </w:rPr>
        <w:t>','</w:t>
      </w:r>
      <w:r>
        <w:rPr>
          <w:rFonts w:ascii="Consolas" w:hAnsi="Consolas" w:cs="Courier New"/>
          <w:color w:val="000000"/>
          <w:sz w:val="18"/>
          <w:szCs w:val="18"/>
        </w:rPr>
        <w:t>)[</w:t>
      </w:r>
      <w:r>
        <w:rPr>
          <w:rFonts w:ascii="Consolas" w:hAnsi="Consolas" w:cs="Courier New"/>
          <w:color w:val="006666"/>
          <w:sz w:val="18"/>
          <w:szCs w:val="18"/>
        </w:rPr>
        <w:t>1</w:t>
      </w:r>
      <w:r>
        <w:rPr>
          <w:rFonts w:ascii="Consolas" w:hAnsi="Consolas" w:cs="Courier New"/>
          <w:color w:val="000000"/>
          <w:sz w:val="18"/>
          <w:szCs w:val="18"/>
        </w:rPr>
        <w:t>:]</w:t>
      </w:r>
    </w:p>
    <w:p w14:paraId="3AD2D3A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465. </w:t>
      </w:r>
      <w:r>
        <w:rPr>
          <w:rFonts w:ascii="Consolas" w:hAnsi="Consolas" w:cs="Courier New"/>
          <w:color w:val="000000"/>
          <w:sz w:val="18"/>
          <w:szCs w:val="18"/>
        </w:rPr>
        <w:t xml:space="preserve">            MID = </w:t>
      </w:r>
      <w:r>
        <w:rPr>
          <w:rFonts w:ascii="Consolas" w:hAnsi="Consolas" w:cs="Courier New"/>
          <w:color w:val="0000FF"/>
          <w:sz w:val="18"/>
          <w:szCs w:val="18"/>
        </w:rPr>
        <w:t>int</w:t>
      </w:r>
      <w:r>
        <w:rPr>
          <w:rFonts w:ascii="Consolas" w:hAnsi="Consolas" w:cs="Courier New"/>
          <w:color w:val="000000"/>
          <w:sz w:val="18"/>
          <w:szCs w:val="18"/>
        </w:rPr>
        <w:t>(split[</w:t>
      </w:r>
      <w:r>
        <w:rPr>
          <w:rFonts w:ascii="Consolas" w:hAnsi="Consolas" w:cs="Courier New"/>
          <w:color w:val="006666"/>
          <w:sz w:val="18"/>
          <w:szCs w:val="18"/>
        </w:rPr>
        <w:t>0</w:t>
      </w:r>
      <w:r>
        <w:rPr>
          <w:rFonts w:ascii="Consolas" w:hAnsi="Consolas" w:cs="Courier New"/>
          <w:color w:val="000000"/>
          <w:sz w:val="18"/>
          <w:szCs w:val="18"/>
        </w:rPr>
        <w:t>])</w:t>
      </w:r>
    </w:p>
    <w:p w14:paraId="450DCE4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466. </w:t>
      </w:r>
      <w:r>
        <w:rPr>
          <w:rFonts w:ascii="Consolas" w:hAnsi="Consolas" w:cs="Courier New"/>
          <w:color w:val="000000"/>
          <w:sz w:val="18"/>
          <w:szCs w:val="18"/>
        </w:rPr>
        <w:t xml:space="preserve">            E1 = </w:t>
      </w:r>
      <w:r>
        <w:rPr>
          <w:rFonts w:ascii="Consolas" w:hAnsi="Consolas" w:cs="Courier New"/>
          <w:color w:val="0000FF"/>
          <w:sz w:val="18"/>
          <w:szCs w:val="18"/>
        </w:rPr>
        <w:t>float</w:t>
      </w:r>
      <w:r>
        <w:rPr>
          <w:rFonts w:ascii="Consolas" w:hAnsi="Consolas" w:cs="Courier New"/>
          <w:color w:val="000000"/>
          <w:sz w:val="18"/>
          <w:szCs w:val="18"/>
        </w:rPr>
        <w:t>(split[</w:t>
      </w:r>
      <w:r>
        <w:rPr>
          <w:rFonts w:ascii="Consolas" w:hAnsi="Consolas" w:cs="Courier New"/>
          <w:color w:val="006666"/>
          <w:sz w:val="18"/>
          <w:szCs w:val="18"/>
        </w:rPr>
        <w:t>1</w:t>
      </w:r>
      <w:r>
        <w:rPr>
          <w:rFonts w:ascii="Consolas" w:hAnsi="Consolas" w:cs="Courier New"/>
          <w:color w:val="000000"/>
          <w:sz w:val="18"/>
          <w:szCs w:val="18"/>
        </w:rPr>
        <w:t>])</w:t>
      </w:r>
    </w:p>
    <w:p w14:paraId="3DAF979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467. </w:t>
      </w:r>
      <w:r>
        <w:rPr>
          <w:rFonts w:ascii="Consolas" w:hAnsi="Consolas" w:cs="Courier New"/>
          <w:color w:val="000000"/>
          <w:sz w:val="18"/>
          <w:szCs w:val="18"/>
        </w:rPr>
        <w:t xml:space="preserve">            E2 = </w:t>
      </w:r>
      <w:r>
        <w:rPr>
          <w:rFonts w:ascii="Consolas" w:hAnsi="Consolas" w:cs="Courier New"/>
          <w:color w:val="0000FF"/>
          <w:sz w:val="18"/>
          <w:szCs w:val="18"/>
        </w:rPr>
        <w:t>float</w:t>
      </w:r>
      <w:r>
        <w:rPr>
          <w:rFonts w:ascii="Consolas" w:hAnsi="Consolas" w:cs="Courier New"/>
          <w:color w:val="000000"/>
          <w:sz w:val="18"/>
          <w:szCs w:val="18"/>
        </w:rPr>
        <w:t>(split[</w:t>
      </w:r>
      <w:r>
        <w:rPr>
          <w:rFonts w:ascii="Consolas" w:hAnsi="Consolas" w:cs="Courier New"/>
          <w:color w:val="006666"/>
          <w:sz w:val="18"/>
          <w:szCs w:val="18"/>
        </w:rPr>
        <w:t>2</w:t>
      </w:r>
      <w:r>
        <w:rPr>
          <w:rFonts w:ascii="Consolas" w:hAnsi="Consolas" w:cs="Courier New"/>
          <w:color w:val="000000"/>
          <w:sz w:val="18"/>
          <w:szCs w:val="18"/>
        </w:rPr>
        <w:t>])</w:t>
      </w:r>
    </w:p>
    <w:p w14:paraId="14576A3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468. </w:t>
      </w:r>
      <w:r>
        <w:rPr>
          <w:rFonts w:ascii="Consolas" w:hAnsi="Consolas" w:cs="Courier New"/>
          <w:color w:val="000000"/>
          <w:sz w:val="18"/>
          <w:szCs w:val="18"/>
        </w:rPr>
        <w:t xml:space="preserve">            NU12 = </w:t>
      </w:r>
      <w:r>
        <w:rPr>
          <w:rFonts w:ascii="Consolas" w:hAnsi="Consolas" w:cs="Courier New"/>
          <w:color w:val="0000FF"/>
          <w:sz w:val="18"/>
          <w:szCs w:val="18"/>
        </w:rPr>
        <w:t>float</w:t>
      </w:r>
      <w:r>
        <w:rPr>
          <w:rFonts w:ascii="Consolas" w:hAnsi="Consolas" w:cs="Courier New"/>
          <w:color w:val="000000"/>
          <w:sz w:val="18"/>
          <w:szCs w:val="18"/>
        </w:rPr>
        <w:t>(split[</w:t>
      </w:r>
      <w:r>
        <w:rPr>
          <w:rFonts w:ascii="Consolas" w:hAnsi="Consolas" w:cs="Courier New"/>
          <w:color w:val="006666"/>
          <w:sz w:val="18"/>
          <w:szCs w:val="18"/>
        </w:rPr>
        <w:t>3</w:t>
      </w:r>
      <w:r>
        <w:rPr>
          <w:rFonts w:ascii="Consolas" w:hAnsi="Consolas" w:cs="Courier New"/>
          <w:color w:val="000000"/>
          <w:sz w:val="18"/>
          <w:szCs w:val="18"/>
        </w:rPr>
        <w:t>])</w:t>
      </w:r>
    </w:p>
    <w:p w14:paraId="7892FBE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469. </w:t>
      </w:r>
      <w:r>
        <w:rPr>
          <w:rFonts w:ascii="Consolas" w:hAnsi="Consolas" w:cs="Courier New"/>
          <w:color w:val="000000"/>
          <w:sz w:val="18"/>
          <w:szCs w:val="18"/>
        </w:rPr>
        <w:t xml:space="preserve">            G12 = </w:t>
      </w:r>
      <w:r>
        <w:rPr>
          <w:rFonts w:ascii="Consolas" w:hAnsi="Consolas" w:cs="Courier New"/>
          <w:color w:val="0000FF"/>
          <w:sz w:val="18"/>
          <w:szCs w:val="18"/>
        </w:rPr>
        <w:t>float</w:t>
      </w:r>
      <w:r>
        <w:rPr>
          <w:rFonts w:ascii="Consolas" w:hAnsi="Consolas" w:cs="Courier New"/>
          <w:color w:val="000000"/>
          <w:sz w:val="18"/>
          <w:szCs w:val="18"/>
        </w:rPr>
        <w:t>(split[</w:t>
      </w:r>
      <w:r>
        <w:rPr>
          <w:rFonts w:ascii="Consolas" w:hAnsi="Consolas" w:cs="Courier New"/>
          <w:color w:val="006666"/>
          <w:sz w:val="18"/>
          <w:szCs w:val="18"/>
        </w:rPr>
        <w:t>4</w:t>
      </w:r>
      <w:r>
        <w:rPr>
          <w:rFonts w:ascii="Consolas" w:hAnsi="Consolas" w:cs="Courier New"/>
          <w:color w:val="000000"/>
          <w:sz w:val="18"/>
          <w:szCs w:val="18"/>
        </w:rPr>
        <w:t>])</w:t>
      </w:r>
    </w:p>
    <w:p w14:paraId="39D695A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470. </w:t>
      </w:r>
      <w:r>
        <w:rPr>
          <w:rFonts w:ascii="Consolas" w:hAnsi="Consolas" w:cs="Courier New"/>
          <w:color w:val="000000"/>
          <w:sz w:val="18"/>
          <w:szCs w:val="18"/>
        </w:rPr>
        <w:t xml:space="preserve">            G1Z = split[</w:t>
      </w:r>
      <w:r>
        <w:rPr>
          <w:rFonts w:ascii="Consolas" w:hAnsi="Consolas" w:cs="Courier New"/>
          <w:color w:val="006666"/>
          <w:sz w:val="18"/>
          <w:szCs w:val="18"/>
        </w:rPr>
        <w:t>5</w:t>
      </w:r>
      <w:r>
        <w:rPr>
          <w:rFonts w:ascii="Consolas" w:hAnsi="Consolas" w:cs="Courier New"/>
          <w:color w:val="000000"/>
          <w:sz w:val="18"/>
          <w:szCs w:val="18"/>
        </w:rPr>
        <w:t>]</w:t>
      </w:r>
    </w:p>
    <w:p w14:paraId="7838CFB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471. </w:t>
      </w:r>
      <w:r>
        <w:rPr>
          <w:rFonts w:ascii="Consolas" w:hAnsi="Consolas" w:cs="Courier New"/>
          <w:color w:val="000000"/>
          <w:sz w:val="18"/>
          <w:szCs w:val="18"/>
        </w:rPr>
        <w:t xml:space="preserve">            G2Z = split[</w:t>
      </w:r>
      <w:r>
        <w:rPr>
          <w:rFonts w:ascii="Consolas" w:hAnsi="Consolas" w:cs="Courier New"/>
          <w:color w:val="006666"/>
          <w:sz w:val="18"/>
          <w:szCs w:val="18"/>
        </w:rPr>
        <w:t>6</w:t>
      </w:r>
      <w:r>
        <w:rPr>
          <w:rFonts w:ascii="Consolas" w:hAnsi="Consolas" w:cs="Courier New"/>
          <w:color w:val="000000"/>
          <w:sz w:val="18"/>
          <w:szCs w:val="18"/>
        </w:rPr>
        <w:t>]</w:t>
      </w:r>
    </w:p>
    <w:p w14:paraId="368545F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472. </w:t>
      </w:r>
      <w:r>
        <w:rPr>
          <w:rFonts w:ascii="Consolas" w:hAnsi="Consolas" w:cs="Courier New"/>
          <w:color w:val="000000"/>
          <w:sz w:val="18"/>
          <w:szCs w:val="18"/>
        </w:rPr>
        <w:t xml:space="preserve">            RHO = </w:t>
      </w:r>
      <w:r>
        <w:rPr>
          <w:rFonts w:ascii="Consolas" w:hAnsi="Consolas" w:cs="Courier New"/>
          <w:color w:val="0000FF"/>
          <w:sz w:val="18"/>
          <w:szCs w:val="18"/>
        </w:rPr>
        <w:t>float</w:t>
      </w:r>
      <w:r>
        <w:rPr>
          <w:rFonts w:ascii="Consolas" w:hAnsi="Consolas" w:cs="Courier New"/>
          <w:color w:val="000000"/>
          <w:sz w:val="18"/>
          <w:szCs w:val="18"/>
        </w:rPr>
        <w:t>(split[</w:t>
      </w:r>
      <w:r>
        <w:rPr>
          <w:rFonts w:ascii="Consolas" w:hAnsi="Consolas" w:cs="Courier New"/>
          <w:color w:val="006666"/>
          <w:sz w:val="18"/>
          <w:szCs w:val="18"/>
        </w:rPr>
        <w:t>7</w:t>
      </w:r>
      <w:r>
        <w:rPr>
          <w:rFonts w:ascii="Consolas" w:hAnsi="Consolas" w:cs="Courier New"/>
          <w:color w:val="000000"/>
          <w:sz w:val="18"/>
          <w:szCs w:val="18"/>
        </w:rPr>
        <w:t>])</w:t>
      </w:r>
    </w:p>
    <w:p w14:paraId="31DB0933" w14:textId="77777777" w:rsidR="00175CBF" w:rsidRPr="00B82642"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lang w:val="de-DE"/>
        </w:rPr>
      </w:pPr>
      <w:r w:rsidRPr="00B82642">
        <w:rPr>
          <w:rFonts w:ascii="Consolas" w:hAnsi="Consolas" w:cs="Courier New"/>
          <w:sz w:val="18"/>
          <w:szCs w:val="18"/>
          <w:lang w:val="de-DE"/>
        </w:rPr>
        <w:t xml:space="preserve">473. </w:t>
      </w:r>
      <w:r w:rsidRPr="00B82642">
        <w:rPr>
          <w:rFonts w:ascii="Consolas" w:hAnsi="Consolas" w:cs="Courier New"/>
          <w:color w:val="000000"/>
          <w:sz w:val="18"/>
          <w:szCs w:val="18"/>
          <w:lang w:val="de-DE"/>
        </w:rPr>
        <w:t xml:space="preserve">            M = MAT8(index, MID,E1,E2,NU12,G12,G1Z,G2Z,RHO)</w:t>
      </w:r>
    </w:p>
    <w:p w14:paraId="3AFCC0E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474. </w:t>
      </w:r>
      <w:r>
        <w:rPr>
          <w:rFonts w:ascii="Consolas" w:hAnsi="Consolas" w:cs="Courier New"/>
          <w:color w:val="000000"/>
          <w:sz w:val="18"/>
          <w:szCs w:val="18"/>
        </w:rPr>
        <w:t xml:space="preserve">            MAT8s.append(M)</w:t>
      </w:r>
    </w:p>
    <w:p w14:paraId="0D80E31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475. </w:t>
      </w:r>
      <w:r>
        <w:rPr>
          <w:rFonts w:ascii="Consolas" w:hAnsi="Consolas" w:cs="Courier New"/>
          <w:color w:val="000000"/>
          <w:sz w:val="18"/>
          <w:szCs w:val="18"/>
        </w:rPr>
        <w:t> </w:t>
      </w:r>
    </w:p>
    <w:p w14:paraId="2494B14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476.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MAT8s</w:t>
      </w:r>
    </w:p>
    <w:p w14:paraId="776225B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477. </w:t>
      </w:r>
      <w:r>
        <w:rPr>
          <w:rFonts w:ascii="Consolas" w:hAnsi="Consolas" w:cs="Courier New"/>
          <w:color w:val="000000"/>
          <w:sz w:val="18"/>
          <w:szCs w:val="18"/>
        </w:rPr>
        <w:t> </w:t>
      </w:r>
    </w:p>
    <w:p w14:paraId="0B4EDD4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478.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w:t>
      </w:r>
      <w:r>
        <w:rPr>
          <w:rFonts w:ascii="Consolas" w:hAnsi="Consolas" w:cs="Courier New"/>
          <w:color w:val="0000FF"/>
          <w:sz w:val="18"/>
          <w:szCs w:val="18"/>
        </w:rPr>
        <w:t>not</w:t>
      </w:r>
      <w:r>
        <w:rPr>
          <w:rFonts w:ascii="Consolas" w:hAnsi="Consolas" w:cs="Courier New"/>
          <w:color w:val="000000"/>
          <w:sz w:val="18"/>
          <w:szCs w:val="18"/>
        </w:rPr>
        <w:t xml:space="preserve"> inputfile.endswith(</w:t>
      </w:r>
      <w:r>
        <w:rPr>
          <w:rFonts w:ascii="Consolas" w:hAnsi="Consolas" w:cs="Courier New"/>
          <w:color w:val="A31515"/>
          <w:sz w:val="18"/>
          <w:szCs w:val="18"/>
        </w:rPr>
        <w:t>'.fem'</w:t>
      </w:r>
      <w:r>
        <w:rPr>
          <w:rFonts w:ascii="Consolas" w:hAnsi="Consolas" w:cs="Courier New"/>
          <w:color w:val="000000"/>
          <w:sz w:val="18"/>
          <w:szCs w:val="18"/>
        </w:rPr>
        <w:t>):</w:t>
      </w:r>
    </w:p>
    <w:p w14:paraId="6B8B3B4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479. </w:t>
      </w:r>
      <w:r>
        <w:rPr>
          <w:rFonts w:ascii="Consolas" w:hAnsi="Consolas" w:cs="Courier New"/>
          <w:color w:val="000000"/>
          <w:sz w:val="18"/>
          <w:szCs w:val="18"/>
        </w:rPr>
        <w:t xml:space="preserve">        </w:t>
      </w:r>
      <w:r>
        <w:rPr>
          <w:rFonts w:ascii="Consolas" w:hAnsi="Consolas" w:cs="Courier New"/>
          <w:color w:val="0000FF"/>
          <w:sz w:val="18"/>
          <w:szCs w:val="18"/>
        </w:rPr>
        <w:t>raise</w:t>
      </w:r>
      <w:r>
        <w:rPr>
          <w:rFonts w:ascii="Consolas" w:hAnsi="Consolas" w:cs="Courier New"/>
          <w:color w:val="000000"/>
          <w:sz w:val="18"/>
          <w:szCs w:val="18"/>
        </w:rPr>
        <w:t xml:space="preserve"> </w:t>
      </w:r>
      <w:r>
        <w:rPr>
          <w:rFonts w:ascii="Consolas" w:hAnsi="Consolas" w:cs="Courier New"/>
          <w:color w:val="2B91AF"/>
          <w:sz w:val="18"/>
          <w:szCs w:val="18"/>
        </w:rPr>
        <w:t>ValueError</w:t>
      </w:r>
      <w:r>
        <w:rPr>
          <w:rFonts w:ascii="Consolas" w:hAnsi="Consolas" w:cs="Courier New"/>
          <w:color w:val="000000"/>
          <w:sz w:val="18"/>
          <w:szCs w:val="18"/>
        </w:rPr>
        <w:t>(</w:t>
      </w:r>
      <w:r>
        <w:rPr>
          <w:rFonts w:ascii="Consolas" w:hAnsi="Consolas" w:cs="Courier New"/>
          <w:color w:val="A31515"/>
          <w:sz w:val="18"/>
          <w:szCs w:val="18"/>
        </w:rPr>
        <w:t>'Incorrect file type. File must be of type .fem'</w:t>
      </w:r>
      <w:r>
        <w:rPr>
          <w:rFonts w:ascii="Consolas" w:hAnsi="Consolas" w:cs="Courier New"/>
          <w:color w:val="000000"/>
          <w:sz w:val="18"/>
          <w:szCs w:val="18"/>
        </w:rPr>
        <w:t>)</w:t>
      </w:r>
    </w:p>
    <w:p w14:paraId="576D771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480. </w:t>
      </w:r>
      <w:r>
        <w:rPr>
          <w:rFonts w:ascii="Consolas" w:hAnsi="Consolas" w:cs="Courier New"/>
          <w:color w:val="000000"/>
          <w:sz w:val="18"/>
          <w:szCs w:val="18"/>
        </w:rPr>
        <w:t xml:space="preserve">    </w:t>
      </w:r>
    </w:p>
    <w:p w14:paraId="1D7DBF9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481. </w:t>
      </w:r>
      <w:r>
        <w:rPr>
          <w:rFonts w:ascii="Consolas" w:hAnsi="Consolas" w:cs="Courier New"/>
          <w:color w:val="000000"/>
          <w:sz w:val="18"/>
          <w:szCs w:val="18"/>
        </w:rPr>
        <w:t xml:space="preserve">    </w:t>
      </w:r>
      <w:r>
        <w:rPr>
          <w:rFonts w:ascii="Consolas" w:hAnsi="Consolas" w:cs="Courier New"/>
          <w:color w:val="0000FF"/>
          <w:sz w:val="18"/>
          <w:szCs w:val="18"/>
        </w:rPr>
        <w:t>with</w:t>
      </w:r>
      <w:r>
        <w:rPr>
          <w:rFonts w:ascii="Consolas" w:hAnsi="Consolas" w:cs="Courier New"/>
          <w:color w:val="000000"/>
          <w:sz w:val="18"/>
          <w:szCs w:val="18"/>
        </w:rPr>
        <w:t xml:space="preserve"> open(inputfile, </w:t>
      </w:r>
      <w:r>
        <w:rPr>
          <w:rFonts w:ascii="Consolas" w:hAnsi="Consolas" w:cs="Courier New"/>
          <w:color w:val="A31515"/>
          <w:sz w:val="18"/>
          <w:szCs w:val="18"/>
        </w:rPr>
        <w:t>'r'</w:t>
      </w:r>
      <w:r>
        <w:rPr>
          <w:rFonts w:ascii="Consolas" w:hAnsi="Consolas" w:cs="Courier New"/>
          <w:color w:val="000000"/>
          <w:sz w:val="18"/>
          <w:szCs w:val="18"/>
        </w:rPr>
        <w:t xml:space="preserve">) </w:t>
      </w:r>
      <w:r>
        <w:rPr>
          <w:rFonts w:ascii="Consolas" w:hAnsi="Consolas" w:cs="Courier New"/>
          <w:color w:val="0000FF"/>
          <w:sz w:val="18"/>
          <w:szCs w:val="18"/>
        </w:rPr>
        <w:t>as</w:t>
      </w:r>
      <w:r>
        <w:rPr>
          <w:rFonts w:ascii="Consolas" w:hAnsi="Consolas" w:cs="Courier New"/>
          <w:color w:val="000000"/>
          <w:sz w:val="18"/>
          <w:szCs w:val="18"/>
        </w:rPr>
        <w:t xml:space="preserve"> f:</w:t>
      </w:r>
    </w:p>
    <w:p w14:paraId="7C2BB35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482. </w:t>
      </w:r>
      <w:r>
        <w:rPr>
          <w:rFonts w:ascii="Consolas" w:hAnsi="Consolas" w:cs="Courier New"/>
          <w:color w:val="000000"/>
          <w:sz w:val="18"/>
          <w:szCs w:val="18"/>
        </w:rPr>
        <w:t xml:space="preserve">        lines = f.readlines()</w:t>
      </w:r>
    </w:p>
    <w:p w14:paraId="338CB06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483. </w:t>
      </w:r>
      <w:r>
        <w:rPr>
          <w:rFonts w:ascii="Consolas" w:hAnsi="Consolas" w:cs="Courier New"/>
          <w:color w:val="000000"/>
          <w:sz w:val="18"/>
          <w:szCs w:val="18"/>
        </w:rPr>
        <w:t> </w:t>
      </w:r>
    </w:p>
    <w:p w14:paraId="3758537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484. </w:t>
      </w:r>
      <w:r>
        <w:rPr>
          <w:rFonts w:ascii="Consolas" w:hAnsi="Consolas" w:cs="Courier New"/>
          <w:color w:val="000000"/>
          <w:sz w:val="18"/>
          <w:szCs w:val="18"/>
        </w:rPr>
        <w:t xml:space="preserve">    </w:t>
      </w:r>
      <w:r>
        <w:rPr>
          <w:rFonts w:ascii="Consolas" w:hAnsi="Consolas" w:cs="Courier New"/>
          <w:color w:val="2B91AF"/>
          <w:sz w:val="18"/>
          <w:szCs w:val="18"/>
        </w:rPr>
        <w:t>StartIndex</w:t>
      </w:r>
      <w:r>
        <w:rPr>
          <w:rFonts w:ascii="Consolas" w:hAnsi="Consolas" w:cs="Courier New"/>
          <w:color w:val="000000"/>
          <w:sz w:val="18"/>
          <w:szCs w:val="18"/>
        </w:rPr>
        <w:t xml:space="preserve">: </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0000FF"/>
          <w:sz w:val="18"/>
          <w:szCs w:val="18"/>
        </w:rPr>
        <w:t>int</w:t>
      </w:r>
      <w:r>
        <w:rPr>
          <w:rFonts w:ascii="Consolas" w:hAnsi="Consolas" w:cs="Courier New"/>
          <w:color w:val="000000"/>
          <w:sz w:val="18"/>
          <w:szCs w:val="18"/>
        </w:rPr>
        <w:t>] = []</w:t>
      </w:r>
    </w:p>
    <w:p w14:paraId="52877D6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485. </w:t>
      </w:r>
      <w:r>
        <w:rPr>
          <w:rFonts w:ascii="Consolas" w:hAnsi="Consolas" w:cs="Courier New"/>
          <w:color w:val="000000"/>
          <w:sz w:val="18"/>
          <w:szCs w:val="18"/>
        </w:rPr>
        <w:t xml:space="preserve">    </w:t>
      </w:r>
      <w:r>
        <w:rPr>
          <w:rFonts w:ascii="Consolas" w:hAnsi="Consolas" w:cs="Courier New"/>
          <w:color w:val="2B91AF"/>
          <w:sz w:val="18"/>
          <w:szCs w:val="18"/>
        </w:rPr>
        <w:t>Mat8Indeces</w:t>
      </w:r>
      <w:r>
        <w:rPr>
          <w:rFonts w:ascii="Consolas" w:hAnsi="Consolas" w:cs="Courier New"/>
          <w:color w:val="000000"/>
          <w:sz w:val="18"/>
          <w:szCs w:val="18"/>
        </w:rPr>
        <w:t xml:space="preserve">: </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0000FF"/>
          <w:sz w:val="18"/>
          <w:szCs w:val="18"/>
        </w:rPr>
        <w:t>int</w:t>
      </w:r>
      <w:r>
        <w:rPr>
          <w:rFonts w:ascii="Consolas" w:hAnsi="Consolas" w:cs="Courier New"/>
          <w:color w:val="000000"/>
          <w:sz w:val="18"/>
          <w:szCs w:val="18"/>
        </w:rPr>
        <w:t>] = []</w:t>
      </w:r>
    </w:p>
    <w:p w14:paraId="32E2016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486. </w:t>
      </w:r>
      <w:r>
        <w:rPr>
          <w:rFonts w:ascii="Consolas" w:hAnsi="Consolas" w:cs="Courier New"/>
          <w:color w:val="000000"/>
          <w:sz w:val="18"/>
          <w:szCs w:val="18"/>
        </w:rPr>
        <w:t> </w:t>
      </w:r>
    </w:p>
    <w:p w14:paraId="235D90D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487.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index, line </w:t>
      </w:r>
      <w:r>
        <w:rPr>
          <w:rFonts w:ascii="Consolas" w:hAnsi="Consolas" w:cs="Courier New"/>
          <w:color w:val="0000FF"/>
          <w:sz w:val="18"/>
          <w:szCs w:val="18"/>
        </w:rPr>
        <w:t>in</w:t>
      </w:r>
      <w:r>
        <w:rPr>
          <w:rFonts w:ascii="Consolas" w:hAnsi="Consolas" w:cs="Courier New"/>
          <w:color w:val="000000"/>
          <w:sz w:val="18"/>
          <w:szCs w:val="18"/>
        </w:rPr>
        <w:t xml:space="preserve"> enumerate(lines):</w:t>
      </w:r>
    </w:p>
    <w:p w14:paraId="578B0EB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488.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line.startswith(</w:t>
      </w:r>
      <w:r>
        <w:rPr>
          <w:rFonts w:ascii="Consolas" w:hAnsi="Consolas" w:cs="Courier New"/>
          <w:color w:val="A31515"/>
          <w:sz w:val="18"/>
          <w:szCs w:val="18"/>
        </w:rPr>
        <w:t>'PCOMP'</w:t>
      </w:r>
      <w:r>
        <w:rPr>
          <w:rFonts w:ascii="Consolas" w:hAnsi="Consolas" w:cs="Courier New"/>
          <w:color w:val="000000"/>
          <w:sz w:val="18"/>
          <w:szCs w:val="18"/>
        </w:rPr>
        <w:t>):</w:t>
      </w:r>
    </w:p>
    <w:p w14:paraId="0CC0E85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489. </w:t>
      </w:r>
      <w:r>
        <w:rPr>
          <w:rFonts w:ascii="Consolas" w:hAnsi="Consolas" w:cs="Courier New"/>
          <w:color w:val="000000"/>
          <w:sz w:val="18"/>
          <w:szCs w:val="18"/>
        </w:rPr>
        <w:t xml:space="preserve">            </w:t>
      </w:r>
      <w:r>
        <w:rPr>
          <w:rFonts w:ascii="Consolas" w:hAnsi="Consolas" w:cs="Courier New"/>
          <w:color w:val="2B91AF"/>
          <w:sz w:val="18"/>
          <w:szCs w:val="18"/>
        </w:rPr>
        <w:t>StartIndex</w:t>
      </w:r>
      <w:r>
        <w:rPr>
          <w:rFonts w:ascii="Consolas" w:hAnsi="Consolas" w:cs="Courier New"/>
          <w:color w:val="000000"/>
          <w:sz w:val="18"/>
          <w:szCs w:val="18"/>
        </w:rPr>
        <w:t>.append(index)</w:t>
      </w:r>
    </w:p>
    <w:p w14:paraId="5F9EF5C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490. </w:t>
      </w:r>
      <w:r>
        <w:rPr>
          <w:rFonts w:ascii="Consolas" w:hAnsi="Consolas" w:cs="Courier New"/>
          <w:color w:val="000000"/>
          <w:sz w:val="18"/>
          <w:szCs w:val="18"/>
        </w:rPr>
        <w:t xml:space="preserve">        </w:t>
      </w:r>
      <w:r>
        <w:rPr>
          <w:rFonts w:ascii="Consolas" w:hAnsi="Consolas" w:cs="Courier New"/>
          <w:color w:val="0000FF"/>
          <w:sz w:val="18"/>
          <w:szCs w:val="18"/>
        </w:rPr>
        <w:t>elif</w:t>
      </w:r>
      <w:r>
        <w:rPr>
          <w:rFonts w:ascii="Consolas" w:hAnsi="Consolas" w:cs="Courier New"/>
          <w:color w:val="000000"/>
          <w:sz w:val="18"/>
          <w:szCs w:val="18"/>
        </w:rPr>
        <w:t xml:space="preserve"> line.startswith(</w:t>
      </w:r>
      <w:r>
        <w:rPr>
          <w:rFonts w:ascii="Consolas" w:hAnsi="Consolas" w:cs="Courier New"/>
          <w:color w:val="A31515"/>
          <w:sz w:val="18"/>
          <w:szCs w:val="18"/>
        </w:rPr>
        <w:t>'MAT8'</w:t>
      </w:r>
      <w:r>
        <w:rPr>
          <w:rFonts w:ascii="Consolas" w:hAnsi="Consolas" w:cs="Courier New"/>
          <w:color w:val="000000"/>
          <w:sz w:val="18"/>
          <w:szCs w:val="18"/>
        </w:rPr>
        <w:t>):</w:t>
      </w:r>
    </w:p>
    <w:p w14:paraId="7046A8E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491. </w:t>
      </w:r>
      <w:r>
        <w:rPr>
          <w:rFonts w:ascii="Consolas" w:hAnsi="Consolas" w:cs="Courier New"/>
          <w:color w:val="000000"/>
          <w:sz w:val="18"/>
          <w:szCs w:val="18"/>
        </w:rPr>
        <w:t xml:space="preserve">            </w:t>
      </w:r>
      <w:r>
        <w:rPr>
          <w:rFonts w:ascii="Consolas" w:hAnsi="Consolas" w:cs="Courier New"/>
          <w:color w:val="2B91AF"/>
          <w:sz w:val="18"/>
          <w:szCs w:val="18"/>
        </w:rPr>
        <w:t>Mat8Indeces</w:t>
      </w:r>
      <w:r>
        <w:rPr>
          <w:rFonts w:ascii="Consolas" w:hAnsi="Consolas" w:cs="Courier New"/>
          <w:color w:val="000000"/>
          <w:sz w:val="18"/>
          <w:szCs w:val="18"/>
        </w:rPr>
        <w:t>.append(index)</w:t>
      </w:r>
    </w:p>
    <w:p w14:paraId="61CAA42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492. </w:t>
      </w:r>
      <w:r>
        <w:rPr>
          <w:rFonts w:ascii="Consolas" w:hAnsi="Consolas" w:cs="Courier New"/>
          <w:color w:val="000000"/>
          <w:sz w:val="18"/>
          <w:szCs w:val="18"/>
        </w:rPr>
        <w:t xml:space="preserve">    </w:t>
      </w:r>
    </w:p>
    <w:p w14:paraId="3609085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493. </w:t>
      </w:r>
      <w:r>
        <w:rPr>
          <w:rFonts w:ascii="Consolas" w:hAnsi="Consolas" w:cs="Courier New"/>
          <w:color w:val="000000"/>
          <w:sz w:val="18"/>
          <w:szCs w:val="18"/>
        </w:rPr>
        <w:t xml:space="preserve">    </w:t>
      </w:r>
      <w:r>
        <w:rPr>
          <w:rFonts w:ascii="Consolas" w:hAnsi="Consolas" w:cs="Courier New"/>
          <w:color w:val="2B91AF"/>
          <w:sz w:val="18"/>
          <w:szCs w:val="18"/>
        </w:rPr>
        <w:t>PCOMPs</w:t>
      </w:r>
      <w:r>
        <w:rPr>
          <w:rFonts w:ascii="Consolas" w:hAnsi="Consolas" w:cs="Courier New"/>
          <w:color w:val="000000"/>
          <w:sz w:val="18"/>
          <w:szCs w:val="18"/>
        </w:rPr>
        <w:t xml:space="preserve"> = readPCOMP(</w:t>
      </w:r>
      <w:r>
        <w:rPr>
          <w:rFonts w:ascii="Consolas" w:hAnsi="Consolas" w:cs="Courier New"/>
          <w:color w:val="2B91AF"/>
          <w:sz w:val="18"/>
          <w:szCs w:val="18"/>
        </w:rPr>
        <w:t>StartIndex</w:t>
      </w:r>
      <w:r>
        <w:rPr>
          <w:rFonts w:ascii="Consolas" w:hAnsi="Consolas" w:cs="Courier New"/>
          <w:color w:val="000000"/>
          <w:sz w:val="18"/>
          <w:szCs w:val="18"/>
        </w:rPr>
        <w:t>)</w:t>
      </w:r>
    </w:p>
    <w:p w14:paraId="1392FCE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494. </w:t>
      </w:r>
      <w:r>
        <w:rPr>
          <w:rFonts w:ascii="Consolas" w:hAnsi="Consolas" w:cs="Courier New"/>
          <w:color w:val="000000"/>
          <w:sz w:val="18"/>
          <w:szCs w:val="18"/>
        </w:rPr>
        <w:t xml:space="preserve">    MAT8s = readMAT8(</w:t>
      </w:r>
      <w:r>
        <w:rPr>
          <w:rFonts w:ascii="Consolas" w:hAnsi="Consolas" w:cs="Courier New"/>
          <w:color w:val="2B91AF"/>
          <w:sz w:val="18"/>
          <w:szCs w:val="18"/>
        </w:rPr>
        <w:t>Mat8Indeces</w:t>
      </w:r>
      <w:r>
        <w:rPr>
          <w:rFonts w:ascii="Consolas" w:hAnsi="Consolas" w:cs="Courier New"/>
          <w:color w:val="000000"/>
          <w:sz w:val="18"/>
          <w:szCs w:val="18"/>
        </w:rPr>
        <w:t>)</w:t>
      </w:r>
    </w:p>
    <w:p w14:paraId="08FDF6D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495. </w:t>
      </w:r>
      <w:r>
        <w:rPr>
          <w:rFonts w:ascii="Consolas" w:hAnsi="Consolas" w:cs="Courier New"/>
          <w:color w:val="000000"/>
          <w:sz w:val="18"/>
          <w:szCs w:val="18"/>
        </w:rPr>
        <w:t> </w:t>
      </w:r>
    </w:p>
    <w:p w14:paraId="11F2D79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496.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w:t>
      </w:r>
      <w:r>
        <w:rPr>
          <w:rFonts w:ascii="Consolas" w:hAnsi="Consolas" w:cs="Courier New"/>
          <w:color w:val="2B91AF"/>
          <w:sz w:val="18"/>
          <w:szCs w:val="18"/>
        </w:rPr>
        <w:t>PCOMPs</w:t>
      </w:r>
      <w:r>
        <w:rPr>
          <w:rFonts w:ascii="Consolas" w:hAnsi="Consolas" w:cs="Courier New"/>
          <w:color w:val="000000"/>
          <w:sz w:val="18"/>
          <w:szCs w:val="18"/>
        </w:rPr>
        <w:t>, MAT8s</w:t>
      </w:r>
    </w:p>
    <w:p w14:paraId="2C468F8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497. </w:t>
      </w:r>
      <w:r>
        <w:rPr>
          <w:rFonts w:ascii="Consolas" w:hAnsi="Consolas" w:cs="Courier New"/>
          <w:color w:val="000000"/>
          <w:sz w:val="18"/>
          <w:szCs w:val="18"/>
        </w:rPr>
        <w:t> </w:t>
      </w:r>
    </w:p>
    <w:p w14:paraId="29FC302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lastRenderedPageBreak/>
        <w:t xml:space="preserve">498. </w:t>
      </w:r>
      <w:r>
        <w:rPr>
          <w:rFonts w:ascii="Consolas" w:hAnsi="Consolas" w:cs="Courier New"/>
          <w:color w:val="0000FF"/>
          <w:sz w:val="18"/>
          <w:szCs w:val="18"/>
        </w:rPr>
        <w:t>def</w:t>
      </w:r>
      <w:r>
        <w:rPr>
          <w:rFonts w:ascii="Consolas" w:hAnsi="Consolas" w:cs="Courier New"/>
          <w:color w:val="000000"/>
          <w:sz w:val="18"/>
          <w:szCs w:val="18"/>
        </w:rPr>
        <w:t xml:space="preserve"> </w:t>
      </w:r>
      <w:r>
        <w:rPr>
          <w:rFonts w:ascii="Consolas" w:hAnsi="Consolas" w:cs="Courier New"/>
          <w:color w:val="2B91AF"/>
          <w:sz w:val="18"/>
          <w:szCs w:val="18"/>
        </w:rPr>
        <w:t>WriteFem</w:t>
      </w:r>
      <w:r>
        <w:rPr>
          <w:rFonts w:ascii="Consolas" w:hAnsi="Consolas" w:cs="Courier New"/>
          <w:color w:val="000000"/>
          <w:sz w:val="18"/>
          <w:szCs w:val="18"/>
        </w:rPr>
        <w:t>(</w:t>
      </w:r>
      <w:r>
        <w:rPr>
          <w:rFonts w:ascii="Consolas" w:hAnsi="Consolas" w:cs="Courier New"/>
          <w:color w:val="2B91AF"/>
          <w:sz w:val="18"/>
          <w:szCs w:val="18"/>
        </w:rPr>
        <w:t>Properties</w:t>
      </w:r>
      <w:r>
        <w:rPr>
          <w:rFonts w:ascii="Consolas" w:hAnsi="Consolas" w:cs="Courier New"/>
          <w:color w:val="000000"/>
          <w:sz w:val="18"/>
          <w:szCs w:val="18"/>
        </w:rPr>
        <w:t xml:space="preserve">: </w:t>
      </w:r>
      <w:r>
        <w:rPr>
          <w:rFonts w:ascii="Consolas" w:hAnsi="Consolas" w:cs="Courier New"/>
          <w:color w:val="2B91AF"/>
          <w:sz w:val="18"/>
          <w:szCs w:val="18"/>
        </w:rPr>
        <w:t>List</w:t>
      </w:r>
      <w:r>
        <w:rPr>
          <w:rFonts w:ascii="Consolas" w:hAnsi="Consolas" w:cs="Courier New"/>
          <w:color w:val="000000"/>
          <w:sz w:val="18"/>
          <w:szCs w:val="18"/>
        </w:rPr>
        <w:t xml:space="preserve">[PCOMP], </w:t>
      </w:r>
      <w:r>
        <w:rPr>
          <w:rFonts w:ascii="Consolas" w:hAnsi="Consolas" w:cs="Courier New"/>
          <w:color w:val="2B91AF"/>
          <w:sz w:val="18"/>
          <w:szCs w:val="18"/>
        </w:rPr>
        <w:t>Materials</w:t>
      </w:r>
      <w:r>
        <w:rPr>
          <w:rFonts w:ascii="Consolas" w:hAnsi="Consolas" w:cs="Courier New"/>
          <w:color w:val="000000"/>
          <w:sz w:val="18"/>
          <w:szCs w:val="18"/>
        </w:rPr>
        <w:t xml:space="preserve">: </w:t>
      </w:r>
      <w:r>
        <w:rPr>
          <w:rFonts w:ascii="Consolas" w:hAnsi="Consolas" w:cs="Courier New"/>
          <w:color w:val="2B91AF"/>
          <w:sz w:val="18"/>
          <w:szCs w:val="18"/>
        </w:rPr>
        <w:t>List</w:t>
      </w:r>
      <w:r>
        <w:rPr>
          <w:rFonts w:ascii="Consolas" w:hAnsi="Consolas" w:cs="Courier New"/>
          <w:color w:val="000000"/>
          <w:sz w:val="18"/>
          <w:szCs w:val="18"/>
        </w:rPr>
        <w:t xml:space="preserve">[MAT8], inputfile: str) -&gt; </w:t>
      </w:r>
      <w:r>
        <w:rPr>
          <w:rFonts w:ascii="Consolas" w:hAnsi="Consolas" w:cs="Courier New"/>
          <w:color w:val="0000FF"/>
          <w:sz w:val="18"/>
          <w:szCs w:val="18"/>
        </w:rPr>
        <w:t>None</w:t>
      </w:r>
      <w:r>
        <w:rPr>
          <w:rFonts w:ascii="Consolas" w:hAnsi="Consolas" w:cs="Courier New"/>
          <w:color w:val="000000"/>
          <w:sz w:val="18"/>
          <w:szCs w:val="18"/>
        </w:rPr>
        <w:t>:</w:t>
      </w:r>
    </w:p>
    <w:p w14:paraId="4AD08F1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499. </w:t>
      </w:r>
      <w:r>
        <w:rPr>
          <w:rFonts w:ascii="Consolas" w:hAnsi="Consolas" w:cs="Courier New"/>
          <w:color w:val="000000"/>
          <w:sz w:val="18"/>
          <w:szCs w:val="18"/>
        </w:rPr>
        <w:t xml:space="preserve">    </w:t>
      </w:r>
      <w:r>
        <w:rPr>
          <w:rFonts w:ascii="Consolas" w:hAnsi="Consolas" w:cs="Courier New"/>
          <w:color w:val="A31515"/>
          <w:sz w:val="18"/>
          <w:szCs w:val="18"/>
        </w:rPr>
        <w:t>'''Writes a back to a .fem file the modified PCOMP and MAT8 objects given in the input. It is designed to be used on the same file as ReadFem function</w:t>
      </w:r>
    </w:p>
    <w:p w14:paraId="3E0EBC1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500. </w:t>
      </w:r>
      <w:r>
        <w:rPr>
          <w:rFonts w:ascii="Consolas" w:hAnsi="Consolas" w:cs="Courier New"/>
          <w:color w:val="A31515"/>
          <w:sz w:val="18"/>
          <w:szCs w:val="18"/>
        </w:rPr>
        <w:t xml:space="preserve">    ### Parameters:</w:t>
      </w:r>
    </w:p>
    <w:p w14:paraId="5652FB4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501. </w:t>
      </w:r>
      <w:r>
        <w:rPr>
          <w:rFonts w:ascii="Consolas" w:hAnsi="Consolas" w:cs="Courier New"/>
          <w:color w:val="A31515"/>
          <w:sz w:val="18"/>
          <w:szCs w:val="18"/>
        </w:rPr>
        <w:t xml:space="preserve">    - Properties: A list of PCOMP objects</w:t>
      </w:r>
    </w:p>
    <w:p w14:paraId="487D9CD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502. </w:t>
      </w:r>
      <w:r>
        <w:rPr>
          <w:rFonts w:ascii="Consolas" w:hAnsi="Consolas" w:cs="Courier New"/>
          <w:color w:val="A31515"/>
          <w:sz w:val="18"/>
          <w:szCs w:val="18"/>
        </w:rPr>
        <w:t xml:space="preserve">    - Materials: A list of MAT 8 objects</w:t>
      </w:r>
    </w:p>
    <w:p w14:paraId="15F7C99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503. </w:t>
      </w:r>
      <w:r>
        <w:rPr>
          <w:rFonts w:ascii="Consolas" w:hAnsi="Consolas" w:cs="Courier New"/>
          <w:color w:val="A31515"/>
          <w:sz w:val="18"/>
          <w:szCs w:val="18"/>
        </w:rPr>
        <w:t xml:space="preserve">    - inputfile: A path to a file as a string to which the objects will be returned</w:t>
      </w:r>
    </w:p>
    <w:p w14:paraId="5DFD70A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504. </w:t>
      </w:r>
      <w:r>
        <w:rPr>
          <w:rFonts w:ascii="Consolas" w:hAnsi="Consolas" w:cs="Courier New"/>
          <w:color w:val="A31515"/>
          <w:sz w:val="18"/>
          <w:szCs w:val="18"/>
        </w:rPr>
        <w:t xml:space="preserve">    '''</w:t>
      </w:r>
    </w:p>
    <w:p w14:paraId="5ED6DB5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505. </w:t>
      </w:r>
      <w:r>
        <w:rPr>
          <w:rFonts w:ascii="Consolas" w:hAnsi="Consolas" w:cs="Courier New"/>
          <w:color w:val="000000"/>
          <w:sz w:val="18"/>
          <w:szCs w:val="18"/>
        </w:rPr>
        <w:t xml:space="preserve">    </w:t>
      </w:r>
      <w:r>
        <w:rPr>
          <w:rFonts w:ascii="Consolas" w:hAnsi="Consolas" w:cs="Courier New"/>
          <w:color w:val="0000FF"/>
          <w:sz w:val="18"/>
          <w:szCs w:val="18"/>
        </w:rPr>
        <w:t>def</w:t>
      </w:r>
      <w:r>
        <w:rPr>
          <w:rFonts w:ascii="Consolas" w:hAnsi="Consolas" w:cs="Courier New"/>
          <w:color w:val="000000"/>
          <w:sz w:val="18"/>
          <w:szCs w:val="18"/>
        </w:rPr>
        <w:t xml:space="preserve"> replace_lines_in_file(file_path: str, line_numbers : </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0000FF"/>
          <w:sz w:val="18"/>
          <w:szCs w:val="18"/>
        </w:rPr>
        <w:t>int</w:t>
      </w:r>
      <w:r>
        <w:rPr>
          <w:rFonts w:ascii="Consolas" w:hAnsi="Consolas" w:cs="Courier New"/>
          <w:color w:val="000000"/>
          <w:sz w:val="18"/>
          <w:szCs w:val="18"/>
        </w:rPr>
        <w:t xml:space="preserve">], new_lines: </w:t>
      </w:r>
      <w:r>
        <w:rPr>
          <w:rFonts w:ascii="Consolas" w:hAnsi="Consolas" w:cs="Courier New"/>
          <w:color w:val="2B91AF"/>
          <w:sz w:val="18"/>
          <w:szCs w:val="18"/>
        </w:rPr>
        <w:t>List</w:t>
      </w:r>
      <w:r>
        <w:rPr>
          <w:rFonts w:ascii="Consolas" w:hAnsi="Consolas" w:cs="Courier New"/>
          <w:color w:val="000000"/>
          <w:sz w:val="18"/>
          <w:szCs w:val="18"/>
        </w:rPr>
        <w:t>[str]):</w:t>
      </w:r>
    </w:p>
    <w:p w14:paraId="73A9159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506.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len(line_numbers) != len(new_lines):</w:t>
      </w:r>
    </w:p>
    <w:p w14:paraId="38AED15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507. </w:t>
      </w:r>
      <w:r>
        <w:rPr>
          <w:rFonts w:ascii="Consolas" w:hAnsi="Consolas" w:cs="Courier New"/>
          <w:color w:val="000000"/>
          <w:sz w:val="18"/>
          <w:szCs w:val="18"/>
        </w:rPr>
        <w:t xml:space="preserve">            </w:t>
      </w:r>
      <w:r>
        <w:rPr>
          <w:rFonts w:ascii="Consolas" w:hAnsi="Consolas" w:cs="Courier New"/>
          <w:color w:val="0000FF"/>
          <w:sz w:val="18"/>
          <w:szCs w:val="18"/>
        </w:rPr>
        <w:t>raise</w:t>
      </w:r>
      <w:r>
        <w:rPr>
          <w:rFonts w:ascii="Consolas" w:hAnsi="Consolas" w:cs="Courier New"/>
          <w:color w:val="000000"/>
          <w:sz w:val="18"/>
          <w:szCs w:val="18"/>
        </w:rPr>
        <w:t xml:space="preserve"> </w:t>
      </w:r>
      <w:r>
        <w:rPr>
          <w:rFonts w:ascii="Consolas" w:hAnsi="Consolas" w:cs="Courier New"/>
          <w:color w:val="2B91AF"/>
          <w:sz w:val="18"/>
          <w:szCs w:val="18"/>
        </w:rPr>
        <w:t>ValueError</w:t>
      </w:r>
      <w:r>
        <w:rPr>
          <w:rFonts w:ascii="Consolas" w:hAnsi="Consolas" w:cs="Courier New"/>
          <w:color w:val="000000"/>
          <w:sz w:val="18"/>
          <w:szCs w:val="18"/>
        </w:rPr>
        <w:t>(</w:t>
      </w:r>
      <w:r>
        <w:rPr>
          <w:rFonts w:ascii="Consolas" w:hAnsi="Consolas" w:cs="Courier New"/>
          <w:color w:val="A31515"/>
          <w:sz w:val="18"/>
          <w:szCs w:val="18"/>
        </w:rPr>
        <w:t>"The number of line numbers must match the number of new lines."</w:t>
      </w:r>
      <w:r>
        <w:rPr>
          <w:rFonts w:ascii="Consolas" w:hAnsi="Consolas" w:cs="Courier New"/>
          <w:color w:val="000000"/>
          <w:sz w:val="18"/>
          <w:szCs w:val="18"/>
        </w:rPr>
        <w:t>)</w:t>
      </w:r>
    </w:p>
    <w:p w14:paraId="25A113E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508. </w:t>
      </w:r>
      <w:r>
        <w:rPr>
          <w:rFonts w:ascii="Consolas" w:hAnsi="Consolas" w:cs="Courier New"/>
          <w:color w:val="000000"/>
          <w:sz w:val="18"/>
          <w:szCs w:val="18"/>
        </w:rPr>
        <w:t> </w:t>
      </w:r>
    </w:p>
    <w:p w14:paraId="2F863C7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509. </w:t>
      </w:r>
      <w:r>
        <w:rPr>
          <w:rFonts w:ascii="Consolas" w:hAnsi="Consolas" w:cs="Courier New"/>
          <w:color w:val="000000"/>
          <w:sz w:val="18"/>
          <w:szCs w:val="18"/>
        </w:rPr>
        <w:t xml:space="preserve">        </w:t>
      </w:r>
      <w:r>
        <w:rPr>
          <w:rFonts w:ascii="Consolas" w:hAnsi="Consolas" w:cs="Courier New"/>
          <w:color w:val="0000FF"/>
          <w:sz w:val="18"/>
          <w:szCs w:val="18"/>
        </w:rPr>
        <w:t>try</w:t>
      </w:r>
      <w:r>
        <w:rPr>
          <w:rFonts w:ascii="Consolas" w:hAnsi="Consolas" w:cs="Courier New"/>
          <w:color w:val="000000"/>
          <w:sz w:val="18"/>
          <w:szCs w:val="18"/>
        </w:rPr>
        <w:t>:</w:t>
      </w:r>
    </w:p>
    <w:p w14:paraId="4BCAAB7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510. </w:t>
      </w:r>
      <w:r>
        <w:rPr>
          <w:rFonts w:ascii="Consolas" w:hAnsi="Consolas" w:cs="Courier New"/>
          <w:color w:val="000000"/>
          <w:sz w:val="18"/>
          <w:szCs w:val="18"/>
        </w:rPr>
        <w:t xml:space="preserve">            </w:t>
      </w:r>
      <w:r>
        <w:rPr>
          <w:rFonts w:ascii="Consolas" w:hAnsi="Consolas" w:cs="Courier New"/>
          <w:color w:val="008000"/>
          <w:sz w:val="18"/>
          <w:szCs w:val="18"/>
        </w:rPr>
        <w:t># Read all lines from the file</w:t>
      </w:r>
    </w:p>
    <w:p w14:paraId="39211FA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511. </w:t>
      </w:r>
      <w:r>
        <w:rPr>
          <w:rFonts w:ascii="Consolas" w:hAnsi="Consolas" w:cs="Courier New"/>
          <w:color w:val="000000"/>
          <w:sz w:val="18"/>
          <w:szCs w:val="18"/>
        </w:rPr>
        <w:t xml:space="preserve">            </w:t>
      </w:r>
      <w:r>
        <w:rPr>
          <w:rFonts w:ascii="Consolas" w:hAnsi="Consolas" w:cs="Courier New"/>
          <w:color w:val="0000FF"/>
          <w:sz w:val="18"/>
          <w:szCs w:val="18"/>
        </w:rPr>
        <w:t>with</w:t>
      </w:r>
      <w:r>
        <w:rPr>
          <w:rFonts w:ascii="Consolas" w:hAnsi="Consolas" w:cs="Courier New"/>
          <w:color w:val="000000"/>
          <w:sz w:val="18"/>
          <w:szCs w:val="18"/>
        </w:rPr>
        <w:t xml:space="preserve"> open(file_path, </w:t>
      </w:r>
      <w:r>
        <w:rPr>
          <w:rFonts w:ascii="Consolas" w:hAnsi="Consolas" w:cs="Courier New"/>
          <w:color w:val="A31515"/>
          <w:sz w:val="18"/>
          <w:szCs w:val="18"/>
        </w:rPr>
        <w:t>'r'</w:t>
      </w:r>
      <w:r>
        <w:rPr>
          <w:rFonts w:ascii="Consolas" w:hAnsi="Consolas" w:cs="Courier New"/>
          <w:color w:val="000000"/>
          <w:sz w:val="18"/>
          <w:szCs w:val="18"/>
        </w:rPr>
        <w:t xml:space="preserve">) </w:t>
      </w:r>
      <w:r>
        <w:rPr>
          <w:rFonts w:ascii="Consolas" w:hAnsi="Consolas" w:cs="Courier New"/>
          <w:color w:val="0000FF"/>
          <w:sz w:val="18"/>
          <w:szCs w:val="18"/>
        </w:rPr>
        <w:t>as</w:t>
      </w:r>
      <w:r>
        <w:rPr>
          <w:rFonts w:ascii="Consolas" w:hAnsi="Consolas" w:cs="Courier New"/>
          <w:color w:val="000000"/>
          <w:sz w:val="18"/>
          <w:szCs w:val="18"/>
        </w:rPr>
        <w:t xml:space="preserve"> file:</w:t>
      </w:r>
    </w:p>
    <w:p w14:paraId="46C8AD6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512. </w:t>
      </w:r>
      <w:r>
        <w:rPr>
          <w:rFonts w:ascii="Consolas" w:hAnsi="Consolas" w:cs="Courier New"/>
          <w:color w:val="000000"/>
          <w:sz w:val="18"/>
          <w:szCs w:val="18"/>
        </w:rPr>
        <w:t xml:space="preserve">                lines = file.readlines()</w:t>
      </w:r>
    </w:p>
    <w:p w14:paraId="1BB015F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513. </w:t>
      </w:r>
      <w:r>
        <w:rPr>
          <w:rFonts w:ascii="Consolas" w:hAnsi="Consolas" w:cs="Courier New"/>
          <w:color w:val="000000"/>
          <w:sz w:val="18"/>
          <w:szCs w:val="18"/>
        </w:rPr>
        <w:t> </w:t>
      </w:r>
    </w:p>
    <w:p w14:paraId="4D467EC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514. </w:t>
      </w:r>
      <w:r>
        <w:rPr>
          <w:rFonts w:ascii="Consolas" w:hAnsi="Consolas" w:cs="Courier New"/>
          <w:color w:val="000000"/>
          <w:sz w:val="18"/>
          <w:szCs w:val="18"/>
        </w:rPr>
        <w:t xml:space="preserve">            </w:t>
      </w:r>
      <w:r>
        <w:rPr>
          <w:rFonts w:ascii="Consolas" w:hAnsi="Consolas" w:cs="Courier New"/>
          <w:color w:val="008000"/>
          <w:sz w:val="18"/>
          <w:szCs w:val="18"/>
        </w:rPr>
        <w:t># Replace the specified lines</w:t>
      </w:r>
    </w:p>
    <w:p w14:paraId="2479F23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515.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line_number, new_line </w:t>
      </w:r>
      <w:r>
        <w:rPr>
          <w:rFonts w:ascii="Consolas" w:hAnsi="Consolas" w:cs="Courier New"/>
          <w:color w:val="0000FF"/>
          <w:sz w:val="18"/>
          <w:szCs w:val="18"/>
        </w:rPr>
        <w:t>in</w:t>
      </w:r>
      <w:r>
        <w:rPr>
          <w:rFonts w:ascii="Consolas" w:hAnsi="Consolas" w:cs="Courier New"/>
          <w:color w:val="000000"/>
          <w:sz w:val="18"/>
          <w:szCs w:val="18"/>
        </w:rPr>
        <w:t xml:space="preserve"> zip(line_numbers, new_lines):</w:t>
      </w:r>
    </w:p>
    <w:p w14:paraId="754E90C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516.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w:t>
      </w:r>
      <w:r>
        <w:rPr>
          <w:rFonts w:ascii="Consolas" w:hAnsi="Consolas" w:cs="Courier New"/>
          <w:color w:val="006666"/>
          <w:sz w:val="18"/>
          <w:szCs w:val="18"/>
        </w:rPr>
        <w:t>0</w:t>
      </w:r>
      <w:r>
        <w:rPr>
          <w:rFonts w:ascii="Consolas" w:hAnsi="Consolas" w:cs="Courier New"/>
          <w:color w:val="000000"/>
          <w:sz w:val="18"/>
          <w:szCs w:val="18"/>
        </w:rPr>
        <w:t xml:space="preserve"> &lt;= line_number &lt; len(lines):</w:t>
      </w:r>
    </w:p>
    <w:p w14:paraId="6215303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517. </w:t>
      </w:r>
      <w:r>
        <w:rPr>
          <w:rFonts w:ascii="Consolas" w:hAnsi="Consolas" w:cs="Courier New"/>
          <w:color w:val="000000"/>
          <w:sz w:val="18"/>
          <w:szCs w:val="18"/>
        </w:rPr>
        <w:t xml:space="preserve">                    lines[line_number] = new_line + </w:t>
      </w:r>
      <w:r>
        <w:rPr>
          <w:rFonts w:ascii="Consolas" w:hAnsi="Consolas" w:cs="Courier New"/>
          <w:color w:val="A31515"/>
          <w:sz w:val="18"/>
          <w:szCs w:val="18"/>
        </w:rPr>
        <w:t>'\n'</w:t>
      </w:r>
    </w:p>
    <w:p w14:paraId="61E73C4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518. </w:t>
      </w:r>
      <w:r>
        <w:rPr>
          <w:rFonts w:ascii="Consolas" w:hAnsi="Consolas" w:cs="Courier New"/>
          <w:color w:val="000000"/>
          <w:sz w:val="18"/>
          <w:szCs w:val="18"/>
        </w:rPr>
        <w:t xml:space="preserve">                </w:t>
      </w:r>
      <w:r>
        <w:rPr>
          <w:rFonts w:ascii="Consolas" w:hAnsi="Consolas" w:cs="Courier New"/>
          <w:color w:val="0000FF"/>
          <w:sz w:val="18"/>
          <w:szCs w:val="18"/>
        </w:rPr>
        <w:t>else</w:t>
      </w:r>
      <w:r>
        <w:rPr>
          <w:rFonts w:ascii="Consolas" w:hAnsi="Consolas" w:cs="Courier New"/>
          <w:color w:val="000000"/>
          <w:sz w:val="18"/>
          <w:szCs w:val="18"/>
        </w:rPr>
        <w:t>:</w:t>
      </w:r>
    </w:p>
    <w:p w14:paraId="7F00D75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519. </w:t>
      </w:r>
      <w:r>
        <w:rPr>
          <w:rFonts w:ascii="Consolas" w:hAnsi="Consolas" w:cs="Courier New"/>
          <w:color w:val="000000"/>
          <w:sz w:val="18"/>
          <w:szCs w:val="18"/>
        </w:rPr>
        <w:t xml:space="preserve">                    </w:t>
      </w:r>
      <w:r>
        <w:rPr>
          <w:rFonts w:ascii="Consolas" w:hAnsi="Consolas" w:cs="Courier New"/>
          <w:color w:val="2B91AF"/>
          <w:sz w:val="18"/>
          <w:szCs w:val="18"/>
        </w:rPr>
        <w:t>Warning</w:t>
      </w:r>
      <w:r>
        <w:rPr>
          <w:rFonts w:ascii="Consolas" w:hAnsi="Consolas" w:cs="Courier New"/>
          <w:color w:val="000000"/>
          <w:sz w:val="18"/>
          <w:szCs w:val="18"/>
        </w:rPr>
        <w:t>(f</w:t>
      </w:r>
      <w:r>
        <w:rPr>
          <w:rFonts w:ascii="Consolas" w:hAnsi="Consolas" w:cs="Courier New"/>
          <w:color w:val="A31515"/>
          <w:sz w:val="18"/>
          <w:szCs w:val="18"/>
        </w:rPr>
        <w:t>"Warning: Line number {line_number} is out of range. Skipping this replacement."</w:t>
      </w:r>
      <w:r>
        <w:rPr>
          <w:rFonts w:ascii="Consolas" w:hAnsi="Consolas" w:cs="Courier New"/>
          <w:color w:val="000000"/>
          <w:sz w:val="18"/>
          <w:szCs w:val="18"/>
        </w:rPr>
        <w:t>)</w:t>
      </w:r>
    </w:p>
    <w:p w14:paraId="5E5148F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520. </w:t>
      </w:r>
      <w:r>
        <w:rPr>
          <w:rFonts w:ascii="Consolas" w:hAnsi="Consolas" w:cs="Courier New"/>
          <w:color w:val="000000"/>
          <w:sz w:val="18"/>
          <w:szCs w:val="18"/>
        </w:rPr>
        <w:t> </w:t>
      </w:r>
    </w:p>
    <w:p w14:paraId="6F69266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521. </w:t>
      </w:r>
      <w:r>
        <w:rPr>
          <w:rFonts w:ascii="Consolas" w:hAnsi="Consolas" w:cs="Courier New"/>
          <w:color w:val="000000"/>
          <w:sz w:val="18"/>
          <w:szCs w:val="18"/>
        </w:rPr>
        <w:t xml:space="preserve">            </w:t>
      </w:r>
      <w:r>
        <w:rPr>
          <w:rFonts w:ascii="Consolas" w:hAnsi="Consolas" w:cs="Courier New"/>
          <w:color w:val="008000"/>
          <w:sz w:val="18"/>
          <w:szCs w:val="18"/>
        </w:rPr>
        <w:t># Write the modified lines back to the file</w:t>
      </w:r>
    </w:p>
    <w:p w14:paraId="2FF28B1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522. </w:t>
      </w:r>
      <w:r>
        <w:rPr>
          <w:rFonts w:ascii="Consolas" w:hAnsi="Consolas" w:cs="Courier New"/>
          <w:color w:val="000000"/>
          <w:sz w:val="18"/>
          <w:szCs w:val="18"/>
        </w:rPr>
        <w:t xml:space="preserve">            </w:t>
      </w:r>
      <w:r>
        <w:rPr>
          <w:rFonts w:ascii="Consolas" w:hAnsi="Consolas" w:cs="Courier New"/>
          <w:color w:val="0000FF"/>
          <w:sz w:val="18"/>
          <w:szCs w:val="18"/>
        </w:rPr>
        <w:t>with</w:t>
      </w:r>
      <w:r>
        <w:rPr>
          <w:rFonts w:ascii="Consolas" w:hAnsi="Consolas" w:cs="Courier New"/>
          <w:color w:val="000000"/>
          <w:sz w:val="18"/>
          <w:szCs w:val="18"/>
        </w:rPr>
        <w:t xml:space="preserve"> open(file_path, </w:t>
      </w:r>
      <w:r>
        <w:rPr>
          <w:rFonts w:ascii="Consolas" w:hAnsi="Consolas" w:cs="Courier New"/>
          <w:color w:val="A31515"/>
          <w:sz w:val="18"/>
          <w:szCs w:val="18"/>
        </w:rPr>
        <w:t>'w'</w:t>
      </w:r>
      <w:r>
        <w:rPr>
          <w:rFonts w:ascii="Consolas" w:hAnsi="Consolas" w:cs="Courier New"/>
          <w:color w:val="000000"/>
          <w:sz w:val="18"/>
          <w:szCs w:val="18"/>
        </w:rPr>
        <w:t xml:space="preserve">) </w:t>
      </w:r>
      <w:r>
        <w:rPr>
          <w:rFonts w:ascii="Consolas" w:hAnsi="Consolas" w:cs="Courier New"/>
          <w:color w:val="0000FF"/>
          <w:sz w:val="18"/>
          <w:szCs w:val="18"/>
        </w:rPr>
        <w:t>as</w:t>
      </w:r>
      <w:r>
        <w:rPr>
          <w:rFonts w:ascii="Consolas" w:hAnsi="Consolas" w:cs="Courier New"/>
          <w:color w:val="000000"/>
          <w:sz w:val="18"/>
          <w:szCs w:val="18"/>
        </w:rPr>
        <w:t xml:space="preserve"> file:</w:t>
      </w:r>
    </w:p>
    <w:p w14:paraId="06CDE29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523. </w:t>
      </w:r>
      <w:r>
        <w:rPr>
          <w:rFonts w:ascii="Consolas" w:hAnsi="Consolas" w:cs="Courier New"/>
          <w:color w:val="000000"/>
          <w:sz w:val="18"/>
          <w:szCs w:val="18"/>
        </w:rPr>
        <w:t xml:space="preserve">                file.writelines(lines)</w:t>
      </w:r>
    </w:p>
    <w:p w14:paraId="237BA04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524. </w:t>
      </w:r>
      <w:r>
        <w:rPr>
          <w:rFonts w:ascii="Consolas" w:hAnsi="Consolas" w:cs="Courier New"/>
          <w:color w:val="000000"/>
          <w:sz w:val="18"/>
          <w:szCs w:val="18"/>
        </w:rPr>
        <w:t> </w:t>
      </w:r>
    </w:p>
    <w:p w14:paraId="58C0148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525. </w:t>
      </w:r>
      <w:r>
        <w:rPr>
          <w:rFonts w:ascii="Consolas" w:hAnsi="Consolas" w:cs="Courier New"/>
          <w:color w:val="000000"/>
          <w:sz w:val="18"/>
          <w:szCs w:val="18"/>
        </w:rPr>
        <w:t xml:space="preserve">            </w:t>
      </w:r>
      <w:r>
        <w:rPr>
          <w:rFonts w:ascii="Consolas" w:hAnsi="Consolas" w:cs="Courier New"/>
          <w:color w:val="0000FF"/>
          <w:sz w:val="18"/>
          <w:szCs w:val="18"/>
        </w:rPr>
        <w:t>print</w:t>
      </w:r>
      <w:r>
        <w:rPr>
          <w:rFonts w:ascii="Consolas" w:hAnsi="Consolas" w:cs="Courier New"/>
          <w:color w:val="000000"/>
          <w:sz w:val="18"/>
          <w:szCs w:val="18"/>
        </w:rPr>
        <w:t>(</w:t>
      </w:r>
      <w:r>
        <w:rPr>
          <w:rFonts w:ascii="Consolas" w:hAnsi="Consolas" w:cs="Courier New"/>
          <w:color w:val="A31515"/>
          <w:sz w:val="18"/>
          <w:szCs w:val="18"/>
        </w:rPr>
        <w:t>"Lines replaced successfully."</w:t>
      </w:r>
      <w:r>
        <w:rPr>
          <w:rFonts w:ascii="Consolas" w:hAnsi="Consolas" w:cs="Courier New"/>
          <w:color w:val="000000"/>
          <w:sz w:val="18"/>
          <w:szCs w:val="18"/>
        </w:rPr>
        <w:t>)</w:t>
      </w:r>
    </w:p>
    <w:p w14:paraId="5BDFCE3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526. </w:t>
      </w:r>
      <w:r>
        <w:rPr>
          <w:rFonts w:ascii="Consolas" w:hAnsi="Consolas" w:cs="Courier New"/>
          <w:color w:val="000000"/>
          <w:sz w:val="18"/>
          <w:szCs w:val="18"/>
        </w:rPr>
        <w:t> </w:t>
      </w:r>
    </w:p>
    <w:p w14:paraId="33F5F72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527. </w:t>
      </w:r>
      <w:r>
        <w:rPr>
          <w:rFonts w:ascii="Consolas" w:hAnsi="Consolas" w:cs="Courier New"/>
          <w:color w:val="000000"/>
          <w:sz w:val="18"/>
          <w:szCs w:val="18"/>
        </w:rPr>
        <w:t xml:space="preserve">        </w:t>
      </w:r>
      <w:r>
        <w:rPr>
          <w:rFonts w:ascii="Consolas" w:hAnsi="Consolas" w:cs="Courier New"/>
          <w:color w:val="0000FF"/>
          <w:sz w:val="18"/>
          <w:szCs w:val="18"/>
        </w:rPr>
        <w:t>except</w:t>
      </w:r>
      <w:r>
        <w:rPr>
          <w:rFonts w:ascii="Consolas" w:hAnsi="Consolas" w:cs="Courier New"/>
          <w:color w:val="000000"/>
          <w:sz w:val="18"/>
          <w:szCs w:val="18"/>
        </w:rPr>
        <w:t xml:space="preserve"> </w:t>
      </w:r>
      <w:r>
        <w:rPr>
          <w:rFonts w:ascii="Consolas" w:hAnsi="Consolas" w:cs="Courier New"/>
          <w:color w:val="2B91AF"/>
          <w:sz w:val="18"/>
          <w:szCs w:val="18"/>
        </w:rPr>
        <w:t>FileNotFoundError</w:t>
      </w:r>
      <w:r>
        <w:rPr>
          <w:rFonts w:ascii="Consolas" w:hAnsi="Consolas" w:cs="Courier New"/>
          <w:color w:val="000000"/>
          <w:sz w:val="18"/>
          <w:szCs w:val="18"/>
        </w:rPr>
        <w:t>:</w:t>
      </w:r>
    </w:p>
    <w:p w14:paraId="7E178CB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528. </w:t>
      </w:r>
      <w:r>
        <w:rPr>
          <w:rFonts w:ascii="Consolas" w:hAnsi="Consolas" w:cs="Courier New"/>
          <w:color w:val="000000"/>
          <w:sz w:val="18"/>
          <w:szCs w:val="18"/>
        </w:rPr>
        <w:t xml:space="preserve">            </w:t>
      </w:r>
      <w:r>
        <w:rPr>
          <w:rFonts w:ascii="Consolas" w:hAnsi="Consolas" w:cs="Courier New"/>
          <w:color w:val="0000FF"/>
          <w:sz w:val="18"/>
          <w:szCs w:val="18"/>
        </w:rPr>
        <w:t>print</w:t>
      </w:r>
      <w:r>
        <w:rPr>
          <w:rFonts w:ascii="Consolas" w:hAnsi="Consolas" w:cs="Courier New"/>
          <w:color w:val="000000"/>
          <w:sz w:val="18"/>
          <w:szCs w:val="18"/>
        </w:rPr>
        <w:t>(f</w:t>
      </w:r>
      <w:r>
        <w:rPr>
          <w:rFonts w:ascii="Consolas" w:hAnsi="Consolas" w:cs="Courier New"/>
          <w:color w:val="A31515"/>
          <w:sz w:val="18"/>
          <w:szCs w:val="18"/>
        </w:rPr>
        <w:t>"Error: The file {file_path} was not found."</w:t>
      </w:r>
      <w:r>
        <w:rPr>
          <w:rFonts w:ascii="Consolas" w:hAnsi="Consolas" w:cs="Courier New"/>
          <w:color w:val="000000"/>
          <w:sz w:val="18"/>
          <w:szCs w:val="18"/>
        </w:rPr>
        <w:t>)</w:t>
      </w:r>
    </w:p>
    <w:p w14:paraId="687DA0B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529. </w:t>
      </w:r>
      <w:r>
        <w:rPr>
          <w:rFonts w:ascii="Consolas" w:hAnsi="Consolas" w:cs="Courier New"/>
          <w:color w:val="000000"/>
          <w:sz w:val="18"/>
          <w:szCs w:val="18"/>
        </w:rPr>
        <w:t xml:space="preserve">        </w:t>
      </w:r>
      <w:r>
        <w:rPr>
          <w:rFonts w:ascii="Consolas" w:hAnsi="Consolas" w:cs="Courier New"/>
          <w:color w:val="0000FF"/>
          <w:sz w:val="18"/>
          <w:szCs w:val="18"/>
        </w:rPr>
        <w:t>except</w:t>
      </w:r>
      <w:r>
        <w:rPr>
          <w:rFonts w:ascii="Consolas" w:hAnsi="Consolas" w:cs="Courier New"/>
          <w:color w:val="000000"/>
          <w:sz w:val="18"/>
          <w:szCs w:val="18"/>
        </w:rPr>
        <w:t xml:space="preserve"> </w:t>
      </w:r>
      <w:r>
        <w:rPr>
          <w:rFonts w:ascii="Consolas" w:hAnsi="Consolas" w:cs="Courier New"/>
          <w:color w:val="2B91AF"/>
          <w:sz w:val="18"/>
          <w:szCs w:val="18"/>
        </w:rPr>
        <w:t>Exception</w:t>
      </w:r>
      <w:r>
        <w:rPr>
          <w:rFonts w:ascii="Consolas" w:hAnsi="Consolas" w:cs="Courier New"/>
          <w:color w:val="000000"/>
          <w:sz w:val="18"/>
          <w:szCs w:val="18"/>
        </w:rPr>
        <w:t xml:space="preserve"> </w:t>
      </w:r>
      <w:r>
        <w:rPr>
          <w:rFonts w:ascii="Consolas" w:hAnsi="Consolas" w:cs="Courier New"/>
          <w:color w:val="0000FF"/>
          <w:sz w:val="18"/>
          <w:szCs w:val="18"/>
        </w:rPr>
        <w:t>as</w:t>
      </w:r>
      <w:r>
        <w:rPr>
          <w:rFonts w:ascii="Consolas" w:hAnsi="Consolas" w:cs="Courier New"/>
          <w:color w:val="000000"/>
          <w:sz w:val="18"/>
          <w:szCs w:val="18"/>
        </w:rPr>
        <w:t xml:space="preserve"> e:</w:t>
      </w:r>
    </w:p>
    <w:p w14:paraId="368A954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530. </w:t>
      </w:r>
      <w:r>
        <w:rPr>
          <w:rFonts w:ascii="Consolas" w:hAnsi="Consolas" w:cs="Courier New"/>
          <w:color w:val="000000"/>
          <w:sz w:val="18"/>
          <w:szCs w:val="18"/>
        </w:rPr>
        <w:t xml:space="preserve">            </w:t>
      </w:r>
      <w:r>
        <w:rPr>
          <w:rFonts w:ascii="Consolas" w:hAnsi="Consolas" w:cs="Courier New"/>
          <w:color w:val="0000FF"/>
          <w:sz w:val="18"/>
          <w:szCs w:val="18"/>
        </w:rPr>
        <w:t>print</w:t>
      </w:r>
      <w:r>
        <w:rPr>
          <w:rFonts w:ascii="Consolas" w:hAnsi="Consolas" w:cs="Courier New"/>
          <w:color w:val="000000"/>
          <w:sz w:val="18"/>
          <w:szCs w:val="18"/>
        </w:rPr>
        <w:t>(f</w:t>
      </w:r>
      <w:r>
        <w:rPr>
          <w:rFonts w:ascii="Consolas" w:hAnsi="Consolas" w:cs="Courier New"/>
          <w:color w:val="A31515"/>
          <w:sz w:val="18"/>
          <w:szCs w:val="18"/>
        </w:rPr>
        <w:t>"An error occurred: {e}"</w:t>
      </w:r>
      <w:r>
        <w:rPr>
          <w:rFonts w:ascii="Consolas" w:hAnsi="Consolas" w:cs="Courier New"/>
          <w:color w:val="000000"/>
          <w:sz w:val="18"/>
          <w:szCs w:val="18"/>
        </w:rPr>
        <w:t>)</w:t>
      </w:r>
    </w:p>
    <w:p w14:paraId="7D8D524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531. </w:t>
      </w:r>
      <w:r>
        <w:rPr>
          <w:rFonts w:ascii="Consolas" w:hAnsi="Consolas" w:cs="Courier New"/>
          <w:color w:val="000000"/>
          <w:sz w:val="18"/>
          <w:szCs w:val="18"/>
        </w:rPr>
        <w:t> </w:t>
      </w:r>
    </w:p>
    <w:p w14:paraId="319A624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532.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w:t>
      </w:r>
      <w:r>
        <w:rPr>
          <w:rFonts w:ascii="Consolas" w:hAnsi="Consolas" w:cs="Courier New"/>
          <w:color w:val="2B91AF"/>
          <w:sz w:val="18"/>
          <w:szCs w:val="18"/>
        </w:rPr>
        <w:t>Properties</w:t>
      </w:r>
      <w:r>
        <w:rPr>
          <w:rFonts w:ascii="Consolas" w:hAnsi="Consolas" w:cs="Courier New"/>
          <w:color w:val="000000"/>
          <w:sz w:val="18"/>
          <w:szCs w:val="18"/>
        </w:rPr>
        <w:t>:</w:t>
      </w:r>
    </w:p>
    <w:p w14:paraId="0ABA359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533.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w:t>
      </w:r>
      <w:r>
        <w:rPr>
          <w:rFonts w:ascii="Consolas" w:hAnsi="Consolas" w:cs="Courier New"/>
          <w:color w:val="2B91AF"/>
          <w:sz w:val="18"/>
          <w:szCs w:val="18"/>
        </w:rPr>
        <w:t>Pcomp</w:t>
      </w:r>
      <w:r>
        <w:rPr>
          <w:rFonts w:ascii="Consolas" w:hAnsi="Consolas" w:cs="Courier New"/>
          <w:color w:val="000000"/>
          <w:sz w:val="18"/>
          <w:szCs w:val="18"/>
        </w:rPr>
        <w:t xml:space="preserve"> </w:t>
      </w:r>
      <w:r>
        <w:rPr>
          <w:rFonts w:ascii="Consolas" w:hAnsi="Consolas" w:cs="Courier New"/>
          <w:color w:val="0000FF"/>
          <w:sz w:val="18"/>
          <w:szCs w:val="18"/>
        </w:rPr>
        <w:t>in</w:t>
      </w:r>
      <w:r>
        <w:rPr>
          <w:rFonts w:ascii="Consolas" w:hAnsi="Consolas" w:cs="Courier New"/>
          <w:color w:val="000000"/>
          <w:sz w:val="18"/>
          <w:szCs w:val="18"/>
        </w:rPr>
        <w:t xml:space="preserve"> </w:t>
      </w:r>
      <w:r>
        <w:rPr>
          <w:rFonts w:ascii="Consolas" w:hAnsi="Consolas" w:cs="Courier New"/>
          <w:color w:val="2B91AF"/>
          <w:sz w:val="18"/>
          <w:szCs w:val="18"/>
        </w:rPr>
        <w:t>Properties</w:t>
      </w:r>
      <w:r>
        <w:rPr>
          <w:rFonts w:ascii="Consolas" w:hAnsi="Consolas" w:cs="Courier New"/>
          <w:color w:val="000000"/>
          <w:sz w:val="18"/>
          <w:szCs w:val="18"/>
        </w:rPr>
        <w:t>:</w:t>
      </w:r>
    </w:p>
    <w:p w14:paraId="24A5860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534. </w:t>
      </w:r>
      <w:r>
        <w:rPr>
          <w:rFonts w:ascii="Consolas" w:hAnsi="Consolas" w:cs="Courier New"/>
          <w:color w:val="000000"/>
          <w:sz w:val="18"/>
          <w:szCs w:val="18"/>
        </w:rPr>
        <w:t xml:space="preserve">            </w:t>
      </w:r>
      <w:r>
        <w:rPr>
          <w:rFonts w:ascii="Consolas" w:hAnsi="Consolas" w:cs="Courier New"/>
          <w:color w:val="2B91AF"/>
          <w:sz w:val="18"/>
          <w:szCs w:val="18"/>
        </w:rPr>
        <w:t>LineIndeces</w:t>
      </w:r>
      <w:r>
        <w:rPr>
          <w:rFonts w:ascii="Consolas" w:hAnsi="Consolas" w:cs="Courier New"/>
          <w:color w:val="000000"/>
          <w:sz w:val="18"/>
          <w:szCs w:val="18"/>
        </w:rPr>
        <w:t xml:space="preserve"> = list(range(</w:t>
      </w:r>
      <w:r>
        <w:rPr>
          <w:rFonts w:ascii="Consolas" w:hAnsi="Consolas" w:cs="Courier New"/>
          <w:color w:val="2B91AF"/>
          <w:sz w:val="18"/>
          <w:szCs w:val="18"/>
        </w:rPr>
        <w:t>Pcomp</w:t>
      </w:r>
      <w:r>
        <w:rPr>
          <w:rFonts w:ascii="Consolas" w:hAnsi="Consolas" w:cs="Courier New"/>
          <w:color w:val="000000"/>
          <w:sz w:val="18"/>
          <w:szCs w:val="18"/>
        </w:rPr>
        <w:t>.</w:t>
      </w:r>
      <w:r>
        <w:rPr>
          <w:rFonts w:ascii="Consolas" w:hAnsi="Consolas" w:cs="Courier New"/>
          <w:color w:val="2B91AF"/>
          <w:sz w:val="18"/>
          <w:szCs w:val="18"/>
        </w:rPr>
        <w:t>Indeces</w:t>
      </w:r>
      <w:r>
        <w:rPr>
          <w:rFonts w:ascii="Consolas" w:hAnsi="Consolas" w:cs="Courier New"/>
          <w:color w:val="000000"/>
          <w:sz w:val="18"/>
          <w:szCs w:val="18"/>
        </w:rPr>
        <w:t>[</w:t>
      </w:r>
      <w:r>
        <w:rPr>
          <w:rFonts w:ascii="Consolas" w:hAnsi="Consolas" w:cs="Courier New"/>
          <w:color w:val="006666"/>
          <w:sz w:val="18"/>
          <w:szCs w:val="18"/>
        </w:rPr>
        <w:t>0</w:t>
      </w:r>
      <w:r>
        <w:rPr>
          <w:rFonts w:ascii="Consolas" w:hAnsi="Consolas" w:cs="Courier New"/>
          <w:color w:val="000000"/>
          <w:sz w:val="18"/>
          <w:szCs w:val="18"/>
        </w:rPr>
        <w:t xml:space="preserve">], </w:t>
      </w:r>
      <w:r>
        <w:rPr>
          <w:rFonts w:ascii="Consolas" w:hAnsi="Consolas" w:cs="Courier New"/>
          <w:color w:val="2B91AF"/>
          <w:sz w:val="18"/>
          <w:szCs w:val="18"/>
        </w:rPr>
        <w:t>Pcomp</w:t>
      </w:r>
      <w:r>
        <w:rPr>
          <w:rFonts w:ascii="Consolas" w:hAnsi="Consolas" w:cs="Courier New"/>
          <w:color w:val="000000"/>
          <w:sz w:val="18"/>
          <w:szCs w:val="18"/>
        </w:rPr>
        <w:t>.</w:t>
      </w:r>
      <w:r>
        <w:rPr>
          <w:rFonts w:ascii="Consolas" w:hAnsi="Consolas" w:cs="Courier New"/>
          <w:color w:val="2B91AF"/>
          <w:sz w:val="18"/>
          <w:szCs w:val="18"/>
        </w:rPr>
        <w:t>Indeces</w:t>
      </w:r>
      <w:r>
        <w:rPr>
          <w:rFonts w:ascii="Consolas" w:hAnsi="Consolas" w:cs="Courier New"/>
          <w:color w:val="000000"/>
          <w:sz w:val="18"/>
          <w:szCs w:val="18"/>
        </w:rPr>
        <w:t>[</w:t>
      </w:r>
      <w:r>
        <w:rPr>
          <w:rFonts w:ascii="Consolas" w:hAnsi="Consolas" w:cs="Courier New"/>
          <w:color w:val="006666"/>
          <w:sz w:val="18"/>
          <w:szCs w:val="18"/>
        </w:rPr>
        <w:t>1</w:t>
      </w:r>
      <w:r>
        <w:rPr>
          <w:rFonts w:ascii="Consolas" w:hAnsi="Consolas" w:cs="Courier New"/>
          <w:color w:val="000000"/>
          <w:sz w:val="18"/>
          <w:szCs w:val="18"/>
        </w:rPr>
        <w:t>]))</w:t>
      </w:r>
    </w:p>
    <w:p w14:paraId="7D1323D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535. </w:t>
      </w:r>
      <w:r>
        <w:rPr>
          <w:rFonts w:ascii="Consolas" w:hAnsi="Consolas" w:cs="Courier New"/>
          <w:color w:val="000000"/>
          <w:sz w:val="18"/>
          <w:szCs w:val="18"/>
        </w:rPr>
        <w:t xml:space="preserve">            replace_lines_in_file(inputfile, </w:t>
      </w:r>
      <w:r>
        <w:rPr>
          <w:rFonts w:ascii="Consolas" w:hAnsi="Consolas" w:cs="Courier New"/>
          <w:color w:val="2B91AF"/>
          <w:sz w:val="18"/>
          <w:szCs w:val="18"/>
        </w:rPr>
        <w:t>LineIndeces</w:t>
      </w:r>
      <w:r>
        <w:rPr>
          <w:rFonts w:ascii="Consolas" w:hAnsi="Consolas" w:cs="Courier New"/>
          <w:color w:val="000000"/>
          <w:sz w:val="18"/>
          <w:szCs w:val="18"/>
        </w:rPr>
        <w:t xml:space="preserve">, </w:t>
      </w:r>
      <w:r>
        <w:rPr>
          <w:rFonts w:ascii="Consolas" w:hAnsi="Consolas" w:cs="Courier New"/>
          <w:color w:val="2B91AF"/>
          <w:sz w:val="18"/>
          <w:szCs w:val="18"/>
        </w:rPr>
        <w:t>Pcomp</w:t>
      </w:r>
      <w:r>
        <w:rPr>
          <w:rFonts w:ascii="Consolas" w:hAnsi="Consolas" w:cs="Courier New"/>
          <w:color w:val="000000"/>
          <w:sz w:val="18"/>
          <w:szCs w:val="18"/>
        </w:rPr>
        <w:t>.to_string())</w:t>
      </w:r>
    </w:p>
    <w:p w14:paraId="6252C78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536. </w:t>
      </w:r>
      <w:r>
        <w:rPr>
          <w:rFonts w:ascii="Consolas" w:hAnsi="Consolas" w:cs="Courier New"/>
          <w:color w:val="000000"/>
          <w:sz w:val="18"/>
          <w:szCs w:val="18"/>
        </w:rPr>
        <w:t xml:space="preserve">    </w:t>
      </w:r>
    </w:p>
    <w:p w14:paraId="1CBD200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537.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w:t>
      </w:r>
      <w:r>
        <w:rPr>
          <w:rFonts w:ascii="Consolas" w:hAnsi="Consolas" w:cs="Courier New"/>
          <w:color w:val="2B91AF"/>
          <w:sz w:val="18"/>
          <w:szCs w:val="18"/>
        </w:rPr>
        <w:t>Materials</w:t>
      </w:r>
      <w:r>
        <w:rPr>
          <w:rFonts w:ascii="Consolas" w:hAnsi="Consolas" w:cs="Courier New"/>
          <w:color w:val="000000"/>
          <w:sz w:val="18"/>
          <w:szCs w:val="18"/>
        </w:rPr>
        <w:t>:</w:t>
      </w:r>
    </w:p>
    <w:p w14:paraId="1E8320F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538.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w:t>
      </w:r>
      <w:r>
        <w:rPr>
          <w:rFonts w:ascii="Consolas" w:hAnsi="Consolas" w:cs="Courier New"/>
          <w:color w:val="2B91AF"/>
          <w:sz w:val="18"/>
          <w:szCs w:val="18"/>
        </w:rPr>
        <w:t>Mat</w:t>
      </w:r>
      <w:r>
        <w:rPr>
          <w:rFonts w:ascii="Consolas" w:hAnsi="Consolas" w:cs="Courier New"/>
          <w:color w:val="000000"/>
          <w:sz w:val="18"/>
          <w:szCs w:val="18"/>
        </w:rPr>
        <w:t xml:space="preserve"> </w:t>
      </w:r>
      <w:r>
        <w:rPr>
          <w:rFonts w:ascii="Consolas" w:hAnsi="Consolas" w:cs="Courier New"/>
          <w:color w:val="0000FF"/>
          <w:sz w:val="18"/>
          <w:szCs w:val="18"/>
        </w:rPr>
        <w:t>in</w:t>
      </w:r>
      <w:r>
        <w:rPr>
          <w:rFonts w:ascii="Consolas" w:hAnsi="Consolas" w:cs="Courier New"/>
          <w:color w:val="000000"/>
          <w:sz w:val="18"/>
          <w:szCs w:val="18"/>
        </w:rPr>
        <w:t xml:space="preserve"> </w:t>
      </w:r>
      <w:r>
        <w:rPr>
          <w:rFonts w:ascii="Consolas" w:hAnsi="Consolas" w:cs="Courier New"/>
          <w:color w:val="2B91AF"/>
          <w:sz w:val="18"/>
          <w:szCs w:val="18"/>
        </w:rPr>
        <w:t>Materials</w:t>
      </w:r>
      <w:r>
        <w:rPr>
          <w:rFonts w:ascii="Consolas" w:hAnsi="Consolas" w:cs="Courier New"/>
          <w:color w:val="000000"/>
          <w:sz w:val="18"/>
          <w:szCs w:val="18"/>
        </w:rPr>
        <w:t>:</w:t>
      </w:r>
    </w:p>
    <w:p w14:paraId="2794447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539. </w:t>
      </w:r>
      <w:r>
        <w:rPr>
          <w:rFonts w:ascii="Consolas" w:hAnsi="Consolas" w:cs="Courier New"/>
          <w:color w:val="000000"/>
          <w:sz w:val="18"/>
          <w:szCs w:val="18"/>
        </w:rPr>
        <w:t xml:space="preserve">            replace_lines_in_file(inputfile, [</w:t>
      </w:r>
      <w:r>
        <w:rPr>
          <w:rFonts w:ascii="Consolas" w:hAnsi="Consolas" w:cs="Courier New"/>
          <w:color w:val="2B91AF"/>
          <w:sz w:val="18"/>
          <w:szCs w:val="18"/>
        </w:rPr>
        <w:t>Mat</w:t>
      </w:r>
      <w:r>
        <w:rPr>
          <w:rFonts w:ascii="Consolas" w:hAnsi="Consolas" w:cs="Courier New"/>
          <w:color w:val="000000"/>
          <w:sz w:val="18"/>
          <w:szCs w:val="18"/>
        </w:rPr>
        <w:t>.</w:t>
      </w:r>
      <w:r>
        <w:rPr>
          <w:rFonts w:ascii="Consolas" w:hAnsi="Consolas" w:cs="Courier New"/>
          <w:color w:val="2B91AF"/>
          <w:sz w:val="18"/>
          <w:szCs w:val="18"/>
        </w:rPr>
        <w:t>LineIndex</w:t>
      </w:r>
      <w:r>
        <w:rPr>
          <w:rFonts w:ascii="Consolas" w:hAnsi="Consolas" w:cs="Courier New"/>
          <w:color w:val="000000"/>
          <w:sz w:val="18"/>
          <w:szCs w:val="18"/>
        </w:rPr>
        <w:t>], [</w:t>
      </w:r>
      <w:r>
        <w:rPr>
          <w:rFonts w:ascii="Consolas" w:hAnsi="Consolas" w:cs="Courier New"/>
          <w:color w:val="2B91AF"/>
          <w:sz w:val="18"/>
          <w:szCs w:val="18"/>
        </w:rPr>
        <w:t>Mat</w:t>
      </w:r>
      <w:r>
        <w:rPr>
          <w:rFonts w:ascii="Consolas" w:hAnsi="Consolas" w:cs="Courier New"/>
          <w:color w:val="000000"/>
          <w:sz w:val="18"/>
          <w:szCs w:val="18"/>
        </w:rPr>
        <w:t>.to_string()])</w:t>
      </w:r>
    </w:p>
    <w:p w14:paraId="7E13BE4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540. </w:t>
      </w:r>
      <w:r>
        <w:rPr>
          <w:rFonts w:ascii="Consolas" w:hAnsi="Consolas" w:cs="Courier New"/>
          <w:color w:val="000000"/>
          <w:sz w:val="18"/>
          <w:szCs w:val="18"/>
        </w:rPr>
        <w:t> </w:t>
      </w:r>
    </w:p>
    <w:p w14:paraId="5676BDD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541. </w:t>
      </w:r>
      <w:r>
        <w:rPr>
          <w:rFonts w:ascii="Consolas" w:hAnsi="Consolas" w:cs="Courier New"/>
          <w:color w:val="0000FF"/>
          <w:sz w:val="18"/>
          <w:szCs w:val="18"/>
        </w:rPr>
        <w:t>def</w:t>
      </w:r>
      <w:r>
        <w:rPr>
          <w:rFonts w:ascii="Consolas" w:hAnsi="Consolas" w:cs="Courier New"/>
          <w:color w:val="000000"/>
          <w:sz w:val="18"/>
          <w:szCs w:val="18"/>
        </w:rPr>
        <w:t xml:space="preserve"> readmass(outputfile: str) -&gt; </w:t>
      </w:r>
      <w:r>
        <w:rPr>
          <w:rFonts w:ascii="Consolas" w:hAnsi="Consolas" w:cs="Courier New"/>
          <w:color w:val="0000FF"/>
          <w:sz w:val="18"/>
          <w:szCs w:val="18"/>
        </w:rPr>
        <w:t>float</w:t>
      </w:r>
      <w:r>
        <w:rPr>
          <w:rFonts w:ascii="Consolas" w:hAnsi="Consolas" w:cs="Courier New"/>
          <w:color w:val="000000"/>
          <w:sz w:val="18"/>
          <w:szCs w:val="18"/>
        </w:rPr>
        <w:t>:</w:t>
      </w:r>
    </w:p>
    <w:p w14:paraId="245D050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542. </w:t>
      </w:r>
      <w:r>
        <w:rPr>
          <w:rFonts w:ascii="Consolas" w:hAnsi="Consolas" w:cs="Courier New"/>
          <w:color w:val="000000"/>
          <w:sz w:val="18"/>
          <w:szCs w:val="18"/>
        </w:rPr>
        <w:t xml:space="preserve">    </w:t>
      </w:r>
      <w:r>
        <w:rPr>
          <w:rFonts w:ascii="Consolas" w:hAnsi="Consolas" w:cs="Courier New"/>
          <w:color w:val="A31515"/>
          <w:sz w:val="18"/>
          <w:szCs w:val="18"/>
        </w:rPr>
        <w:t>''' Reads a .out file and checks if it contans Mass infirmation if it does it returns the mass as a float otherwise it throws a Value Error</w:t>
      </w:r>
    </w:p>
    <w:p w14:paraId="1F96619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543. </w:t>
      </w:r>
      <w:r>
        <w:rPr>
          <w:rFonts w:ascii="Consolas" w:hAnsi="Consolas" w:cs="Courier New"/>
          <w:color w:val="A31515"/>
          <w:sz w:val="18"/>
          <w:szCs w:val="18"/>
        </w:rPr>
        <w:t xml:space="preserve">    ### Parameters:</w:t>
      </w:r>
    </w:p>
    <w:p w14:paraId="672AB05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544. </w:t>
      </w:r>
      <w:r>
        <w:rPr>
          <w:rFonts w:ascii="Consolas" w:hAnsi="Consolas" w:cs="Courier New"/>
          <w:color w:val="A31515"/>
          <w:sz w:val="18"/>
          <w:szCs w:val="18"/>
        </w:rPr>
        <w:t xml:space="preserve">    - outputfile: A path as a string to a .out file'''</w:t>
      </w:r>
    </w:p>
    <w:p w14:paraId="6BBC460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545.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w:t>
      </w:r>
      <w:r>
        <w:rPr>
          <w:rFonts w:ascii="Consolas" w:hAnsi="Consolas" w:cs="Courier New"/>
          <w:color w:val="0000FF"/>
          <w:sz w:val="18"/>
          <w:szCs w:val="18"/>
        </w:rPr>
        <w:t>not</w:t>
      </w:r>
      <w:r>
        <w:rPr>
          <w:rFonts w:ascii="Consolas" w:hAnsi="Consolas" w:cs="Courier New"/>
          <w:color w:val="000000"/>
          <w:sz w:val="18"/>
          <w:szCs w:val="18"/>
        </w:rPr>
        <w:t xml:space="preserve"> outputfile.endswith(</w:t>
      </w:r>
      <w:r>
        <w:rPr>
          <w:rFonts w:ascii="Consolas" w:hAnsi="Consolas" w:cs="Courier New"/>
          <w:color w:val="A31515"/>
          <w:sz w:val="18"/>
          <w:szCs w:val="18"/>
        </w:rPr>
        <w:t>'.out'</w:t>
      </w:r>
      <w:r>
        <w:rPr>
          <w:rFonts w:ascii="Consolas" w:hAnsi="Consolas" w:cs="Courier New"/>
          <w:color w:val="000000"/>
          <w:sz w:val="18"/>
          <w:szCs w:val="18"/>
        </w:rPr>
        <w:t>):</w:t>
      </w:r>
    </w:p>
    <w:p w14:paraId="30D6A85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546. </w:t>
      </w:r>
      <w:r>
        <w:rPr>
          <w:rFonts w:ascii="Consolas" w:hAnsi="Consolas" w:cs="Courier New"/>
          <w:color w:val="000000"/>
          <w:sz w:val="18"/>
          <w:szCs w:val="18"/>
        </w:rPr>
        <w:t xml:space="preserve">        </w:t>
      </w:r>
      <w:r>
        <w:rPr>
          <w:rFonts w:ascii="Consolas" w:hAnsi="Consolas" w:cs="Courier New"/>
          <w:color w:val="0000FF"/>
          <w:sz w:val="18"/>
          <w:szCs w:val="18"/>
        </w:rPr>
        <w:t>raise</w:t>
      </w:r>
      <w:r>
        <w:rPr>
          <w:rFonts w:ascii="Consolas" w:hAnsi="Consolas" w:cs="Courier New"/>
          <w:color w:val="000000"/>
          <w:sz w:val="18"/>
          <w:szCs w:val="18"/>
        </w:rPr>
        <w:t xml:space="preserve"> </w:t>
      </w:r>
      <w:r>
        <w:rPr>
          <w:rFonts w:ascii="Consolas" w:hAnsi="Consolas" w:cs="Courier New"/>
          <w:color w:val="2B91AF"/>
          <w:sz w:val="18"/>
          <w:szCs w:val="18"/>
        </w:rPr>
        <w:t>ValueError</w:t>
      </w:r>
      <w:r>
        <w:rPr>
          <w:rFonts w:ascii="Consolas" w:hAnsi="Consolas" w:cs="Courier New"/>
          <w:color w:val="000000"/>
          <w:sz w:val="18"/>
          <w:szCs w:val="18"/>
        </w:rPr>
        <w:t>(</w:t>
      </w:r>
      <w:r>
        <w:rPr>
          <w:rFonts w:ascii="Consolas" w:hAnsi="Consolas" w:cs="Courier New"/>
          <w:color w:val="A31515"/>
          <w:sz w:val="18"/>
          <w:szCs w:val="18"/>
        </w:rPr>
        <w:t>'Incorrect file type. File must be of type .out'</w:t>
      </w:r>
      <w:r>
        <w:rPr>
          <w:rFonts w:ascii="Consolas" w:hAnsi="Consolas" w:cs="Courier New"/>
          <w:color w:val="000000"/>
          <w:sz w:val="18"/>
          <w:szCs w:val="18"/>
        </w:rPr>
        <w:t>)</w:t>
      </w:r>
    </w:p>
    <w:p w14:paraId="36052E4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547. </w:t>
      </w:r>
      <w:r>
        <w:rPr>
          <w:rFonts w:ascii="Consolas" w:hAnsi="Consolas" w:cs="Courier New"/>
          <w:color w:val="000000"/>
          <w:sz w:val="18"/>
          <w:szCs w:val="18"/>
        </w:rPr>
        <w:t xml:space="preserve">    </w:t>
      </w:r>
    </w:p>
    <w:p w14:paraId="7FCD52B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548. </w:t>
      </w:r>
      <w:r>
        <w:rPr>
          <w:rFonts w:ascii="Consolas" w:hAnsi="Consolas" w:cs="Courier New"/>
          <w:color w:val="000000"/>
          <w:sz w:val="18"/>
          <w:szCs w:val="18"/>
        </w:rPr>
        <w:t xml:space="preserve">    </w:t>
      </w:r>
      <w:r>
        <w:rPr>
          <w:rFonts w:ascii="Consolas" w:hAnsi="Consolas" w:cs="Courier New"/>
          <w:color w:val="0000FF"/>
          <w:sz w:val="18"/>
          <w:szCs w:val="18"/>
        </w:rPr>
        <w:t>with</w:t>
      </w:r>
      <w:r>
        <w:rPr>
          <w:rFonts w:ascii="Consolas" w:hAnsi="Consolas" w:cs="Courier New"/>
          <w:color w:val="000000"/>
          <w:sz w:val="18"/>
          <w:szCs w:val="18"/>
        </w:rPr>
        <w:t xml:space="preserve"> open(outputfile, </w:t>
      </w:r>
      <w:r>
        <w:rPr>
          <w:rFonts w:ascii="Consolas" w:hAnsi="Consolas" w:cs="Courier New"/>
          <w:color w:val="A31515"/>
          <w:sz w:val="18"/>
          <w:szCs w:val="18"/>
        </w:rPr>
        <w:t>'r'</w:t>
      </w:r>
      <w:r>
        <w:rPr>
          <w:rFonts w:ascii="Consolas" w:hAnsi="Consolas" w:cs="Courier New"/>
          <w:color w:val="000000"/>
          <w:sz w:val="18"/>
          <w:szCs w:val="18"/>
        </w:rPr>
        <w:t xml:space="preserve">) </w:t>
      </w:r>
      <w:r>
        <w:rPr>
          <w:rFonts w:ascii="Consolas" w:hAnsi="Consolas" w:cs="Courier New"/>
          <w:color w:val="0000FF"/>
          <w:sz w:val="18"/>
          <w:szCs w:val="18"/>
        </w:rPr>
        <w:t>as</w:t>
      </w:r>
      <w:r>
        <w:rPr>
          <w:rFonts w:ascii="Consolas" w:hAnsi="Consolas" w:cs="Courier New"/>
          <w:color w:val="000000"/>
          <w:sz w:val="18"/>
          <w:szCs w:val="18"/>
        </w:rPr>
        <w:t xml:space="preserve"> f:</w:t>
      </w:r>
    </w:p>
    <w:p w14:paraId="02EB89D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549. </w:t>
      </w:r>
      <w:r>
        <w:rPr>
          <w:rFonts w:ascii="Consolas" w:hAnsi="Consolas" w:cs="Courier New"/>
          <w:color w:val="000000"/>
          <w:sz w:val="18"/>
          <w:szCs w:val="18"/>
        </w:rPr>
        <w:t xml:space="preserve">        lines = f.readlines()</w:t>
      </w:r>
    </w:p>
    <w:p w14:paraId="211459C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550. </w:t>
      </w:r>
      <w:r>
        <w:rPr>
          <w:rFonts w:ascii="Consolas" w:hAnsi="Consolas" w:cs="Courier New"/>
          <w:color w:val="000000"/>
          <w:sz w:val="18"/>
          <w:szCs w:val="18"/>
        </w:rPr>
        <w:t xml:space="preserve">    </w:t>
      </w:r>
    </w:p>
    <w:p w14:paraId="24C4B1C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551. </w:t>
      </w:r>
      <w:r>
        <w:rPr>
          <w:rFonts w:ascii="Consolas" w:hAnsi="Consolas" w:cs="Courier New"/>
          <w:color w:val="000000"/>
          <w:sz w:val="18"/>
          <w:szCs w:val="18"/>
        </w:rPr>
        <w:t xml:space="preserve">    </w:t>
      </w:r>
      <w:r>
        <w:rPr>
          <w:rFonts w:ascii="Consolas" w:hAnsi="Consolas" w:cs="Courier New"/>
          <w:color w:val="2B91AF"/>
          <w:sz w:val="18"/>
          <w:szCs w:val="18"/>
        </w:rPr>
        <w:t>Mass</w:t>
      </w:r>
      <w:r>
        <w:rPr>
          <w:rFonts w:ascii="Consolas" w:hAnsi="Consolas" w:cs="Courier New"/>
          <w:color w:val="000000"/>
          <w:sz w:val="18"/>
          <w:szCs w:val="18"/>
        </w:rPr>
        <w:t xml:space="preserve">: </w:t>
      </w:r>
      <w:r>
        <w:rPr>
          <w:rFonts w:ascii="Consolas" w:hAnsi="Consolas" w:cs="Courier New"/>
          <w:color w:val="0000FF"/>
          <w:sz w:val="18"/>
          <w:szCs w:val="18"/>
        </w:rPr>
        <w:t>float</w:t>
      </w:r>
      <w:r>
        <w:rPr>
          <w:rFonts w:ascii="Consolas" w:hAnsi="Consolas" w:cs="Courier New"/>
          <w:color w:val="000000"/>
          <w:sz w:val="18"/>
          <w:szCs w:val="18"/>
        </w:rPr>
        <w:t xml:space="preserve"> = -</w:t>
      </w:r>
      <w:r>
        <w:rPr>
          <w:rFonts w:ascii="Consolas" w:hAnsi="Consolas" w:cs="Courier New"/>
          <w:color w:val="006666"/>
          <w:sz w:val="18"/>
          <w:szCs w:val="18"/>
        </w:rPr>
        <w:t>1.0</w:t>
      </w:r>
    </w:p>
    <w:p w14:paraId="28E546F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552.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line </w:t>
      </w:r>
      <w:r>
        <w:rPr>
          <w:rFonts w:ascii="Consolas" w:hAnsi="Consolas" w:cs="Courier New"/>
          <w:color w:val="0000FF"/>
          <w:sz w:val="18"/>
          <w:szCs w:val="18"/>
        </w:rPr>
        <w:t>in</w:t>
      </w:r>
      <w:r>
        <w:rPr>
          <w:rFonts w:ascii="Consolas" w:hAnsi="Consolas" w:cs="Courier New"/>
          <w:color w:val="000000"/>
          <w:sz w:val="18"/>
          <w:szCs w:val="18"/>
        </w:rPr>
        <w:t xml:space="preserve"> lines:</w:t>
      </w:r>
    </w:p>
    <w:p w14:paraId="7EE0F8A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553.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w:t>
      </w:r>
      <w:r>
        <w:rPr>
          <w:rFonts w:ascii="Consolas" w:hAnsi="Consolas" w:cs="Courier New"/>
          <w:color w:val="A31515"/>
          <w:sz w:val="18"/>
          <w:szCs w:val="18"/>
        </w:rPr>
        <w:t>'Mass'</w:t>
      </w:r>
      <w:r>
        <w:rPr>
          <w:rFonts w:ascii="Consolas" w:hAnsi="Consolas" w:cs="Courier New"/>
          <w:color w:val="000000"/>
          <w:sz w:val="18"/>
          <w:szCs w:val="18"/>
        </w:rPr>
        <w:t xml:space="preserve"> </w:t>
      </w:r>
      <w:r>
        <w:rPr>
          <w:rFonts w:ascii="Consolas" w:hAnsi="Consolas" w:cs="Courier New"/>
          <w:color w:val="0000FF"/>
          <w:sz w:val="18"/>
          <w:szCs w:val="18"/>
        </w:rPr>
        <w:t>in</w:t>
      </w:r>
      <w:r>
        <w:rPr>
          <w:rFonts w:ascii="Consolas" w:hAnsi="Consolas" w:cs="Courier New"/>
          <w:color w:val="000000"/>
          <w:sz w:val="18"/>
          <w:szCs w:val="18"/>
        </w:rPr>
        <w:t xml:space="preserve"> line:</w:t>
      </w:r>
    </w:p>
    <w:p w14:paraId="17B006F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554. </w:t>
      </w:r>
      <w:r>
        <w:rPr>
          <w:rFonts w:ascii="Consolas" w:hAnsi="Consolas" w:cs="Courier New"/>
          <w:color w:val="000000"/>
          <w:sz w:val="18"/>
          <w:szCs w:val="18"/>
        </w:rPr>
        <w:t xml:space="preserve">            </w:t>
      </w:r>
      <w:r>
        <w:rPr>
          <w:rFonts w:ascii="Consolas" w:hAnsi="Consolas" w:cs="Courier New"/>
          <w:color w:val="2B91AF"/>
          <w:sz w:val="18"/>
          <w:szCs w:val="18"/>
        </w:rPr>
        <w:t>MassString</w:t>
      </w:r>
      <w:r>
        <w:rPr>
          <w:rFonts w:ascii="Consolas" w:hAnsi="Consolas" w:cs="Courier New"/>
          <w:color w:val="000000"/>
          <w:sz w:val="18"/>
          <w:szCs w:val="18"/>
        </w:rPr>
        <w:t xml:space="preserve"> = line.split(</w:t>
      </w:r>
      <w:r>
        <w:rPr>
          <w:rFonts w:ascii="Consolas" w:hAnsi="Consolas" w:cs="Courier New"/>
          <w:color w:val="A31515"/>
          <w:sz w:val="18"/>
          <w:szCs w:val="18"/>
        </w:rPr>
        <w:t>'Mass'</w:t>
      </w:r>
      <w:r>
        <w:rPr>
          <w:rFonts w:ascii="Consolas" w:hAnsi="Consolas" w:cs="Courier New"/>
          <w:color w:val="000000"/>
          <w:sz w:val="18"/>
          <w:szCs w:val="18"/>
        </w:rPr>
        <w:t>)[</w:t>
      </w:r>
      <w:r>
        <w:rPr>
          <w:rFonts w:ascii="Consolas" w:hAnsi="Consolas" w:cs="Courier New"/>
          <w:color w:val="006666"/>
          <w:sz w:val="18"/>
          <w:szCs w:val="18"/>
        </w:rPr>
        <w:t>1</w:t>
      </w:r>
      <w:r>
        <w:rPr>
          <w:rFonts w:ascii="Consolas" w:hAnsi="Consolas" w:cs="Courier New"/>
          <w:color w:val="000000"/>
          <w:sz w:val="18"/>
          <w:szCs w:val="18"/>
        </w:rPr>
        <w:t>]</w:t>
      </w:r>
    </w:p>
    <w:p w14:paraId="57082BF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555. </w:t>
      </w:r>
      <w:r>
        <w:rPr>
          <w:rFonts w:ascii="Consolas" w:hAnsi="Consolas" w:cs="Courier New"/>
          <w:color w:val="000000"/>
          <w:sz w:val="18"/>
          <w:szCs w:val="18"/>
        </w:rPr>
        <w:t xml:space="preserve">            </w:t>
      </w:r>
      <w:r>
        <w:rPr>
          <w:rFonts w:ascii="Consolas" w:hAnsi="Consolas" w:cs="Courier New"/>
          <w:color w:val="2B91AF"/>
          <w:sz w:val="18"/>
          <w:szCs w:val="18"/>
        </w:rPr>
        <w:t>MassString</w:t>
      </w:r>
      <w:r>
        <w:rPr>
          <w:rFonts w:ascii="Consolas" w:hAnsi="Consolas" w:cs="Courier New"/>
          <w:color w:val="000000"/>
          <w:sz w:val="18"/>
          <w:szCs w:val="18"/>
        </w:rPr>
        <w:t xml:space="preserve"> = </w:t>
      </w:r>
      <w:r>
        <w:rPr>
          <w:rFonts w:ascii="Consolas" w:hAnsi="Consolas" w:cs="Courier New"/>
          <w:color w:val="2B91AF"/>
          <w:sz w:val="18"/>
          <w:szCs w:val="18"/>
        </w:rPr>
        <w:t>MassString</w:t>
      </w:r>
      <w:r>
        <w:rPr>
          <w:rFonts w:ascii="Consolas" w:hAnsi="Consolas" w:cs="Courier New"/>
          <w:color w:val="000000"/>
          <w:sz w:val="18"/>
          <w:szCs w:val="18"/>
        </w:rPr>
        <w:t>.replace(</w:t>
      </w:r>
      <w:r>
        <w:rPr>
          <w:rFonts w:ascii="Consolas" w:hAnsi="Consolas" w:cs="Courier New"/>
          <w:color w:val="A31515"/>
          <w:sz w:val="18"/>
          <w:szCs w:val="18"/>
        </w:rPr>
        <w:t>'='</w:t>
      </w:r>
      <w:r>
        <w:rPr>
          <w:rFonts w:ascii="Consolas" w:hAnsi="Consolas" w:cs="Courier New"/>
          <w:color w:val="000000"/>
          <w:sz w:val="18"/>
          <w:szCs w:val="18"/>
        </w:rPr>
        <w:t xml:space="preserve">, </w:t>
      </w:r>
      <w:r>
        <w:rPr>
          <w:rFonts w:ascii="Consolas" w:hAnsi="Consolas" w:cs="Courier New"/>
          <w:color w:val="A31515"/>
          <w:sz w:val="18"/>
          <w:szCs w:val="18"/>
        </w:rPr>
        <w:t>''</w:t>
      </w:r>
      <w:r>
        <w:rPr>
          <w:rFonts w:ascii="Consolas" w:hAnsi="Consolas" w:cs="Courier New"/>
          <w:color w:val="000000"/>
          <w:sz w:val="18"/>
          <w:szCs w:val="18"/>
        </w:rPr>
        <w:t>)</w:t>
      </w:r>
    </w:p>
    <w:p w14:paraId="6F8A79D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556. </w:t>
      </w:r>
      <w:r>
        <w:rPr>
          <w:rFonts w:ascii="Consolas" w:hAnsi="Consolas" w:cs="Courier New"/>
          <w:color w:val="000000"/>
          <w:sz w:val="18"/>
          <w:szCs w:val="18"/>
        </w:rPr>
        <w:t xml:space="preserve">            </w:t>
      </w:r>
      <w:r>
        <w:rPr>
          <w:rFonts w:ascii="Consolas" w:hAnsi="Consolas" w:cs="Courier New"/>
          <w:color w:val="2B91AF"/>
          <w:sz w:val="18"/>
          <w:szCs w:val="18"/>
        </w:rPr>
        <w:t>MassString</w:t>
      </w:r>
      <w:r>
        <w:rPr>
          <w:rFonts w:ascii="Consolas" w:hAnsi="Consolas" w:cs="Courier New"/>
          <w:color w:val="000000"/>
          <w:sz w:val="18"/>
          <w:szCs w:val="18"/>
        </w:rPr>
        <w:t xml:space="preserve"> = </w:t>
      </w:r>
      <w:r>
        <w:rPr>
          <w:rFonts w:ascii="Consolas" w:hAnsi="Consolas" w:cs="Courier New"/>
          <w:color w:val="2B91AF"/>
          <w:sz w:val="18"/>
          <w:szCs w:val="18"/>
        </w:rPr>
        <w:t>MassString</w:t>
      </w:r>
      <w:r>
        <w:rPr>
          <w:rFonts w:ascii="Consolas" w:hAnsi="Consolas" w:cs="Courier New"/>
          <w:color w:val="000000"/>
          <w:sz w:val="18"/>
          <w:szCs w:val="18"/>
        </w:rPr>
        <w:t>.strip()</w:t>
      </w:r>
    </w:p>
    <w:p w14:paraId="2E711D4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557. </w:t>
      </w:r>
      <w:r>
        <w:rPr>
          <w:rFonts w:ascii="Consolas" w:hAnsi="Consolas" w:cs="Courier New"/>
          <w:color w:val="000000"/>
          <w:sz w:val="18"/>
          <w:szCs w:val="18"/>
        </w:rPr>
        <w:t xml:space="preserve">            </w:t>
      </w:r>
      <w:r>
        <w:rPr>
          <w:rFonts w:ascii="Consolas" w:hAnsi="Consolas" w:cs="Courier New"/>
          <w:color w:val="2B91AF"/>
          <w:sz w:val="18"/>
          <w:szCs w:val="18"/>
        </w:rPr>
        <w:t>Mass</w:t>
      </w:r>
      <w:r>
        <w:rPr>
          <w:rFonts w:ascii="Consolas" w:hAnsi="Consolas" w:cs="Courier New"/>
          <w:color w:val="000000"/>
          <w:sz w:val="18"/>
          <w:szCs w:val="18"/>
        </w:rPr>
        <w:t xml:space="preserve"> = </w:t>
      </w:r>
      <w:r>
        <w:rPr>
          <w:rFonts w:ascii="Consolas" w:hAnsi="Consolas" w:cs="Courier New"/>
          <w:color w:val="0000FF"/>
          <w:sz w:val="18"/>
          <w:szCs w:val="18"/>
        </w:rPr>
        <w:t>float</w:t>
      </w:r>
      <w:r>
        <w:rPr>
          <w:rFonts w:ascii="Consolas" w:hAnsi="Consolas" w:cs="Courier New"/>
          <w:color w:val="000000"/>
          <w:sz w:val="18"/>
          <w:szCs w:val="18"/>
        </w:rPr>
        <w:t>(</w:t>
      </w:r>
      <w:r>
        <w:rPr>
          <w:rFonts w:ascii="Consolas" w:hAnsi="Consolas" w:cs="Courier New"/>
          <w:color w:val="2B91AF"/>
          <w:sz w:val="18"/>
          <w:szCs w:val="18"/>
        </w:rPr>
        <w:t>MassString</w:t>
      </w:r>
      <w:r>
        <w:rPr>
          <w:rFonts w:ascii="Consolas" w:hAnsi="Consolas" w:cs="Courier New"/>
          <w:color w:val="000000"/>
          <w:sz w:val="18"/>
          <w:szCs w:val="18"/>
        </w:rPr>
        <w:t>)</w:t>
      </w:r>
    </w:p>
    <w:p w14:paraId="447CDD1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558. </w:t>
      </w:r>
      <w:r>
        <w:rPr>
          <w:rFonts w:ascii="Consolas" w:hAnsi="Consolas" w:cs="Courier New"/>
          <w:color w:val="000000"/>
          <w:sz w:val="18"/>
          <w:szCs w:val="18"/>
        </w:rPr>
        <w:t xml:space="preserve">            </w:t>
      </w:r>
      <w:r>
        <w:rPr>
          <w:rFonts w:ascii="Consolas" w:hAnsi="Consolas" w:cs="Courier New"/>
          <w:color w:val="0000FF"/>
          <w:sz w:val="18"/>
          <w:szCs w:val="18"/>
        </w:rPr>
        <w:t>break</w:t>
      </w:r>
    </w:p>
    <w:p w14:paraId="053BCE2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lastRenderedPageBreak/>
        <w:t xml:space="preserve">559. </w:t>
      </w:r>
      <w:r>
        <w:rPr>
          <w:rFonts w:ascii="Consolas" w:hAnsi="Consolas" w:cs="Courier New"/>
          <w:color w:val="000000"/>
          <w:sz w:val="18"/>
          <w:szCs w:val="18"/>
        </w:rPr>
        <w:t> </w:t>
      </w:r>
    </w:p>
    <w:p w14:paraId="626134A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560.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w:t>
      </w:r>
      <w:r>
        <w:rPr>
          <w:rFonts w:ascii="Consolas" w:hAnsi="Consolas" w:cs="Courier New"/>
          <w:color w:val="2B91AF"/>
          <w:sz w:val="18"/>
          <w:szCs w:val="18"/>
        </w:rPr>
        <w:t>Mass</w:t>
      </w:r>
      <w:r>
        <w:rPr>
          <w:rFonts w:ascii="Consolas" w:hAnsi="Consolas" w:cs="Courier New"/>
          <w:color w:val="000000"/>
          <w:sz w:val="18"/>
          <w:szCs w:val="18"/>
        </w:rPr>
        <w:t xml:space="preserve"> == -</w:t>
      </w:r>
      <w:r>
        <w:rPr>
          <w:rFonts w:ascii="Consolas" w:hAnsi="Consolas" w:cs="Courier New"/>
          <w:color w:val="006666"/>
          <w:sz w:val="18"/>
          <w:szCs w:val="18"/>
        </w:rPr>
        <w:t>1.0</w:t>
      </w:r>
      <w:r>
        <w:rPr>
          <w:rFonts w:ascii="Consolas" w:hAnsi="Consolas" w:cs="Courier New"/>
          <w:color w:val="000000"/>
          <w:sz w:val="18"/>
          <w:szCs w:val="18"/>
        </w:rPr>
        <w:t xml:space="preserve">: </w:t>
      </w:r>
      <w:r>
        <w:rPr>
          <w:rFonts w:ascii="Consolas" w:hAnsi="Consolas" w:cs="Courier New"/>
          <w:color w:val="0000FF"/>
          <w:sz w:val="18"/>
          <w:szCs w:val="18"/>
        </w:rPr>
        <w:t>raise</w:t>
      </w:r>
      <w:r>
        <w:rPr>
          <w:rFonts w:ascii="Consolas" w:hAnsi="Consolas" w:cs="Courier New"/>
          <w:color w:val="000000"/>
          <w:sz w:val="18"/>
          <w:szCs w:val="18"/>
        </w:rPr>
        <w:t xml:space="preserve"> </w:t>
      </w:r>
      <w:r>
        <w:rPr>
          <w:rFonts w:ascii="Consolas" w:hAnsi="Consolas" w:cs="Courier New"/>
          <w:color w:val="2B91AF"/>
          <w:sz w:val="18"/>
          <w:szCs w:val="18"/>
        </w:rPr>
        <w:t>ValueError</w:t>
      </w:r>
      <w:r>
        <w:rPr>
          <w:rFonts w:ascii="Consolas" w:hAnsi="Consolas" w:cs="Courier New"/>
          <w:color w:val="000000"/>
          <w:sz w:val="18"/>
          <w:szCs w:val="18"/>
        </w:rPr>
        <w:t>(</w:t>
      </w:r>
      <w:r>
        <w:rPr>
          <w:rFonts w:ascii="Consolas" w:hAnsi="Consolas" w:cs="Courier New"/>
          <w:color w:val="A31515"/>
          <w:sz w:val="18"/>
          <w:szCs w:val="18"/>
        </w:rPr>
        <w:t>'Provided file does not contain any Mass information'</w:t>
      </w:r>
      <w:r>
        <w:rPr>
          <w:rFonts w:ascii="Consolas" w:hAnsi="Consolas" w:cs="Courier New"/>
          <w:color w:val="000000"/>
          <w:sz w:val="18"/>
          <w:szCs w:val="18"/>
        </w:rPr>
        <w:t>)</w:t>
      </w:r>
    </w:p>
    <w:p w14:paraId="462D5C6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561. </w:t>
      </w:r>
      <w:r>
        <w:rPr>
          <w:rFonts w:ascii="Consolas" w:hAnsi="Consolas" w:cs="Courier New"/>
          <w:color w:val="000000"/>
          <w:sz w:val="18"/>
          <w:szCs w:val="18"/>
        </w:rPr>
        <w:t> </w:t>
      </w:r>
    </w:p>
    <w:p w14:paraId="553FD48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562.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w:t>
      </w:r>
      <w:r>
        <w:rPr>
          <w:rFonts w:ascii="Consolas" w:hAnsi="Consolas" w:cs="Courier New"/>
          <w:color w:val="2B91AF"/>
          <w:sz w:val="18"/>
          <w:szCs w:val="18"/>
        </w:rPr>
        <w:t>Mass</w:t>
      </w:r>
    </w:p>
    <w:p w14:paraId="0CC946D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563. </w:t>
      </w:r>
      <w:r>
        <w:rPr>
          <w:rFonts w:ascii="Consolas" w:hAnsi="Consolas" w:cs="Courier New"/>
          <w:color w:val="000000"/>
          <w:sz w:val="18"/>
          <w:szCs w:val="18"/>
        </w:rPr>
        <w:t> </w:t>
      </w:r>
    </w:p>
    <w:p w14:paraId="20AE788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564. </w:t>
      </w:r>
      <w:r>
        <w:rPr>
          <w:rFonts w:ascii="Consolas" w:hAnsi="Consolas" w:cs="Courier New"/>
          <w:color w:val="0000FF"/>
          <w:sz w:val="18"/>
          <w:szCs w:val="18"/>
        </w:rPr>
        <w:t>def</w:t>
      </w:r>
      <w:r>
        <w:rPr>
          <w:rFonts w:ascii="Consolas" w:hAnsi="Consolas" w:cs="Courier New"/>
          <w:color w:val="000000"/>
          <w:sz w:val="18"/>
          <w:szCs w:val="18"/>
        </w:rPr>
        <w:t xml:space="preserve"> </w:t>
      </w:r>
      <w:r>
        <w:rPr>
          <w:rFonts w:ascii="Consolas" w:hAnsi="Consolas" w:cs="Courier New"/>
          <w:color w:val="2B91AF"/>
          <w:sz w:val="18"/>
          <w:szCs w:val="18"/>
        </w:rPr>
        <w:t>CallSolver</w:t>
      </w:r>
      <w:r>
        <w:rPr>
          <w:rFonts w:ascii="Consolas" w:hAnsi="Consolas" w:cs="Courier New"/>
          <w:color w:val="000000"/>
          <w:sz w:val="18"/>
          <w:szCs w:val="18"/>
        </w:rPr>
        <w:t>(inputfile: str, solverpath: str, options: str) -&gt; subprocess.</w:t>
      </w:r>
      <w:r>
        <w:rPr>
          <w:rFonts w:ascii="Consolas" w:hAnsi="Consolas" w:cs="Courier New"/>
          <w:color w:val="2B91AF"/>
          <w:sz w:val="18"/>
          <w:szCs w:val="18"/>
        </w:rPr>
        <w:t>CompletedProcess</w:t>
      </w:r>
      <w:r>
        <w:rPr>
          <w:rFonts w:ascii="Consolas" w:hAnsi="Consolas" w:cs="Courier New"/>
          <w:color w:val="000000"/>
          <w:sz w:val="18"/>
          <w:szCs w:val="18"/>
        </w:rPr>
        <w:t>:</w:t>
      </w:r>
    </w:p>
    <w:p w14:paraId="60517F4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565. </w:t>
      </w:r>
      <w:r>
        <w:rPr>
          <w:rFonts w:ascii="Consolas" w:hAnsi="Consolas" w:cs="Courier New"/>
          <w:color w:val="000000"/>
          <w:sz w:val="18"/>
          <w:szCs w:val="18"/>
        </w:rPr>
        <w:t xml:space="preserve">    </w:t>
      </w:r>
      <w:r>
        <w:rPr>
          <w:rFonts w:ascii="Consolas" w:hAnsi="Consolas" w:cs="Courier New"/>
          <w:color w:val="A31515"/>
          <w:sz w:val="18"/>
          <w:szCs w:val="18"/>
        </w:rPr>
        <w:t>'''This function calls the optistruct solver on the input file.</w:t>
      </w:r>
    </w:p>
    <w:p w14:paraId="318D545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566. </w:t>
      </w:r>
      <w:r>
        <w:rPr>
          <w:rFonts w:ascii="Consolas" w:hAnsi="Consolas" w:cs="Courier New"/>
          <w:color w:val="A31515"/>
          <w:sz w:val="18"/>
          <w:szCs w:val="18"/>
        </w:rPr>
        <w:t xml:space="preserve">    The function works by writing a temporary batch file the excecuting it and finally deleting it.</w:t>
      </w:r>
    </w:p>
    <w:p w14:paraId="15E8426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567. </w:t>
      </w:r>
      <w:r>
        <w:rPr>
          <w:rFonts w:ascii="Consolas" w:hAnsi="Consolas" w:cs="Courier New"/>
          <w:color w:val="A31515"/>
          <w:sz w:val="18"/>
          <w:szCs w:val="18"/>
        </w:rPr>
        <w:t xml:space="preserve">    It returns the std out to the consoleand the completedProcess object provided by the subprocess module</w:t>
      </w:r>
    </w:p>
    <w:p w14:paraId="0A482BE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568. </w:t>
      </w:r>
      <w:r>
        <w:rPr>
          <w:rFonts w:ascii="Consolas" w:hAnsi="Consolas" w:cs="Courier New"/>
          <w:color w:val="A31515"/>
          <w:sz w:val="18"/>
          <w:szCs w:val="18"/>
        </w:rPr>
        <w:t xml:space="preserve">    ### Parameters:</w:t>
      </w:r>
    </w:p>
    <w:p w14:paraId="0DC8350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569. </w:t>
      </w:r>
      <w:r>
        <w:rPr>
          <w:rFonts w:ascii="Consolas" w:hAnsi="Consolas" w:cs="Courier New"/>
          <w:color w:val="A31515"/>
          <w:sz w:val="18"/>
          <w:szCs w:val="18"/>
        </w:rPr>
        <w:t xml:space="preserve">    - inputfile: a path as a string to a .fem solver input file </w:t>
      </w:r>
    </w:p>
    <w:p w14:paraId="54A607C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570. </w:t>
      </w:r>
      <w:r>
        <w:rPr>
          <w:rFonts w:ascii="Consolas" w:hAnsi="Consolas" w:cs="Courier New"/>
          <w:color w:val="A31515"/>
          <w:sz w:val="18"/>
          <w:szCs w:val="18"/>
        </w:rPr>
        <w:t xml:space="preserve">    - solverpath: the path to the altair yperwors solver scripts as a string</w:t>
      </w:r>
    </w:p>
    <w:p w14:paraId="00865CA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571. </w:t>
      </w:r>
      <w:r>
        <w:rPr>
          <w:rFonts w:ascii="Consolas" w:hAnsi="Consolas" w:cs="Courier New"/>
          <w:color w:val="A31515"/>
          <w:sz w:val="18"/>
          <w:szCs w:val="18"/>
        </w:rPr>
        <w:t xml:space="preserve">    - options: a string of options excactly as they would be set in the command window or in the altair compute consosle'''</w:t>
      </w:r>
    </w:p>
    <w:p w14:paraId="3D9C4A7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572. </w:t>
      </w:r>
      <w:r>
        <w:rPr>
          <w:rFonts w:ascii="Consolas" w:hAnsi="Consolas" w:cs="Courier New"/>
          <w:color w:val="000000"/>
          <w:sz w:val="18"/>
          <w:szCs w:val="18"/>
        </w:rPr>
        <w:t xml:space="preserve">    inputfile = f</w:t>
      </w:r>
      <w:r>
        <w:rPr>
          <w:rFonts w:ascii="Consolas" w:hAnsi="Consolas" w:cs="Courier New"/>
          <w:color w:val="A31515"/>
          <w:sz w:val="18"/>
          <w:szCs w:val="18"/>
        </w:rPr>
        <w:t>'"{inputfile.replace('</w:t>
      </w:r>
      <w:r>
        <w:rPr>
          <w:rFonts w:ascii="Consolas" w:hAnsi="Consolas" w:cs="Courier New"/>
          <w:color w:val="000000"/>
          <w:sz w:val="18"/>
          <w:szCs w:val="18"/>
        </w:rPr>
        <w:t>/</w:t>
      </w:r>
      <w:r>
        <w:rPr>
          <w:rFonts w:ascii="Consolas" w:hAnsi="Consolas" w:cs="Courier New"/>
          <w:color w:val="A31515"/>
          <w:sz w:val="18"/>
          <w:szCs w:val="18"/>
        </w:rPr>
        <w:t>', '</w:t>
      </w:r>
      <w:r>
        <w:rPr>
          <w:rFonts w:ascii="Consolas" w:hAnsi="Consolas" w:cs="Courier New"/>
          <w:color w:val="000000"/>
          <w:sz w:val="18"/>
          <w:szCs w:val="18"/>
        </w:rPr>
        <w:t>\\</w:t>
      </w:r>
      <w:r>
        <w:rPr>
          <w:rFonts w:ascii="Consolas" w:hAnsi="Consolas" w:cs="Courier New"/>
          <w:color w:val="A31515"/>
          <w:sz w:val="18"/>
          <w:szCs w:val="18"/>
        </w:rPr>
        <w:t>')}"'</w:t>
      </w:r>
    </w:p>
    <w:p w14:paraId="2FE1264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573. </w:t>
      </w:r>
      <w:r>
        <w:rPr>
          <w:rFonts w:ascii="Consolas" w:hAnsi="Consolas" w:cs="Courier New"/>
          <w:color w:val="000000"/>
          <w:sz w:val="18"/>
          <w:szCs w:val="18"/>
        </w:rPr>
        <w:t xml:space="preserve">    solverpath = f</w:t>
      </w:r>
      <w:r>
        <w:rPr>
          <w:rFonts w:ascii="Consolas" w:hAnsi="Consolas" w:cs="Courier New"/>
          <w:color w:val="A31515"/>
          <w:sz w:val="18"/>
          <w:szCs w:val="18"/>
        </w:rPr>
        <w:t>'"{solverpath.replace('</w:t>
      </w:r>
      <w:r>
        <w:rPr>
          <w:rFonts w:ascii="Consolas" w:hAnsi="Consolas" w:cs="Courier New"/>
          <w:color w:val="000000"/>
          <w:sz w:val="18"/>
          <w:szCs w:val="18"/>
        </w:rPr>
        <w:t>/</w:t>
      </w:r>
      <w:r>
        <w:rPr>
          <w:rFonts w:ascii="Consolas" w:hAnsi="Consolas" w:cs="Courier New"/>
          <w:color w:val="A31515"/>
          <w:sz w:val="18"/>
          <w:szCs w:val="18"/>
        </w:rPr>
        <w:t>', '</w:t>
      </w:r>
      <w:r>
        <w:rPr>
          <w:rFonts w:ascii="Consolas" w:hAnsi="Consolas" w:cs="Courier New"/>
          <w:color w:val="000000"/>
          <w:sz w:val="18"/>
          <w:szCs w:val="18"/>
        </w:rPr>
        <w:t>\\</w:t>
      </w:r>
      <w:r>
        <w:rPr>
          <w:rFonts w:ascii="Consolas" w:hAnsi="Consolas" w:cs="Courier New"/>
          <w:color w:val="A31515"/>
          <w:sz w:val="18"/>
          <w:szCs w:val="18"/>
        </w:rPr>
        <w:t>')}"'</w:t>
      </w:r>
    </w:p>
    <w:p w14:paraId="6B8714F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574. </w:t>
      </w:r>
      <w:r>
        <w:rPr>
          <w:rFonts w:ascii="Consolas" w:hAnsi="Consolas" w:cs="Courier New"/>
          <w:color w:val="000000"/>
          <w:sz w:val="18"/>
          <w:szCs w:val="18"/>
        </w:rPr>
        <w:t> </w:t>
      </w:r>
    </w:p>
    <w:p w14:paraId="383C1C0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575. </w:t>
      </w:r>
      <w:r>
        <w:rPr>
          <w:rFonts w:ascii="Consolas" w:hAnsi="Consolas" w:cs="Courier New"/>
          <w:color w:val="000000"/>
          <w:sz w:val="18"/>
          <w:szCs w:val="18"/>
        </w:rPr>
        <w:t> </w:t>
      </w:r>
    </w:p>
    <w:p w14:paraId="750BF95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576. </w:t>
      </w:r>
      <w:r>
        <w:rPr>
          <w:rFonts w:ascii="Consolas" w:hAnsi="Consolas" w:cs="Courier New"/>
          <w:color w:val="000000"/>
          <w:sz w:val="18"/>
          <w:szCs w:val="18"/>
        </w:rPr>
        <w:t xml:space="preserve">    lines = [</w:t>
      </w:r>
      <w:r>
        <w:rPr>
          <w:rFonts w:ascii="Consolas" w:hAnsi="Consolas" w:cs="Courier New"/>
          <w:color w:val="A31515"/>
          <w:sz w:val="18"/>
          <w:szCs w:val="18"/>
        </w:rPr>
        <w:t>'@echo off\n'</w:t>
      </w:r>
      <w:r>
        <w:rPr>
          <w:rFonts w:ascii="Consolas" w:hAnsi="Consolas" w:cs="Courier New"/>
          <w:color w:val="000000"/>
          <w:sz w:val="18"/>
          <w:szCs w:val="18"/>
        </w:rPr>
        <w:t>,</w:t>
      </w:r>
    </w:p>
    <w:p w14:paraId="6769F67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577. </w:t>
      </w:r>
      <w:r>
        <w:rPr>
          <w:rFonts w:ascii="Consolas" w:hAnsi="Consolas" w:cs="Courier New"/>
          <w:color w:val="000000"/>
          <w:sz w:val="18"/>
          <w:szCs w:val="18"/>
        </w:rPr>
        <w:t xml:space="preserve">             </w:t>
      </w:r>
      <w:r>
        <w:rPr>
          <w:rFonts w:ascii="Consolas" w:hAnsi="Consolas" w:cs="Courier New"/>
          <w:color w:val="A31515"/>
          <w:sz w:val="18"/>
          <w:szCs w:val="18"/>
        </w:rPr>
        <w:t>'optistruct '</w:t>
      </w:r>
      <w:r>
        <w:rPr>
          <w:rFonts w:ascii="Consolas" w:hAnsi="Consolas" w:cs="Courier New"/>
          <w:color w:val="000000"/>
          <w:sz w:val="18"/>
          <w:szCs w:val="18"/>
        </w:rPr>
        <w:t xml:space="preserve"> + inputfile + </w:t>
      </w:r>
      <w:r>
        <w:rPr>
          <w:rFonts w:ascii="Consolas" w:hAnsi="Consolas" w:cs="Courier New"/>
          <w:color w:val="A31515"/>
          <w:sz w:val="18"/>
          <w:szCs w:val="18"/>
        </w:rPr>
        <w:t>' '</w:t>
      </w:r>
      <w:r>
        <w:rPr>
          <w:rFonts w:ascii="Consolas" w:hAnsi="Consolas" w:cs="Courier New"/>
          <w:color w:val="000000"/>
          <w:sz w:val="18"/>
          <w:szCs w:val="18"/>
        </w:rPr>
        <w:t xml:space="preserve"> + options]</w:t>
      </w:r>
    </w:p>
    <w:p w14:paraId="67212E5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578. </w:t>
      </w:r>
      <w:r>
        <w:rPr>
          <w:rFonts w:ascii="Consolas" w:hAnsi="Consolas" w:cs="Courier New"/>
          <w:color w:val="000000"/>
          <w:sz w:val="18"/>
          <w:szCs w:val="18"/>
        </w:rPr>
        <w:t xml:space="preserve">    </w:t>
      </w:r>
    </w:p>
    <w:p w14:paraId="7EFB83C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579. </w:t>
      </w:r>
      <w:r>
        <w:rPr>
          <w:rFonts w:ascii="Consolas" w:hAnsi="Consolas" w:cs="Courier New"/>
          <w:color w:val="000000"/>
          <w:sz w:val="18"/>
          <w:szCs w:val="18"/>
        </w:rPr>
        <w:t xml:space="preserve">    </w:t>
      </w:r>
      <w:r>
        <w:rPr>
          <w:rFonts w:ascii="Consolas" w:hAnsi="Consolas" w:cs="Courier New"/>
          <w:color w:val="0000FF"/>
          <w:sz w:val="18"/>
          <w:szCs w:val="18"/>
        </w:rPr>
        <w:t>with</w:t>
      </w:r>
      <w:r>
        <w:rPr>
          <w:rFonts w:ascii="Consolas" w:hAnsi="Consolas" w:cs="Courier New"/>
          <w:color w:val="000000"/>
          <w:sz w:val="18"/>
          <w:szCs w:val="18"/>
        </w:rPr>
        <w:t xml:space="preserve"> open(</w:t>
      </w:r>
      <w:r>
        <w:rPr>
          <w:rFonts w:ascii="Consolas" w:hAnsi="Consolas" w:cs="Courier New"/>
          <w:color w:val="A31515"/>
          <w:sz w:val="18"/>
          <w:szCs w:val="18"/>
        </w:rPr>
        <w:t>'temp.bat'</w:t>
      </w:r>
      <w:r>
        <w:rPr>
          <w:rFonts w:ascii="Consolas" w:hAnsi="Consolas" w:cs="Courier New"/>
          <w:color w:val="000000"/>
          <w:sz w:val="18"/>
          <w:szCs w:val="18"/>
        </w:rPr>
        <w:t xml:space="preserve">, </w:t>
      </w:r>
      <w:r>
        <w:rPr>
          <w:rFonts w:ascii="Consolas" w:hAnsi="Consolas" w:cs="Courier New"/>
          <w:color w:val="A31515"/>
          <w:sz w:val="18"/>
          <w:szCs w:val="18"/>
        </w:rPr>
        <w:t>'w'</w:t>
      </w:r>
      <w:r>
        <w:rPr>
          <w:rFonts w:ascii="Consolas" w:hAnsi="Consolas" w:cs="Courier New"/>
          <w:color w:val="000000"/>
          <w:sz w:val="18"/>
          <w:szCs w:val="18"/>
        </w:rPr>
        <w:t xml:space="preserve">) </w:t>
      </w:r>
      <w:r>
        <w:rPr>
          <w:rFonts w:ascii="Consolas" w:hAnsi="Consolas" w:cs="Courier New"/>
          <w:color w:val="0000FF"/>
          <w:sz w:val="18"/>
          <w:szCs w:val="18"/>
        </w:rPr>
        <w:t>as</w:t>
      </w:r>
      <w:r>
        <w:rPr>
          <w:rFonts w:ascii="Consolas" w:hAnsi="Consolas" w:cs="Courier New"/>
          <w:color w:val="000000"/>
          <w:sz w:val="18"/>
          <w:szCs w:val="18"/>
        </w:rPr>
        <w:t xml:space="preserve"> file:</w:t>
      </w:r>
    </w:p>
    <w:p w14:paraId="11FBC17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580. </w:t>
      </w:r>
      <w:r>
        <w:rPr>
          <w:rFonts w:ascii="Consolas" w:hAnsi="Consolas" w:cs="Courier New"/>
          <w:color w:val="000000"/>
          <w:sz w:val="18"/>
          <w:szCs w:val="18"/>
        </w:rPr>
        <w:t xml:space="preserve">        file.writelines(lines)</w:t>
      </w:r>
    </w:p>
    <w:p w14:paraId="0239A70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581. </w:t>
      </w:r>
      <w:r>
        <w:rPr>
          <w:rFonts w:ascii="Consolas" w:hAnsi="Consolas" w:cs="Courier New"/>
          <w:color w:val="000000"/>
          <w:sz w:val="18"/>
          <w:szCs w:val="18"/>
        </w:rPr>
        <w:t> </w:t>
      </w:r>
    </w:p>
    <w:p w14:paraId="78CAA01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582. </w:t>
      </w:r>
      <w:r>
        <w:rPr>
          <w:rFonts w:ascii="Consolas" w:hAnsi="Consolas" w:cs="Courier New"/>
          <w:color w:val="000000"/>
          <w:sz w:val="18"/>
          <w:szCs w:val="18"/>
        </w:rPr>
        <w:t> </w:t>
      </w:r>
    </w:p>
    <w:p w14:paraId="106CBB0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583. </w:t>
      </w:r>
      <w:r>
        <w:rPr>
          <w:rFonts w:ascii="Consolas" w:hAnsi="Consolas" w:cs="Courier New"/>
          <w:color w:val="000000"/>
          <w:sz w:val="18"/>
          <w:szCs w:val="18"/>
        </w:rPr>
        <w:t xml:space="preserve">    s = subprocess.run([f</w:t>
      </w:r>
      <w:r>
        <w:rPr>
          <w:rFonts w:ascii="Consolas" w:hAnsi="Consolas" w:cs="Courier New"/>
          <w:color w:val="A31515"/>
          <w:sz w:val="18"/>
          <w:szCs w:val="18"/>
        </w:rPr>
        <w:t>'temp.bat'</w:t>
      </w:r>
      <w:r>
        <w:rPr>
          <w:rFonts w:ascii="Consolas" w:hAnsi="Consolas" w:cs="Courier New"/>
          <w:color w:val="000000"/>
          <w:sz w:val="18"/>
          <w:szCs w:val="18"/>
        </w:rPr>
        <w:t>])</w:t>
      </w:r>
    </w:p>
    <w:p w14:paraId="364F9AC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584. </w:t>
      </w:r>
      <w:r>
        <w:rPr>
          <w:rFonts w:ascii="Consolas" w:hAnsi="Consolas" w:cs="Courier New"/>
          <w:color w:val="000000"/>
          <w:sz w:val="18"/>
          <w:szCs w:val="18"/>
        </w:rPr>
        <w:t xml:space="preserve">    </w:t>
      </w:r>
      <w:r>
        <w:rPr>
          <w:rFonts w:ascii="Consolas" w:hAnsi="Consolas" w:cs="Courier New"/>
          <w:color w:val="008000"/>
          <w:sz w:val="18"/>
          <w:szCs w:val="18"/>
        </w:rPr>
        <w:t># os.remove('temp.bat')</w:t>
      </w:r>
    </w:p>
    <w:p w14:paraId="26F2076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585.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s</w:t>
      </w:r>
    </w:p>
    <w:p w14:paraId="2E12FA5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586. </w:t>
      </w:r>
      <w:r>
        <w:rPr>
          <w:rFonts w:ascii="Consolas" w:hAnsi="Consolas" w:cs="Courier New"/>
          <w:color w:val="000000"/>
          <w:sz w:val="18"/>
          <w:szCs w:val="18"/>
        </w:rPr>
        <w:t> </w:t>
      </w:r>
    </w:p>
    <w:p w14:paraId="2919F7F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587. </w:t>
      </w:r>
      <w:r>
        <w:rPr>
          <w:rFonts w:ascii="Consolas" w:hAnsi="Consolas" w:cs="Courier New"/>
          <w:color w:val="0000FF"/>
          <w:sz w:val="18"/>
          <w:szCs w:val="18"/>
        </w:rPr>
        <w:t>def</w:t>
      </w:r>
      <w:r>
        <w:rPr>
          <w:rFonts w:ascii="Consolas" w:hAnsi="Consolas" w:cs="Courier New"/>
          <w:color w:val="000000"/>
          <w:sz w:val="18"/>
          <w:szCs w:val="18"/>
        </w:rPr>
        <w:t xml:space="preserve"> </w:t>
      </w:r>
      <w:r>
        <w:rPr>
          <w:rFonts w:ascii="Consolas" w:hAnsi="Consolas" w:cs="Courier New"/>
          <w:color w:val="2B91AF"/>
          <w:sz w:val="18"/>
          <w:szCs w:val="18"/>
        </w:rPr>
        <w:t>ObjectiveFunction</w:t>
      </w:r>
      <w:r>
        <w:rPr>
          <w:rFonts w:ascii="Consolas" w:hAnsi="Consolas" w:cs="Courier New"/>
          <w:color w:val="000000"/>
          <w:sz w:val="18"/>
          <w:szCs w:val="18"/>
        </w:rPr>
        <w:t xml:space="preserve">(thicknesses: </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0000FF"/>
          <w:sz w:val="18"/>
          <w:szCs w:val="18"/>
        </w:rPr>
        <w:t>float</w:t>
      </w:r>
      <w:r>
        <w:rPr>
          <w:rFonts w:ascii="Consolas" w:hAnsi="Consolas" w:cs="Courier New"/>
          <w:color w:val="000000"/>
          <w:sz w:val="18"/>
          <w:szCs w:val="18"/>
        </w:rPr>
        <w:t xml:space="preserve">], angles: </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0000FF"/>
          <w:sz w:val="18"/>
          <w:szCs w:val="18"/>
        </w:rPr>
        <w:t>float</w:t>
      </w:r>
      <w:r>
        <w:rPr>
          <w:rFonts w:ascii="Consolas" w:hAnsi="Consolas" w:cs="Courier New"/>
          <w:color w:val="000000"/>
          <w:sz w:val="18"/>
          <w:szCs w:val="18"/>
        </w:rPr>
        <w:t xml:space="preserve">], inputfile: str, solverpath: str, </w:t>
      </w:r>
      <w:r>
        <w:rPr>
          <w:rFonts w:ascii="Consolas" w:hAnsi="Consolas" w:cs="Courier New"/>
          <w:color w:val="2B91AF"/>
          <w:sz w:val="18"/>
          <w:szCs w:val="18"/>
        </w:rPr>
        <w:t>FlutterVelocityConstraint</w:t>
      </w:r>
      <w:r>
        <w:rPr>
          <w:rFonts w:ascii="Consolas" w:hAnsi="Consolas" w:cs="Courier New"/>
          <w:color w:val="000000"/>
          <w:sz w:val="18"/>
          <w:szCs w:val="18"/>
        </w:rPr>
        <w:t xml:space="preserve">: </w:t>
      </w:r>
      <w:r>
        <w:rPr>
          <w:rFonts w:ascii="Consolas" w:hAnsi="Consolas" w:cs="Courier New"/>
          <w:color w:val="0000FF"/>
          <w:sz w:val="18"/>
          <w:szCs w:val="18"/>
        </w:rPr>
        <w:t>float</w:t>
      </w:r>
      <w:r>
        <w:rPr>
          <w:rFonts w:ascii="Consolas" w:hAnsi="Consolas" w:cs="Courier New"/>
          <w:color w:val="000000"/>
          <w:sz w:val="18"/>
          <w:szCs w:val="18"/>
        </w:rPr>
        <w:t xml:space="preserve">, sym: </w:t>
      </w:r>
      <w:r>
        <w:rPr>
          <w:rFonts w:ascii="Consolas" w:hAnsi="Consolas" w:cs="Courier New"/>
          <w:color w:val="2B91AF"/>
          <w:sz w:val="18"/>
          <w:szCs w:val="18"/>
        </w:rPr>
        <w:t>PlySymmetry</w:t>
      </w:r>
      <w:r>
        <w:rPr>
          <w:rFonts w:ascii="Consolas" w:hAnsi="Consolas" w:cs="Courier New"/>
          <w:color w:val="000000"/>
          <w:sz w:val="18"/>
          <w:szCs w:val="18"/>
        </w:rPr>
        <w:t xml:space="preserve">, penalty: </w:t>
      </w:r>
      <w:r>
        <w:rPr>
          <w:rFonts w:ascii="Consolas" w:hAnsi="Consolas" w:cs="Courier New"/>
          <w:color w:val="0000FF"/>
          <w:sz w:val="18"/>
          <w:szCs w:val="18"/>
        </w:rPr>
        <w:t>float</w:t>
      </w:r>
      <w:r>
        <w:rPr>
          <w:rFonts w:ascii="Consolas" w:hAnsi="Consolas" w:cs="Courier New"/>
          <w:color w:val="000000"/>
          <w:sz w:val="18"/>
          <w:szCs w:val="18"/>
        </w:rPr>
        <w:t xml:space="preserve">) -&gt; </w:t>
      </w:r>
      <w:r>
        <w:rPr>
          <w:rFonts w:ascii="Consolas" w:hAnsi="Consolas" w:cs="Courier New"/>
          <w:color w:val="0000FF"/>
          <w:sz w:val="18"/>
          <w:szCs w:val="18"/>
        </w:rPr>
        <w:t>float</w:t>
      </w:r>
      <w:r>
        <w:rPr>
          <w:rFonts w:ascii="Consolas" w:hAnsi="Consolas" w:cs="Courier New"/>
          <w:color w:val="000000"/>
          <w:sz w:val="18"/>
          <w:szCs w:val="18"/>
        </w:rPr>
        <w:t>:</w:t>
      </w:r>
    </w:p>
    <w:p w14:paraId="644A0F2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588. </w:t>
      </w:r>
      <w:r>
        <w:rPr>
          <w:rFonts w:ascii="Consolas" w:hAnsi="Consolas" w:cs="Courier New"/>
          <w:color w:val="000000"/>
          <w:sz w:val="18"/>
          <w:szCs w:val="18"/>
        </w:rPr>
        <w:t xml:space="preserve">    </w:t>
      </w:r>
      <w:r>
        <w:rPr>
          <w:rFonts w:ascii="Consolas" w:hAnsi="Consolas" w:cs="Courier New"/>
          <w:color w:val="0000FF"/>
          <w:sz w:val="18"/>
          <w:szCs w:val="18"/>
        </w:rPr>
        <w:t>assert</w:t>
      </w:r>
      <w:r>
        <w:rPr>
          <w:rFonts w:ascii="Consolas" w:hAnsi="Consolas" w:cs="Courier New"/>
          <w:color w:val="000000"/>
          <w:sz w:val="18"/>
          <w:szCs w:val="18"/>
        </w:rPr>
        <w:t xml:space="preserve"> len(thicknesses) == len(angles), f</w:t>
      </w:r>
      <w:r>
        <w:rPr>
          <w:rFonts w:ascii="Consolas" w:hAnsi="Consolas" w:cs="Courier New"/>
          <w:color w:val="A31515"/>
          <w:sz w:val="18"/>
          <w:szCs w:val="18"/>
        </w:rPr>
        <w:t>'Thicknesses and angles must haver the same length'</w:t>
      </w:r>
    </w:p>
    <w:p w14:paraId="083417E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589. </w:t>
      </w:r>
      <w:r>
        <w:rPr>
          <w:rFonts w:ascii="Consolas" w:hAnsi="Consolas" w:cs="Courier New"/>
          <w:color w:val="000000"/>
          <w:sz w:val="18"/>
          <w:szCs w:val="18"/>
        </w:rPr>
        <w:t xml:space="preserve">    </w:t>
      </w:r>
      <w:r>
        <w:rPr>
          <w:rFonts w:ascii="Consolas" w:hAnsi="Consolas" w:cs="Courier New"/>
          <w:color w:val="0000FF"/>
          <w:sz w:val="18"/>
          <w:szCs w:val="18"/>
        </w:rPr>
        <w:t>assert</w:t>
      </w:r>
      <w:r>
        <w:rPr>
          <w:rFonts w:ascii="Consolas" w:hAnsi="Consolas" w:cs="Courier New"/>
          <w:color w:val="000000"/>
          <w:sz w:val="18"/>
          <w:szCs w:val="18"/>
        </w:rPr>
        <w:t xml:space="preserve"> all([e &gt; </w:t>
      </w:r>
      <w:r>
        <w:rPr>
          <w:rFonts w:ascii="Consolas" w:hAnsi="Consolas" w:cs="Courier New"/>
          <w:color w:val="006666"/>
          <w:sz w:val="18"/>
          <w:szCs w:val="18"/>
        </w:rPr>
        <w:t>0</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e </w:t>
      </w:r>
      <w:r>
        <w:rPr>
          <w:rFonts w:ascii="Consolas" w:hAnsi="Consolas" w:cs="Courier New"/>
          <w:color w:val="0000FF"/>
          <w:sz w:val="18"/>
          <w:szCs w:val="18"/>
        </w:rPr>
        <w:t>in</w:t>
      </w:r>
      <w:r>
        <w:rPr>
          <w:rFonts w:ascii="Consolas" w:hAnsi="Consolas" w:cs="Courier New"/>
          <w:color w:val="000000"/>
          <w:sz w:val="18"/>
          <w:szCs w:val="18"/>
        </w:rPr>
        <w:t xml:space="preserve"> thicknesses]), </w:t>
      </w:r>
      <w:r>
        <w:rPr>
          <w:rFonts w:ascii="Consolas" w:hAnsi="Consolas" w:cs="Courier New"/>
          <w:color w:val="A31515"/>
          <w:sz w:val="18"/>
          <w:szCs w:val="18"/>
        </w:rPr>
        <w:t>' All thicknesses must be strictly positive'</w:t>
      </w:r>
    </w:p>
    <w:p w14:paraId="5185860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590. </w:t>
      </w:r>
      <w:r>
        <w:rPr>
          <w:rFonts w:ascii="Consolas" w:hAnsi="Consolas" w:cs="Courier New"/>
          <w:color w:val="000000"/>
          <w:sz w:val="18"/>
          <w:szCs w:val="18"/>
        </w:rPr>
        <w:t> </w:t>
      </w:r>
    </w:p>
    <w:p w14:paraId="0A73B29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591. </w:t>
      </w:r>
      <w:r>
        <w:rPr>
          <w:rFonts w:ascii="Consolas" w:hAnsi="Consolas" w:cs="Courier New"/>
          <w:color w:val="000000"/>
          <w:sz w:val="18"/>
          <w:szCs w:val="18"/>
        </w:rPr>
        <w:t xml:space="preserve">    </w:t>
      </w:r>
      <w:r>
        <w:rPr>
          <w:rFonts w:ascii="Consolas" w:hAnsi="Consolas" w:cs="Courier New"/>
          <w:color w:val="2B91AF"/>
          <w:sz w:val="18"/>
          <w:szCs w:val="18"/>
        </w:rPr>
        <w:t>Properties</w:t>
      </w:r>
      <w:r>
        <w:rPr>
          <w:rFonts w:ascii="Consolas" w:hAnsi="Consolas" w:cs="Courier New"/>
          <w:color w:val="000000"/>
          <w:sz w:val="18"/>
          <w:szCs w:val="18"/>
        </w:rPr>
        <w:t xml:space="preserve">, _ = </w:t>
      </w:r>
      <w:r>
        <w:rPr>
          <w:rFonts w:ascii="Consolas" w:hAnsi="Consolas" w:cs="Courier New"/>
          <w:color w:val="2B91AF"/>
          <w:sz w:val="18"/>
          <w:szCs w:val="18"/>
        </w:rPr>
        <w:t>ReadFem</w:t>
      </w:r>
      <w:r>
        <w:rPr>
          <w:rFonts w:ascii="Consolas" w:hAnsi="Consolas" w:cs="Courier New"/>
          <w:color w:val="000000"/>
          <w:sz w:val="18"/>
          <w:szCs w:val="18"/>
        </w:rPr>
        <w:t>(inputfile)</w:t>
      </w:r>
    </w:p>
    <w:p w14:paraId="1396B12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592. </w:t>
      </w:r>
      <w:r>
        <w:rPr>
          <w:rFonts w:ascii="Consolas" w:hAnsi="Consolas" w:cs="Courier New"/>
          <w:color w:val="000000"/>
          <w:sz w:val="18"/>
          <w:szCs w:val="18"/>
        </w:rPr>
        <w:t xml:space="preserve">    </w:t>
      </w:r>
      <w:r>
        <w:rPr>
          <w:rFonts w:ascii="Consolas" w:hAnsi="Consolas" w:cs="Courier New"/>
          <w:color w:val="0000FF"/>
          <w:sz w:val="18"/>
          <w:szCs w:val="18"/>
        </w:rPr>
        <w:t>assert</w:t>
      </w:r>
      <w:r>
        <w:rPr>
          <w:rFonts w:ascii="Consolas" w:hAnsi="Consolas" w:cs="Courier New"/>
          <w:color w:val="000000"/>
          <w:sz w:val="18"/>
          <w:szCs w:val="18"/>
        </w:rPr>
        <w:t xml:space="preserve"> len(</w:t>
      </w:r>
      <w:r>
        <w:rPr>
          <w:rFonts w:ascii="Consolas" w:hAnsi="Consolas" w:cs="Courier New"/>
          <w:color w:val="2B91AF"/>
          <w:sz w:val="18"/>
          <w:szCs w:val="18"/>
        </w:rPr>
        <w:t>Properties</w:t>
      </w:r>
      <w:r>
        <w:rPr>
          <w:rFonts w:ascii="Consolas" w:hAnsi="Consolas" w:cs="Courier New"/>
          <w:color w:val="000000"/>
          <w:sz w:val="18"/>
          <w:szCs w:val="18"/>
        </w:rPr>
        <w:t xml:space="preserve">) == </w:t>
      </w:r>
      <w:r>
        <w:rPr>
          <w:rFonts w:ascii="Consolas" w:hAnsi="Consolas" w:cs="Courier New"/>
          <w:color w:val="006666"/>
          <w:sz w:val="18"/>
          <w:szCs w:val="18"/>
        </w:rPr>
        <w:t>1</w:t>
      </w:r>
      <w:r>
        <w:rPr>
          <w:rFonts w:ascii="Consolas" w:hAnsi="Consolas" w:cs="Courier New"/>
          <w:color w:val="000000"/>
          <w:sz w:val="18"/>
          <w:szCs w:val="18"/>
        </w:rPr>
        <w:t>, f</w:t>
      </w:r>
      <w:r>
        <w:rPr>
          <w:rFonts w:ascii="Consolas" w:hAnsi="Consolas" w:cs="Courier New"/>
          <w:color w:val="A31515"/>
          <w:sz w:val="18"/>
          <w:szCs w:val="18"/>
        </w:rPr>
        <w:t>'Function expected only one PCOMP to optimize, {len(Properties)} found'</w:t>
      </w:r>
    </w:p>
    <w:p w14:paraId="171719C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593. </w:t>
      </w:r>
      <w:r>
        <w:rPr>
          <w:rFonts w:ascii="Consolas" w:hAnsi="Consolas" w:cs="Courier New"/>
          <w:color w:val="000000"/>
          <w:sz w:val="18"/>
          <w:szCs w:val="18"/>
        </w:rPr>
        <w:t xml:space="preserve">    </w:t>
      </w:r>
      <w:r>
        <w:rPr>
          <w:rFonts w:ascii="Consolas" w:hAnsi="Consolas" w:cs="Courier New"/>
          <w:color w:val="2B91AF"/>
          <w:sz w:val="18"/>
          <w:szCs w:val="18"/>
        </w:rPr>
        <w:t>Property</w:t>
      </w:r>
      <w:r>
        <w:rPr>
          <w:rFonts w:ascii="Consolas" w:hAnsi="Consolas" w:cs="Courier New"/>
          <w:color w:val="000000"/>
          <w:sz w:val="18"/>
          <w:szCs w:val="18"/>
        </w:rPr>
        <w:t xml:space="preserve"> = </w:t>
      </w:r>
      <w:r>
        <w:rPr>
          <w:rFonts w:ascii="Consolas" w:hAnsi="Consolas" w:cs="Courier New"/>
          <w:color w:val="2B91AF"/>
          <w:sz w:val="18"/>
          <w:szCs w:val="18"/>
        </w:rPr>
        <w:t>Properties</w:t>
      </w:r>
      <w:r>
        <w:rPr>
          <w:rFonts w:ascii="Consolas" w:hAnsi="Consolas" w:cs="Courier New"/>
          <w:color w:val="000000"/>
          <w:sz w:val="18"/>
          <w:szCs w:val="18"/>
        </w:rPr>
        <w:t>[</w:t>
      </w:r>
      <w:r>
        <w:rPr>
          <w:rFonts w:ascii="Consolas" w:hAnsi="Consolas" w:cs="Courier New"/>
          <w:color w:val="006666"/>
          <w:sz w:val="18"/>
          <w:szCs w:val="18"/>
        </w:rPr>
        <w:t>0</w:t>
      </w:r>
      <w:r>
        <w:rPr>
          <w:rFonts w:ascii="Consolas" w:hAnsi="Consolas" w:cs="Courier New"/>
          <w:color w:val="000000"/>
          <w:sz w:val="18"/>
          <w:szCs w:val="18"/>
        </w:rPr>
        <w:t>]</w:t>
      </w:r>
    </w:p>
    <w:p w14:paraId="6C43F33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594. </w:t>
      </w:r>
      <w:r>
        <w:rPr>
          <w:rFonts w:ascii="Consolas" w:hAnsi="Consolas" w:cs="Courier New"/>
          <w:color w:val="000000"/>
          <w:sz w:val="18"/>
          <w:szCs w:val="18"/>
        </w:rPr>
        <w:t xml:space="preserve">    </w:t>
      </w:r>
      <w:r>
        <w:rPr>
          <w:rFonts w:ascii="Consolas" w:hAnsi="Consolas" w:cs="Courier New"/>
          <w:color w:val="008000"/>
          <w:sz w:val="18"/>
          <w:szCs w:val="18"/>
        </w:rPr>
        <w:t># Property.to_string()</w:t>
      </w:r>
    </w:p>
    <w:p w14:paraId="05D6EA6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595. </w:t>
      </w:r>
      <w:r>
        <w:rPr>
          <w:rFonts w:ascii="Consolas" w:hAnsi="Consolas" w:cs="Courier New"/>
          <w:color w:val="000000"/>
          <w:sz w:val="18"/>
          <w:szCs w:val="18"/>
        </w:rPr>
        <w:t> </w:t>
      </w:r>
    </w:p>
    <w:p w14:paraId="20EB9F2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596. </w:t>
      </w:r>
      <w:r>
        <w:rPr>
          <w:rFonts w:ascii="Consolas" w:hAnsi="Consolas" w:cs="Courier New"/>
          <w:color w:val="000000"/>
          <w:sz w:val="18"/>
          <w:szCs w:val="18"/>
        </w:rPr>
        <w:t xml:space="preserve">    match sym.</w:t>
      </w:r>
      <w:r>
        <w:rPr>
          <w:rFonts w:ascii="Consolas" w:hAnsi="Consolas" w:cs="Courier New"/>
          <w:color w:val="0000FF"/>
          <w:sz w:val="18"/>
          <w:szCs w:val="18"/>
        </w:rPr>
        <w:t>value</w:t>
      </w:r>
      <w:r>
        <w:rPr>
          <w:rFonts w:ascii="Consolas" w:hAnsi="Consolas" w:cs="Courier New"/>
          <w:color w:val="000000"/>
          <w:sz w:val="18"/>
          <w:szCs w:val="18"/>
        </w:rPr>
        <w:t>:</w:t>
      </w:r>
    </w:p>
    <w:p w14:paraId="0A4663C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597. </w:t>
      </w:r>
      <w:r>
        <w:rPr>
          <w:rFonts w:ascii="Consolas" w:hAnsi="Consolas" w:cs="Courier New"/>
          <w:color w:val="000000"/>
          <w:sz w:val="18"/>
          <w:szCs w:val="18"/>
        </w:rPr>
        <w:t xml:space="preserve">        </w:t>
      </w:r>
      <w:r>
        <w:rPr>
          <w:rFonts w:ascii="Consolas" w:hAnsi="Consolas" w:cs="Courier New"/>
          <w:color w:val="0000FF"/>
          <w:sz w:val="18"/>
          <w:szCs w:val="18"/>
        </w:rPr>
        <w:t>case</w:t>
      </w:r>
      <w:r>
        <w:rPr>
          <w:rFonts w:ascii="Consolas" w:hAnsi="Consolas" w:cs="Courier New"/>
          <w:color w:val="000000"/>
          <w:sz w:val="18"/>
          <w:szCs w:val="18"/>
        </w:rPr>
        <w:t xml:space="preserve"> -</w:t>
      </w:r>
      <w:r>
        <w:rPr>
          <w:rFonts w:ascii="Consolas" w:hAnsi="Consolas" w:cs="Courier New"/>
          <w:color w:val="006666"/>
          <w:sz w:val="18"/>
          <w:szCs w:val="18"/>
        </w:rPr>
        <w:t>1</w:t>
      </w:r>
      <w:r>
        <w:rPr>
          <w:rFonts w:ascii="Consolas" w:hAnsi="Consolas" w:cs="Courier New"/>
          <w:color w:val="000000"/>
          <w:sz w:val="18"/>
          <w:szCs w:val="18"/>
        </w:rPr>
        <w:t xml:space="preserve">: </w:t>
      </w:r>
      <w:r>
        <w:rPr>
          <w:rFonts w:ascii="Consolas" w:hAnsi="Consolas" w:cs="Courier New"/>
          <w:color w:val="008000"/>
          <w:sz w:val="18"/>
          <w:szCs w:val="18"/>
        </w:rPr>
        <w:t>#Antisymmetric</w:t>
      </w:r>
    </w:p>
    <w:p w14:paraId="496FA33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598. </w:t>
      </w:r>
      <w:r>
        <w:rPr>
          <w:rFonts w:ascii="Consolas" w:hAnsi="Consolas" w:cs="Courier New"/>
          <w:color w:val="000000"/>
          <w:sz w:val="18"/>
          <w:szCs w:val="18"/>
        </w:rPr>
        <w:t xml:space="preserve">            </w:t>
      </w:r>
      <w:r>
        <w:rPr>
          <w:rFonts w:ascii="Consolas" w:hAnsi="Consolas" w:cs="Courier New"/>
          <w:color w:val="0000FF"/>
          <w:sz w:val="18"/>
          <w:szCs w:val="18"/>
        </w:rPr>
        <w:t>assert</w:t>
      </w:r>
      <w:r>
        <w:rPr>
          <w:rFonts w:ascii="Consolas" w:hAnsi="Consolas" w:cs="Courier New"/>
          <w:color w:val="000000"/>
          <w:sz w:val="18"/>
          <w:szCs w:val="18"/>
        </w:rPr>
        <w:t xml:space="preserve"> </w:t>
      </w:r>
      <w:r>
        <w:rPr>
          <w:rFonts w:ascii="Consolas" w:hAnsi="Consolas" w:cs="Courier New"/>
          <w:color w:val="2B91AF"/>
          <w:sz w:val="18"/>
          <w:szCs w:val="18"/>
        </w:rPr>
        <w:t>Property</w:t>
      </w:r>
      <w:r>
        <w:rPr>
          <w:rFonts w:ascii="Consolas" w:hAnsi="Consolas" w:cs="Courier New"/>
          <w:color w:val="000000"/>
          <w:sz w:val="18"/>
          <w:szCs w:val="18"/>
        </w:rPr>
        <w:t>.</w:t>
      </w:r>
      <w:r>
        <w:rPr>
          <w:rFonts w:ascii="Consolas" w:hAnsi="Consolas" w:cs="Courier New"/>
          <w:color w:val="2B91AF"/>
          <w:sz w:val="18"/>
          <w:szCs w:val="18"/>
        </w:rPr>
        <w:t>NumPlies</w:t>
      </w:r>
      <w:r>
        <w:rPr>
          <w:rFonts w:ascii="Consolas" w:hAnsi="Consolas" w:cs="Courier New"/>
          <w:color w:val="000000"/>
          <w:sz w:val="18"/>
          <w:szCs w:val="18"/>
        </w:rPr>
        <w:t xml:space="preserve"> / </w:t>
      </w:r>
      <w:r>
        <w:rPr>
          <w:rFonts w:ascii="Consolas" w:hAnsi="Consolas" w:cs="Courier New"/>
          <w:color w:val="006666"/>
          <w:sz w:val="18"/>
          <w:szCs w:val="18"/>
        </w:rPr>
        <w:t>2</w:t>
      </w:r>
      <w:r>
        <w:rPr>
          <w:rFonts w:ascii="Consolas" w:hAnsi="Consolas" w:cs="Courier New"/>
          <w:color w:val="000000"/>
          <w:sz w:val="18"/>
          <w:szCs w:val="18"/>
        </w:rPr>
        <w:t xml:space="preserve"> == len(thicknesses), f</w:t>
      </w:r>
      <w:r>
        <w:rPr>
          <w:rFonts w:ascii="Consolas" w:hAnsi="Consolas" w:cs="Courier New"/>
          <w:color w:val="A31515"/>
          <w:sz w:val="18"/>
          <w:szCs w:val="18"/>
        </w:rPr>
        <w:t>'for antisymmetric laminates the length of the inputs should be half the number of plies'</w:t>
      </w:r>
    </w:p>
    <w:p w14:paraId="5AD626F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599. </w:t>
      </w:r>
      <w:r>
        <w:rPr>
          <w:rFonts w:ascii="Consolas" w:hAnsi="Consolas" w:cs="Courier New"/>
          <w:color w:val="000000"/>
          <w:sz w:val="18"/>
          <w:szCs w:val="18"/>
        </w:rPr>
        <w:t xml:space="preserve">            thicknesses.extend(thicknesses)</w:t>
      </w:r>
    </w:p>
    <w:p w14:paraId="64A28AD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600. </w:t>
      </w:r>
      <w:r>
        <w:rPr>
          <w:rFonts w:ascii="Consolas" w:hAnsi="Consolas" w:cs="Courier New"/>
          <w:color w:val="000000"/>
          <w:sz w:val="18"/>
          <w:szCs w:val="18"/>
        </w:rPr>
        <w:t xml:space="preserve">            angles.extend([-e </w:t>
      </w:r>
      <w:r>
        <w:rPr>
          <w:rFonts w:ascii="Consolas" w:hAnsi="Consolas" w:cs="Courier New"/>
          <w:color w:val="0000FF"/>
          <w:sz w:val="18"/>
          <w:szCs w:val="18"/>
        </w:rPr>
        <w:t>for</w:t>
      </w:r>
      <w:r>
        <w:rPr>
          <w:rFonts w:ascii="Consolas" w:hAnsi="Consolas" w:cs="Courier New"/>
          <w:color w:val="000000"/>
          <w:sz w:val="18"/>
          <w:szCs w:val="18"/>
        </w:rPr>
        <w:t xml:space="preserve"> e </w:t>
      </w:r>
      <w:r>
        <w:rPr>
          <w:rFonts w:ascii="Consolas" w:hAnsi="Consolas" w:cs="Courier New"/>
          <w:color w:val="0000FF"/>
          <w:sz w:val="18"/>
          <w:szCs w:val="18"/>
        </w:rPr>
        <w:t>in</w:t>
      </w:r>
      <w:r>
        <w:rPr>
          <w:rFonts w:ascii="Consolas" w:hAnsi="Consolas" w:cs="Courier New"/>
          <w:color w:val="000000"/>
          <w:sz w:val="18"/>
          <w:szCs w:val="18"/>
        </w:rPr>
        <w:t xml:space="preserve"> angles])</w:t>
      </w:r>
    </w:p>
    <w:p w14:paraId="4AB5D05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601. </w:t>
      </w:r>
      <w:r>
        <w:rPr>
          <w:rFonts w:ascii="Consolas" w:hAnsi="Consolas" w:cs="Courier New"/>
          <w:color w:val="000000"/>
          <w:sz w:val="18"/>
          <w:szCs w:val="18"/>
        </w:rPr>
        <w:t> </w:t>
      </w:r>
    </w:p>
    <w:p w14:paraId="3C05AEA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602.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i </w:t>
      </w:r>
      <w:r>
        <w:rPr>
          <w:rFonts w:ascii="Consolas" w:hAnsi="Consolas" w:cs="Courier New"/>
          <w:color w:val="0000FF"/>
          <w:sz w:val="18"/>
          <w:szCs w:val="18"/>
        </w:rPr>
        <w:t>in</w:t>
      </w:r>
      <w:r>
        <w:rPr>
          <w:rFonts w:ascii="Consolas" w:hAnsi="Consolas" w:cs="Courier New"/>
          <w:color w:val="000000"/>
          <w:sz w:val="18"/>
          <w:szCs w:val="18"/>
        </w:rPr>
        <w:t xml:space="preserve"> range(</w:t>
      </w:r>
      <w:r>
        <w:rPr>
          <w:rFonts w:ascii="Consolas" w:hAnsi="Consolas" w:cs="Courier New"/>
          <w:color w:val="2B91AF"/>
          <w:sz w:val="18"/>
          <w:szCs w:val="18"/>
        </w:rPr>
        <w:t>Property</w:t>
      </w:r>
      <w:r>
        <w:rPr>
          <w:rFonts w:ascii="Consolas" w:hAnsi="Consolas" w:cs="Courier New"/>
          <w:color w:val="000000"/>
          <w:sz w:val="18"/>
          <w:szCs w:val="18"/>
        </w:rPr>
        <w:t>.</w:t>
      </w:r>
      <w:r>
        <w:rPr>
          <w:rFonts w:ascii="Consolas" w:hAnsi="Consolas" w:cs="Courier New"/>
          <w:color w:val="2B91AF"/>
          <w:sz w:val="18"/>
          <w:szCs w:val="18"/>
        </w:rPr>
        <w:t>NumPlies</w:t>
      </w:r>
      <w:r>
        <w:rPr>
          <w:rFonts w:ascii="Consolas" w:hAnsi="Consolas" w:cs="Courier New"/>
          <w:color w:val="000000"/>
          <w:sz w:val="18"/>
          <w:szCs w:val="18"/>
        </w:rPr>
        <w:t>):</w:t>
      </w:r>
    </w:p>
    <w:p w14:paraId="410B41B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603. </w:t>
      </w:r>
      <w:r>
        <w:rPr>
          <w:rFonts w:ascii="Consolas" w:hAnsi="Consolas" w:cs="Courier New"/>
          <w:color w:val="000000"/>
          <w:sz w:val="18"/>
          <w:szCs w:val="18"/>
        </w:rPr>
        <w:t xml:space="preserve">                </w:t>
      </w:r>
      <w:r>
        <w:rPr>
          <w:rFonts w:ascii="Consolas" w:hAnsi="Consolas" w:cs="Courier New"/>
          <w:color w:val="2B91AF"/>
          <w:sz w:val="18"/>
          <w:szCs w:val="18"/>
        </w:rPr>
        <w:t>Property</w:t>
      </w:r>
      <w:r>
        <w:rPr>
          <w:rFonts w:ascii="Consolas" w:hAnsi="Consolas" w:cs="Courier New"/>
          <w:color w:val="000000"/>
          <w:sz w:val="18"/>
          <w:szCs w:val="18"/>
        </w:rPr>
        <w:t>.</w:t>
      </w:r>
      <w:r>
        <w:rPr>
          <w:rFonts w:ascii="Consolas" w:hAnsi="Consolas" w:cs="Courier New"/>
          <w:color w:val="2B91AF"/>
          <w:sz w:val="18"/>
          <w:szCs w:val="18"/>
        </w:rPr>
        <w:t>Plies</w:t>
      </w:r>
      <w:r>
        <w:rPr>
          <w:rFonts w:ascii="Consolas" w:hAnsi="Consolas" w:cs="Courier New"/>
          <w:color w:val="000000"/>
          <w:sz w:val="18"/>
          <w:szCs w:val="18"/>
        </w:rPr>
        <w:t>[i].</w:t>
      </w:r>
      <w:r>
        <w:rPr>
          <w:rFonts w:ascii="Consolas" w:hAnsi="Consolas" w:cs="Courier New"/>
          <w:color w:val="2B91AF"/>
          <w:sz w:val="18"/>
          <w:szCs w:val="18"/>
        </w:rPr>
        <w:t>Thickness</w:t>
      </w:r>
      <w:r>
        <w:rPr>
          <w:rFonts w:ascii="Consolas" w:hAnsi="Consolas" w:cs="Courier New"/>
          <w:color w:val="000000"/>
          <w:sz w:val="18"/>
          <w:szCs w:val="18"/>
        </w:rPr>
        <w:t xml:space="preserve"> = thicknesses[i]</w:t>
      </w:r>
    </w:p>
    <w:p w14:paraId="67E4268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604. </w:t>
      </w:r>
      <w:r>
        <w:rPr>
          <w:rFonts w:ascii="Consolas" w:hAnsi="Consolas" w:cs="Courier New"/>
          <w:color w:val="000000"/>
          <w:sz w:val="18"/>
          <w:szCs w:val="18"/>
        </w:rPr>
        <w:t xml:space="preserve">                </w:t>
      </w:r>
      <w:r>
        <w:rPr>
          <w:rFonts w:ascii="Consolas" w:hAnsi="Consolas" w:cs="Courier New"/>
          <w:color w:val="2B91AF"/>
          <w:sz w:val="18"/>
          <w:szCs w:val="18"/>
        </w:rPr>
        <w:t>Property</w:t>
      </w:r>
      <w:r>
        <w:rPr>
          <w:rFonts w:ascii="Consolas" w:hAnsi="Consolas" w:cs="Courier New"/>
          <w:color w:val="000000"/>
          <w:sz w:val="18"/>
          <w:szCs w:val="18"/>
        </w:rPr>
        <w:t>.</w:t>
      </w:r>
      <w:r>
        <w:rPr>
          <w:rFonts w:ascii="Consolas" w:hAnsi="Consolas" w:cs="Courier New"/>
          <w:color w:val="2B91AF"/>
          <w:sz w:val="18"/>
          <w:szCs w:val="18"/>
        </w:rPr>
        <w:t>Plies</w:t>
      </w:r>
      <w:r>
        <w:rPr>
          <w:rFonts w:ascii="Consolas" w:hAnsi="Consolas" w:cs="Courier New"/>
          <w:color w:val="000000"/>
          <w:sz w:val="18"/>
          <w:szCs w:val="18"/>
        </w:rPr>
        <w:t>[i].</w:t>
      </w:r>
      <w:r>
        <w:rPr>
          <w:rFonts w:ascii="Consolas" w:hAnsi="Consolas" w:cs="Courier New"/>
          <w:color w:val="2B91AF"/>
          <w:sz w:val="18"/>
          <w:szCs w:val="18"/>
        </w:rPr>
        <w:t>Theta</w:t>
      </w:r>
      <w:r>
        <w:rPr>
          <w:rFonts w:ascii="Consolas" w:hAnsi="Consolas" w:cs="Courier New"/>
          <w:color w:val="000000"/>
          <w:sz w:val="18"/>
          <w:szCs w:val="18"/>
        </w:rPr>
        <w:t xml:space="preserve"> = angles[i]</w:t>
      </w:r>
    </w:p>
    <w:p w14:paraId="36A5D85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605. </w:t>
      </w:r>
      <w:r>
        <w:rPr>
          <w:rFonts w:ascii="Consolas" w:hAnsi="Consolas" w:cs="Courier New"/>
          <w:color w:val="000000"/>
          <w:sz w:val="18"/>
          <w:szCs w:val="18"/>
        </w:rPr>
        <w:t> </w:t>
      </w:r>
    </w:p>
    <w:p w14:paraId="136A35C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606. </w:t>
      </w:r>
      <w:r>
        <w:rPr>
          <w:rFonts w:ascii="Consolas" w:hAnsi="Consolas" w:cs="Courier New"/>
          <w:color w:val="000000"/>
          <w:sz w:val="18"/>
          <w:szCs w:val="18"/>
        </w:rPr>
        <w:t xml:space="preserve">        </w:t>
      </w:r>
      <w:r>
        <w:rPr>
          <w:rFonts w:ascii="Consolas" w:hAnsi="Consolas" w:cs="Courier New"/>
          <w:color w:val="0000FF"/>
          <w:sz w:val="18"/>
          <w:szCs w:val="18"/>
        </w:rPr>
        <w:t>case</w:t>
      </w:r>
      <w:r>
        <w:rPr>
          <w:rFonts w:ascii="Consolas" w:hAnsi="Consolas" w:cs="Courier New"/>
          <w:color w:val="000000"/>
          <w:sz w:val="18"/>
          <w:szCs w:val="18"/>
        </w:rPr>
        <w:t xml:space="preserve"> </w:t>
      </w:r>
      <w:r>
        <w:rPr>
          <w:rFonts w:ascii="Consolas" w:hAnsi="Consolas" w:cs="Courier New"/>
          <w:color w:val="006666"/>
          <w:sz w:val="18"/>
          <w:szCs w:val="18"/>
        </w:rPr>
        <w:t>0</w:t>
      </w:r>
      <w:r>
        <w:rPr>
          <w:rFonts w:ascii="Consolas" w:hAnsi="Consolas" w:cs="Courier New"/>
          <w:color w:val="000000"/>
          <w:sz w:val="18"/>
          <w:szCs w:val="18"/>
        </w:rPr>
        <w:t xml:space="preserve">: </w:t>
      </w:r>
      <w:r>
        <w:rPr>
          <w:rFonts w:ascii="Consolas" w:hAnsi="Consolas" w:cs="Courier New"/>
          <w:color w:val="008000"/>
          <w:sz w:val="18"/>
          <w:szCs w:val="18"/>
        </w:rPr>
        <w:t># No symmetry</w:t>
      </w:r>
    </w:p>
    <w:p w14:paraId="6C9E3D3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607. </w:t>
      </w:r>
      <w:r>
        <w:rPr>
          <w:rFonts w:ascii="Consolas" w:hAnsi="Consolas" w:cs="Courier New"/>
          <w:color w:val="000000"/>
          <w:sz w:val="18"/>
          <w:szCs w:val="18"/>
        </w:rPr>
        <w:t xml:space="preserve">            </w:t>
      </w:r>
      <w:r>
        <w:rPr>
          <w:rFonts w:ascii="Consolas" w:hAnsi="Consolas" w:cs="Courier New"/>
          <w:color w:val="0000FF"/>
          <w:sz w:val="18"/>
          <w:szCs w:val="18"/>
        </w:rPr>
        <w:t>assert</w:t>
      </w:r>
      <w:r>
        <w:rPr>
          <w:rFonts w:ascii="Consolas" w:hAnsi="Consolas" w:cs="Courier New"/>
          <w:color w:val="000000"/>
          <w:sz w:val="18"/>
          <w:szCs w:val="18"/>
        </w:rPr>
        <w:t xml:space="preserve"> </w:t>
      </w:r>
      <w:r>
        <w:rPr>
          <w:rFonts w:ascii="Consolas" w:hAnsi="Consolas" w:cs="Courier New"/>
          <w:color w:val="2B91AF"/>
          <w:sz w:val="18"/>
          <w:szCs w:val="18"/>
        </w:rPr>
        <w:t>Property</w:t>
      </w:r>
      <w:r>
        <w:rPr>
          <w:rFonts w:ascii="Consolas" w:hAnsi="Consolas" w:cs="Courier New"/>
          <w:color w:val="000000"/>
          <w:sz w:val="18"/>
          <w:szCs w:val="18"/>
        </w:rPr>
        <w:t>.</w:t>
      </w:r>
      <w:r>
        <w:rPr>
          <w:rFonts w:ascii="Consolas" w:hAnsi="Consolas" w:cs="Courier New"/>
          <w:color w:val="2B91AF"/>
          <w:sz w:val="18"/>
          <w:szCs w:val="18"/>
        </w:rPr>
        <w:t>NumPlies</w:t>
      </w:r>
      <w:r>
        <w:rPr>
          <w:rFonts w:ascii="Consolas" w:hAnsi="Consolas" w:cs="Courier New"/>
          <w:color w:val="000000"/>
          <w:sz w:val="18"/>
          <w:szCs w:val="18"/>
        </w:rPr>
        <w:t xml:space="preserve"> == len(thicknesses), f</w:t>
      </w:r>
      <w:r>
        <w:rPr>
          <w:rFonts w:ascii="Consolas" w:hAnsi="Consolas" w:cs="Courier New"/>
          <w:color w:val="A31515"/>
          <w:sz w:val="18"/>
          <w:szCs w:val="18"/>
        </w:rPr>
        <w:t>'length of the number of inputs should be half the number of plies'</w:t>
      </w:r>
    </w:p>
    <w:p w14:paraId="0D9FD8C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608.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i </w:t>
      </w:r>
      <w:r>
        <w:rPr>
          <w:rFonts w:ascii="Consolas" w:hAnsi="Consolas" w:cs="Courier New"/>
          <w:color w:val="0000FF"/>
          <w:sz w:val="18"/>
          <w:szCs w:val="18"/>
        </w:rPr>
        <w:t>in</w:t>
      </w:r>
      <w:r>
        <w:rPr>
          <w:rFonts w:ascii="Consolas" w:hAnsi="Consolas" w:cs="Courier New"/>
          <w:color w:val="000000"/>
          <w:sz w:val="18"/>
          <w:szCs w:val="18"/>
        </w:rPr>
        <w:t xml:space="preserve"> range(</w:t>
      </w:r>
      <w:r>
        <w:rPr>
          <w:rFonts w:ascii="Consolas" w:hAnsi="Consolas" w:cs="Courier New"/>
          <w:color w:val="2B91AF"/>
          <w:sz w:val="18"/>
          <w:szCs w:val="18"/>
        </w:rPr>
        <w:t>Property</w:t>
      </w:r>
      <w:r>
        <w:rPr>
          <w:rFonts w:ascii="Consolas" w:hAnsi="Consolas" w:cs="Courier New"/>
          <w:color w:val="000000"/>
          <w:sz w:val="18"/>
          <w:szCs w:val="18"/>
        </w:rPr>
        <w:t>.</w:t>
      </w:r>
      <w:r>
        <w:rPr>
          <w:rFonts w:ascii="Consolas" w:hAnsi="Consolas" w:cs="Courier New"/>
          <w:color w:val="2B91AF"/>
          <w:sz w:val="18"/>
          <w:szCs w:val="18"/>
        </w:rPr>
        <w:t>NumPlies</w:t>
      </w:r>
      <w:r>
        <w:rPr>
          <w:rFonts w:ascii="Consolas" w:hAnsi="Consolas" w:cs="Courier New"/>
          <w:color w:val="000000"/>
          <w:sz w:val="18"/>
          <w:szCs w:val="18"/>
        </w:rPr>
        <w:t>):</w:t>
      </w:r>
    </w:p>
    <w:p w14:paraId="484C03C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609. </w:t>
      </w:r>
      <w:r>
        <w:rPr>
          <w:rFonts w:ascii="Consolas" w:hAnsi="Consolas" w:cs="Courier New"/>
          <w:color w:val="000000"/>
          <w:sz w:val="18"/>
          <w:szCs w:val="18"/>
        </w:rPr>
        <w:t xml:space="preserve">                </w:t>
      </w:r>
      <w:r>
        <w:rPr>
          <w:rFonts w:ascii="Consolas" w:hAnsi="Consolas" w:cs="Courier New"/>
          <w:color w:val="2B91AF"/>
          <w:sz w:val="18"/>
          <w:szCs w:val="18"/>
        </w:rPr>
        <w:t>Property</w:t>
      </w:r>
      <w:r>
        <w:rPr>
          <w:rFonts w:ascii="Consolas" w:hAnsi="Consolas" w:cs="Courier New"/>
          <w:color w:val="000000"/>
          <w:sz w:val="18"/>
          <w:szCs w:val="18"/>
        </w:rPr>
        <w:t>.</w:t>
      </w:r>
      <w:r>
        <w:rPr>
          <w:rFonts w:ascii="Consolas" w:hAnsi="Consolas" w:cs="Courier New"/>
          <w:color w:val="2B91AF"/>
          <w:sz w:val="18"/>
          <w:szCs w:val="18"/>
        </w:rPr>
        <w:t>Plies</w:t>
      </w:r>
      <w:r>
        <w:rPr>
          <w:rFonts w:ascii="Consolas" w:hAnsi="Consolas" w:cs="Courier New"/>
          <w:color w:val="000000"/>
          <w:sz w:val="18"/>
          <w:szCs w:val="18"/>
        </w:rPr>
        <w:t>[i].</w:t>
      </w:r>
      <w:r>
        <w:rPr>
          <w:rFonts w:ascii="Consolas" w:hAnsi="Consolas" w:cs="Courier New"/>
          <w:color w:val="2B91AF"/>
          <w:sz w:val="18"/>
          <w:szCs w:val="18"/>
        </w:rPr>
        <w:t>Thickness</w:t>
      </w:r>
      <w:r>
        <w:rPr>
          <w:rFonts w:ascii="Consolas" w:hAnsi="Consolas" w:cs="Courier New"/>
          <w:color w:val="000000"/>
          <w:sz w:val="18"/>
          <w:szCs w:val="18"/>
        </w:rPr>
        <w:t xml:space="preserve"> = thicknesses[i]</w:t>
      </w:r>
    </w:p>
    <w:p w14:paraId="273935E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610. </w:t>
      </w:r>
      <w:r>
        <w:rPr>
          <w:rFonts w:ascii="Consolas" w:hAnsi="Consolas" w:cs="Courier New"/>
          <w:color w:val="000000"/>
          <w:sz w:val="18"/>
          <w:szCs w:val="18"/>
        </w:rPr>
        <w:t xml:space="preserve">                </w:t>
      </w:r>
      <w:r>
        <w:rPr>
          <w:rFonts w:ascii="Consolas" w:hAnsi="Consolas" w:cs="Courier New"/>
          <w:color w:val="2B91AF"/>
          <w:sz w:val="18"/>
          <w:szCs w:val="18"/>
        </w:rPr>
        <w:t>Property</w:t>
      </w:r>
      <w:r>
        <w:rPr>
          <w:rFonts w:ascii="Consolas" w:hAnsi="Consolas" w:cs="Courier New"/>
          <w:color w:val="000000"/>
          <w:sz w:val="18"/>
          <w:szCs w:val="18"/>
        </w:rPr>
        <w:t>.</w:t>
      </w:r>
      <w:r>
        <w:rPr>
          <w:rFonts w:ascii="Consolas" w:hAnsi="Consolas" w:cs="Courier New"/>
          <w:color w:val="2B91AF"/>
          <w:sz w:val="18"/>
          <w:szCs w:val="18"/>
        </w:rPr>
        <w:t>Plies</w:t>
      </w:r>
      <w:r>
        <w:rPr>
          <w:rFonts w:ascii="Consolas" w:hAnsi="Consolas" w:cs="Courier New"/>
          <w:color w:val="000000"/>
          <w:sz w:val="18"/>
          <w:szCs w:val="18"/>
        </w:rPr>
        <w:t>[i].</w:t>
      </w:r>
      <w:r>
        <w:rPr>
          <w:rFonts w:ascii="Consolas" w:hAnsi="Consolas" w:cs="Courier New"/>
          <w:color w:val="2B91AF"/>
          <w:sz w:val="18"/>
          <w:szCs w:val="18"/>
        </w:rPr>
        <w:t>Theta</w:t>
      </w:r>
      <w:r>
        <w:rPr>
          <w:rFonts w:ascii="Consolas" w:hAnsi="Consolas" w:cs="Courier New"/>
          <w:color w:val="000000"/>
          <w:sz w:val="18"/>
          <w:szCs w:val="18"/>
        </w:rPr>
        <w:t xml:space="preserve"> = angles[i]</w:t>
      </w:r>
    </w:p>
    <w:p w14:paraId="58D554C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611. </w:t>
      </w:r>
      <w:r>
        <w:rPr>
          <w:rFonts w:ascii="Consolas" w:hAnsi="Consolas" w:cs="Courier New"/>
          <w:color w:val="000000"/>
          <w:sz w:val="18"/>
          <w:szCs w:val="18"/>
        </w:rPr>
        <w:t> </w:t>
      </w:r>
    </w:p>
    <w:p w14:paraId="0B2328A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612. </w:t>
      </w:r>
      <w:r>
        <w:rPr>
          <w:rFonts w:ascii="Consolas" w:hAnsi="Consolas" w:cs="Courier New"/>
          <w:color w:val="000000"/>
          <w:sz w:val="18"/>
          <w:szCs w:val="18"/>
        </w:rPr>
        <w:t xml:space="preserve">        </w:t>
      </w:r>
      <w:r>
        <w:rPr>
          <w:rFonts w:ascii="Consolas" w:hAnsi="Consolas" w:cs="Courier New"/>
          <w:color w:val="0000FF"/>
          <w:sz w:val="18"/>
          <w:szCs w:val="18"/>
        </w:rPr>
        <w:t>case</w:t>
      </w:r>
      <w:r>
        <w:rPr>
          <w:rFonts w:ascii="Consolas" w:hAnsi="Consolas" w:cs="Courier New"/>
          <w:color w:val="000000"/>
          <w:sz w:val="18"/>
          <w:szCs w:val="18"/>
        </w:rPr>
        <w:t xml:space="preserve"> </w:t>
      </w:r>
      <w:r>
        <w:rPr>
          <w:rFonts w:ascii="Consolas" w:hAnsi="Consolas" w:cs="Courier New"/>
          <w:color w:val="006666"/>
          <w:sz w:val="18"/>
          <w:szCs w:val="18"/>
        </w:rPr>
        <w:t>1</w:t>
      </w:r>
      <w:r>
        <w:rPr>
          <w:rFonts w:ascii="Consolas" w:hAnsi="Consolas" w:cs="Courier New"/>
          <w:color w:val="000000"/>
          <w:sz w:val="18"/>
          <w:szCs w:val="18"/>
        </w:rPr>
        <w:t xml:space="preserve">: </w:t>
      </w:r>
      <w:r>
        <w:rPr>
          <w:rFonts w:ascii="Consolas" w:hAnsi="Consolas" w:cs="Courier New"/>
          <w:color w:val="008000"/>
          <w:sz w:val="18"/>
          <w:szCs w:val="18"/>
        </w:rPr>
        <w:t># Symmetric</w:t>
      </w:r>
    </w:p>
    <w:p w14:paraId="5EDC0D0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lastRenderedPageBreak/>
        <w:t xml:space="preserve">613. </w:t>
      </w:r>
      <w:r>
        <w:rPr>
          <w:rFonts w:ascii="Consolas" w:hAnsi="Consolas" w:cs="Courier New"/>
          <w:color w:val="000000"/>
          <w:sz w:val="18"/>
          <w:szCs w:val="18"/>
        </w:rPr>
        <w:t xml:space="preserve">            </w:t>
      </w:r>
      <w:r>
        <w:rPr>
          <w:rFonts w:ascii="Consolas" w:hAnsi="Consolas" w:cs="Courier New"/>
          <w:color w:val="0000FF"/>
          <w:sz w:val="18"/>
          <w:szCs w:val="18"/>
        </w:rPr>
        <w:t>assert</w:t>
      </w:r>
      <w:r>
        <w:rPr>
          <w:rFonts w:ascii="Consolas" w:hAnsi="Consolas" w:cs="Courier New"/>
          <w:color w:val="000000"/>
          <w:sz w:val="18"/>
          <w:szCs w:val="18"/>
        </w:rPr>
        <w:t xml:space="preserve"> </w:t>
      </w:r>
      <w:r>
        <w:rPr>
          <w:rFonts w:ascii="Consolas" w:hAnsi="Consolas" w:cs="Courier New"/>
          <w:color w:val="2B91AF"/>
          <w:sz w:val="18"/>
          <w:szCs w:val="18"/>
        </w:rPr>
        <w:t>Property</w:t>
      </w:r>
      <w:r>
        <w:rPr>
          <w:rFonts w:ascii="Consolas" w:hAnsi="Consolas" w:cs="Courier New"/>
          <w:color w:val="000000"/>
          <w:sz w:val="18"/>
          <w:szCs w:val="18"/>
        </w:rPr>
        <w:t>.</w:t>
      </w:r>
      <w:r>
        <w:rPr>
          <w:rFonts w:ascii="Consolas" w:hAnsi="Consolas" w:cs="Courier New"/>
          <w:color w:val="2B91AF"/>
          <w:sz w:val="18"/>
          <w:szCs w:val="18"/>
        </w:rPr>
        <w:t>NumPlies</w:t>
      </w:r>
      <w:r>
        <w:rPr>
          <w:rFonts w:ascii="Consolas" w:hAnsi="Consolas" w:cs="Courier New"/>
          <w:color w:val="000000"/>
          <w:sz w:val="18"/>
          <w:szCs w:val="18"/>
        </w:rPr>
        <w:t xml:space="preserve"> / </w:t>
      </w:r>
      <w:r>
        <w:rPr>
          <w:rFonts w:ascii="Consolas" w:hAnsi="Consolas" w:cs="Courier New"/>
          <w:color w:val="006666"/>
          <w:sz w:val="18"/>
          <w:szCs w:val="18"/>
        </w:rPr>
        <w:t>2</w:t>
      </w:r>
      <w:r>
        <w:rPr>
          <w:rFonts w:ascii="Consolas" w:hAnsi="Consolas" w:cs="Courier New"/>
          <w:color w:val="000000"/>
          <w:sz w:val="18"/>
          <w:szCs w:val="18"/>
        </w:rPr>
        <w:t xml:space="preserve"> == len(thicknesses), f</w:t>
      </w:r>
      <w:r>
        <w:rPr>
          <w:rFonts w:ascii="Consolas" w:hAnsi="Consolas" w:cs="Courier New"/>
          <w:color w:val="A31515"/>
          <w:sz w:val="18"/>
          <w:szCs w:val="18"/>
        </w:rPr>
        <w:t>'for symmetric laminates the length of the inputs should be half the number of plies'</w:t>
      </w:r>
    </w:p>
    <w:p w14:paraId="3AED78E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614. </w:t>
      </w:r>
      <w:r>
        <w:rPr>
          <w:rFonts w:ascii="Consolas" w:hAnsi="Consolas" w:cs="Courier New"/>
          <w:color w:val="000000"/>
          <w:sz w:val="18"/>
          <w:szCs w:val="18"/>
        </w:rPr>
        <w:t xml:space="preserve">            thicknesses.extend(thicknesses)</w:t>
      </w:r>
    </w:p>
    <w:p w14:paraId="4343ECD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615. </w:t>
      </w:r>
      <w:r>
        <w:rPr>
          <w:rFonts w:ascii="Consolas" w:hAnsi="Consolas" w:cs="Courier New"/>
          <w:color w:val="000000"/>
          <w:sz w:val="18"/>
          <w:szCs w:val="18"/>
        </w:rPr>
        <w:t xml:space="preserve">            angles.extend(angles)</w:t>
      </w:r>
    </w:p>
    <w:p w14:paraId="1FE1D36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616. </w:t>
      </w:r>
      <w:r>
        <w:rPr>
          <w:rFonts w:ascii="Consolas" w:hAnsi="Consolas" w:cs="Courier New"/>
          <w:color w:val="000000"/>
          <w:sz w:val="18"/>
          <w:szCs w:val="18"/>
        </w:rPr>
        <w:t> </w:t>
      </w:r>
    </w:p>
    <w:p w14:paraId="3578652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617.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i </w:t>
      </w:r>
      <w:r>
        <w:rPr>
          <w:rFonts w:ascii="Consolas" w:hAnsi="Consolas" w:cs="Courier New"/>
          <w:color w:val="0000FF"/>
          <w:sz w:val="18"/>
          <w:szCs w:val="18"/>
        </w:rPr>
        <w:t>in</w:t>
      </w:r>
      <w:r>
        <w:rPr>
          <w:rFonts w:ascii="Consolas" w:hAnsi="Consolas" w:cs="Courier New"/>
          <w:color w:val="000000"/>
          <w:sz w:val="18"/>
          <w:szCs w:val="18"/>
        </w:rPr>
        <w:t xml:space="preserve"> range(</w:t>
      </w:r>
      <w:r>
        <w:rPr>
          <w:rFonts w:ascii="Consolas" w:hAnsi="Consolas" w:cs="Courier New"/>
          <w:color w:val="2B91AF"/>
          <w:sz w:val="18"/>
          <w:szCs w:val="18"/>
        </w:rPr>
        <w:t>Property</w:t>
      </w:r>
      <w:r>
        <w:rPr>
          <w:rFonts w:ascii="Consolas" w:hAnsi="Consolas" w:cs="Courier New"/>
          <w:color w:val="000000"/>
          <w:sz w:val="18"/>
          <w:szCs w:val="18"/>
        </w:rPr>
        <w:t>.</w:t>
      </w:r>
      <w:r>
        <w:rPr>
          <w:rFonts w:ascii="Consolas" w:hAnsi="Consolas" w:cs="Courier New"/>
          <w:color w:val="2B91AF"/>
          <w:sz w:val="18"/>
          <w:szCs w:val="18"/>
        </w:rPr>
        <w:t>NumPlies</w:t>
      </w:r>
      <w:r>
        <w:rPr>
          <w:rFonts w:ascii="Consolas" w:hAnsi="Consolas" w:cs="Courier New"/>
          <w:color w:val="000000"/>
          <w:sz w:val="18"/>
          <w:szCs w:val="18"/>
        </w:rPr>
        <w:t xml:space="preserve">): </w:t>
      </w:r>
    </w:p>
    <w:p w14:paraId="66CD1BE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618. </w:t>
      </w:r>
      <w:r>
        <w:rPr>
          <w:rFonts w:ascii="Consolas" w:hAnsi="Consolas" w:cs="Courier New"/>
          <w:color w:val="000000"/>
          <w:sz w:val="18"/>
          <w:szCs w:val="18"/>
        </w:rPr>
        <w:t xml:space="preserve">                </w:t>
      </w:r>
      <w:r>
        <w:rPr>
          <w:rFonts w:ascii="Consolas" w:hAnsi="Consolas" w:cs="Courier New"/>
          <w:color w:val="2B91AF"/>
          <w:sz w:val="18"/>
          <w:szCs w:val="18"/>
        </w:rPr>
        <w:t>Property</w:t>
      </w:r>
      <w:r>
        <w:rPr>
          <w:rFonts w:ascii="Consolas" w:hAnsi="Consolas" w:cs="Courier New"/>
          <w:color w:val="000000"/>
          <w:sz w:val="18"/>
          <w:szCs w:val="18"/>
        </w:rPr>
        <w:t>.</w:t>
      </w:r>
      <w:r>
        <w:rPr>
          <w:rFonts w:ascii="Consolas" w:hAnsi="Consolas" w:cs="Courier New"/>
          <w:color w:val="2B91AF"/>
          <w:sz w:val="18"/>
          <w:szCs w:val="18"/>
        </w:rPr>
        <w:t>Plies</w:t>
      </w:r>
      <w:r>
        <w:rPr>
          <w:rFonts w:ascii="Consolas" w:hAnsi="Consolas" w:cs="Courier New"/>
          <w:color w:val="000000"/>
          <w:sz w:val="18"/>
          <w:szCs w:val="18"/>
        </w:rPr>
        <w:t>[i].</w:t>
      </w:r>
      <w:r>
        <w:rPr>
          <w:rFonts w:ascii="Consolas" w:hAnsi="Consolas" w:cs="Courier New"/>
          <w:color w:val="2B91AF"/>
          <w:sz w:val="18"/>
          <w:szCs w:val="18"/>
        </w:rPr>
        <w:t>Thickness</w:t>
      </w:r>
      <w:r>
        <w:rPr>
          <w:rFonts w:ascii="Consolas" w:hAnsi="Consolas" w:cs="Courier New"/>
          <w:color w:val="000000"/>
          <w:sz w:val="18"/>
          <w:szCs w:val="18"/>
        </w:rPr>
        <w:t xml:space="preserve"> = thicknesses[i]</w:t>
      </w:r>
    </w:p>
    <w:p w14:paraId="65B4302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619. </w:t>
      </w:r>
      <w:r>
        <w:rPr>
          <w:rFonts w:ascii="Consolas" w:hAnsi="Consolas" w:cs="Courier New"/>
          <w:color w:val="000000"/>
          <w:sz w:val="18"/>
          <w:szCs w:val="18"/>
        </w:rPr>
        <w:t xml:space="preserve">                </w:t>
      </w:r>
      <w:r>
        <w:rPr>
          <w:rFonts w:ascii="Consolas" w:hAnsi="Consolas" w:cs="Courier New"/>
          <w:color w:val="2B91AF"/>
          <w:sz w:val="18"/>
          <w:szCs w:val="18"/>
        </w:rPr>
        <w:t>Property</w:t>
      </w:r>
      <w:r>
        <w:rPr>
          <w:rFonts w:ascii="Consolas" w:hAnsi="Consolas" w:cs="Courier New"/>
          <w:color w:val="000000"/>
          <w:sz w:val="18"/>
          <w:szCs w:val="18"/>
        </w:rPr>
        <w:t>.</w:t>
      </w:r>
      <w:r>
        <w:rPr>
          <w:rFonts w:ascii="Consolas" w:hAnsi="Consolas" w:cs="Courier New"/>
          <w:color w:val="2B91AF"/>
          <w:sz w:val="18"/>
          <w:szCs w:val="18"/>
        </w:rPr>
        <w:t>Plies</w:t>
      </w:r>
      <w:r>
        <w:rPr>
          <w:rFonts w:ascii="Consolas" w:hAnsi="Consolas" w:cs="Courier New"/>
          <w:color w:val="000000"/>
          <w:sz w:val="18"/>
          <w:szCs w:val="18"/>
        </w:rPr>
        <w:t>[i].</w:t>
      </w:r>
      <w:r>
        <w:rPr>
          <w:rFonts w:ascii="Consolas" w:hAnsi="Consolas" w:cs="Courier New"/>
          <w:color w:val="2B91AF"/>
          <w:sz w:val="18"/>
          <w:szCs w:val="18"/>
        </w:rPr>
        <w:t>Theta</w:t>
      </w:r>
      <w:r>
        <w:rPr>
          <w:rFonts w:ascii="Consolas" w:hAnsi="Consolas" w:cs="Courier New"/>
          <w:color w:val="000000"/>
          <w:sz w:val="18"/>
          <w:szCs w:val="18"/>
        </w:rPr>
        <w:t xml:space="preserve"> = angles[i]</w:t>
      </w:r>
    </w:p>
    <w:p w14:paraId="4CA7393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620. </w:t>
      </w:r>
      <w:r>
        <w:rPr>
          <w:rFonts w:ascii="Consolas" w:hAnsi="Consolas" w:cs="Courier New"/>
          <w:color w:val="000000"/>
          <w:sz w:val="18"/>
          <w:szCs w:val="18"/>
        </w:rPr>
        <w:t> </w:t>
      </w:r>
    </w:p>
    <w:p w14:paraId="464A6A3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621. </w:t>
      </w:r>
      <w:r>
        <w:rPr>
          <w:rFonts w:ascii="Consolas" w:hAnsi="Consolas" w:cs="Courier New"/>
          <w:color w:val="000000"/>
          <w:sz w:val="18"/>
          <w:szCs w:val="18"/>
        </w:rPr>
        <w:t xml:space="preserve">    </w:t>
      </w:r>
    </w:p>
    <w:p w14:paraId="2FD9902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622. </w:t>
      </w:r>
      <w:r>
        <w:rPr>
          <w:rFonts w:ascii="Consolas" w:hAnsi="Consolas" w:cs="Courier New"/>
          <w:color w:val="000000"/>
          <w:sz w:val="18"/>
          <w:szCs w:val="18"/>
        </w:rPr>
        <w:t xml:space="preserve">    </w:t>
      </w:r>
      <w:r>
        <w:rPr>
          <w:rFonts w:ascii="Consolas" w:hAnsi="Consolas" w:cs="Courier New"/>
          <w:color w:val="2B91AF"/>
          <w:sz w:val="18"/>
          <w:szCs w:val="18"/>
        </w:rPr>
        <w:t>WriteFem</w:t>
      </w:r>
      <w:r>
        <w:rPr>
          <w:rFonts w:ascii="Consolas" w:hAnsi="Consolas" w:cs="Courier New"/>
          <w:color w:val="000000"/>
          <w:sz w:val="18"/>
          <w:szCs w:val="18"/>
        </w:rPr>
        <w:t>([</w:t>
      </w:r>
      <w:r>
        <w:rPr>
          <w:rFonts w:ascii="Consolas" w:hAnsi="Consolas" w:cs="Courier New"/>
          <w:color w:val="2B91AF"/>
          <w:sz w:val="18"/>
          <w:szCs w:val="18"/>
        </w:rPr>
        <w:t>Property</w:t>
      </w:r>
      <w:r>
        <w:rPr>
          <w:rFonts w:ascii="Consolas" w:hAnsi="Consolas" w:cs="Courier New"/>
          <w:color w:val="000000"/>
          <w:sz w:val="18"/>
          <w:szCs w:val="18"/>
        </w:rPr>
        <w:t>], [], inputfile)</w:t>
      </w:r>
    </w:p>
    <w:p w14:paraId="487C0FA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623. </w:t>
      </w:r>
      <w:r>
        <w:rPr>
          <w:rFonts w:ascii="Consolas" w:hAnsi="Consolas" w:cs="Courier New"/>
          <w:color w:val="000000"/>
          <w:sz w:val="18"/>
          <w:szCs w:val="18"/>
        </w:rPr>
        <w:t xml:space="preserve">    </w:t>
      </w:r>
      <w:r>
        <w:rPr>
          <w:rFonts w:ascii="Consolas" w:hAnsi="Consolas" w:cs="Courier New"/>
          <w:color w:val="2B91AF"/>
          <w:sz w:val="18"/>
          <w:szCs w:val="18"/>
        </w:rPr>
        <w:t>CallSolver</w:t>
      </w:r>
      <w:r>
        <w:rPr>
          <w:rFonts w:ascii="Consolas" w:hAnsi="Consolas" w:cs="Courier New"/>
          <w:color w:val="000000"/>
          <w:sz w:val="18"/>
          <w:szCs w:val="18"/>
        </w:rPr>
        <w:t xml:space="preserve">(inputfile, solverpath, </w:t>
      </w:r>
      <w:r>
        <w:rPr>
          <w:rFonts w:ascii="Consolas" w:hAnsi="Consolas" w:cs="Courier New"/>
          <w:color w:val="A31515"/>
          <w:sz w:val="18"/>
          <w:szCs w:val="18"/>
        </w:rPr>
        <w:t>'-nt 6'</w:t>
      </w:r>
      <w:r>
        <w:rPr>
          <w:rFonts w:ascii="Consolas" w:hAnsi="Consolas" w:cs="Courier New"/>
          <w:color w:val="000000"/>
          <w:sz w:val="18"/>
          <w:szCs w:val="18"/>
        </w:rPr>
        <w:t>)</w:t>
      </w:r>
    </w:p>
    <w:p w14:paraId="5A7100D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624. </w:t>
      </w:r>
      <w:r>
        <w:rPr>
          <w:rFonts w:ascii="Consolas" w:hAnsi="Consolas" w:cs="Courier New"/>
          <w:color w:val="000000"/>
          <w:sz w:val="18"/>
          <w:szCs w:val="18"/>
        </w:rPr>
        <w:t xml:space="preserve">    outfile = inputfile.replace(</w:t>
      </w:r>
      <w:r>
        <w:rPr>
          <w:rFonts w:ascii="Consolas" w:hAnsi="Consolas" w:cs="Courier New"/>
          <w:color w:val="A31515"/>
          <w:sz w:val="18"/>
          <w:szCs w:val="18"/>
        </w:rPr>
        <w:t>'.fem'</w:t>
      </w:r>
      <w:r>
        <w:rPr>
          <w:rFonts w:ascii="Consolas" w:hAnsi="Consolas" w:cs="Courier New"/>
          <w:color w:val="000000"/>
          <w:sz w:val="18"/>
          <w:szCs w:val="18"/>
        </w:rPr>
        <w:t xml:space="preserve">, </w:t>
      </w:r>
      <w:r>
        <w:rPr>
          <w:rFonts w:ascii="Consolas" w:hAnsi="Consolas" w:cs="Courier New"/>
          <w:color w:val="A31515"/>
          <w:sz w:val="18"/>
          <w:szCs w:val="18"/>
        </w:rPr>
        <w:t>'.out'</w:t>
      </w:r>
      <w:r>
        <w:rPr>
          <w:rFonts w:ascii="Consolas" w:hAnsi="Consolas" w:cs="Courier New"/>
          <w:color w:val="000000"/>
          <w:sz w:val="18"/>
          <w:szCs w:val="18"/>
        </w:rPr>
        <w:t>)</w:t>
      </w:r>
    </w:p>
    <w:p w14:paraId="3C3AE28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625. </w:t>
      </w:r>
      <w:r>
        <w:rPr>
          <w:rFonts w:ascii="Consolas" w:hAnsi="Consolas" w:cs="Courier New"/>
          <w:color w:val="000000"/>
          <w:sz w:val="18"/>
          <w:szCs w:val="18"/>
        </w:rPr>
        <w:t xml:space="preserve">    fltfile = inputfile.replace(</w:t>
      </w:r>
      <w:r>
        <w:rPr>
          <w:rFonts w:ascii="Consolas" w:hAnsi="Consolas" w:cs="Courier New"/>
          <w:color w:val="A31515"/>
          <w:sz w:val="18"/>
          <w:szCs w:val="18"/>
        </w:rPr>
        <w:t>'.fem'</w:t>
      </w:r>
      <w:r>
        <w:rPr>
          <w:rFonts w:ascii="Consolas" w:hAnsi="Consolas" w:cs="Courier New"/>
          <w:color w:val="000000"/>
          <w:sz w:val="18"/>
          <w:szCs w:val="18"/>
        </w:rPr>
        <w:t xml:space="preserve">, </w:t>
      </w:r>
      <w:r>
        <w:rPr>
          <w:rFonts w:ascii="Consolas" w:hAnsi="Consolas" w:cs="Courier New"/>
          <w:color w:val="A31515"/>
          <w:sz w:val="18"/>
          <w:szCs w:val="18"/>
        </w:rPr>
        <w:t>'.flt'</w:t>
      </w:r>
      <w:r>
        <w:rPr>
          <w:rFonts w:ascii="Consolas" w:hAnsi="Consolas" w:cs="Courier New"/>
          <w:color w:val="000000"/>
          <w:sz w:val="18"/>
          <w:szCs w:val="18"/>
        </w:rPr>
        <w:t>)</w:t>
      </w:r>
    </w:p>
    <w:p w14:paraId="3A11DA8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626. </w:t>
      </w:r>
      <w:r>
        <w:rPr>
          <w:rFonts w:ascii="Consolas" w:hAnsi="Consolas" w:cs="Courier New"/>
          <w:color w:val="000000"/>
          <w:sz w:val="18"/>
          <w:szCs w:val="18"/>
        </w:rPr>
        <w:t> </w:t>
      </w:r>
    </w:p>
    <w:p w14:paraId="59F9DD7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627. </w:t>
      </w:r>
      <w:r>
        <w:rPr>
          <w:rFonts w:ascii="Consolas" w:hAnsi="Consolas" w:cs="Courier New"/>
          <w:color w:val="000000"/>
          <w:sz w:val="18"/>
          <w:szCs w:val="18"/>
        </w:rPr>
        <w:t xml:space="preserve">    </w:t>
      </w:r>
      <w:r>
        <w:rPr>
          <w:rFonts w:ascii="Consolas" w:hAnsi="Consolas" w:cs="Courier New"/>
          <w:color w:val="2B91AF"/>
          <w:sz w:val="18"/>
          <w:szCs w:val="18"/>
        </w:rPr>
        <w:t>Mass</w:t>
      </w:r>
      <w:r>
        <w:rPr>
          <w:rFonts w:ascii="Consolas" w:hAnsi="Consolas" w:cs="Courier New"/>
          <w:color w:val="000000"/>
          <w:sz w:val="18"/>
          <w:szCs w:val="18"/>
        </w:rPr>
        <w:t xml:space="preserve"> = readmass(outfile)</w:t>
      </w:r>
    </w:p>
    <w:p w14:paraId="61B2D9D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628. </w:t>
      </w:r>
      <w:r>
        <w:rPr>
          <w:rFonts w:ascii="Consolas" w:hAnsi="Consolas" w:cs="Courier New"/>
          <w:color w:val="000000"/>
          <w:sz w:val="18"/>
          <w:szCs w:val="18"/>
        </w:rPr>
        <w:t xml:space="preserve">    </w:t>
      </w:r>
      <w:r>
        <w:rPr>
          <w:rFonts w:ascii="Consolas" w:hAnsi="Consolas" w:cs="Courier New"/>
          <w:color w:val="2B91AF"/>
          <w:sz w:val="18"/>
          <w:szCs w:val="18"/>
        </w:rPr>
        <w:t>Flutter</w:t>
      </w:r>
      <w:r>
        <w:rPr>
          <w:rFonts w:ascii="Consolas" w:hAnsi="Consolas" w:cs="Courier New"/>
          <w:color w:val="000000"/>
          <w:sz w:val="18"/>
          <w:szCs w:val="18"/>
        </w:rPr>
        <w:t xml:space="preserve"> = </w:t>
      </w:r>
      <w:r>
        <w:rPr>
          <w:rFonts w:ascii="Consolas" w:hAnsi="Consolas" w:cs="Courier New"/>
          <w:color w:val="2B91AF"/>
          <w:sz w:val="18"/>
          <w:szCs w:val="18"/>
        </w:rPr>
        <w:t>FlutterSummary</w:t>
      </w:r>
      <w:r>
        <w:rPr>
          <w:rFonts w:ascii="Consolas" w:hAnsi="Consolas" w:cs="Courier New"/>
          <w:color w:val="000000"/>
          <w:sz w:val="18"/>
          <w:szCs w:val="18"/>
        </w:rPr>
        <w:t>(fltfile)</w:t>
      </w:r>
    </w:p>
    <w:p w14:paraId="255B768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629. </w:t>
      </w:r>
      <w:r>
        <w:rPr>
          <w:rFonts w:ascii="Consolas" w:hAnsi="Consolas" w:cs="Courier New"/>
          <w:color w:val="000000"/>
          <w:sz w:val="18"/>
          <w:szCs w:val="18"/>
        </w:rPr>
        <w:t xml:space="preserve">    </w:t>
      </w:r>
      <w:r>
        <w:rPr>
          <w:rFonts w:ascii="Consolas" w:hAnsi="Consolas" w:cs="Courier New"/>
          <w:color w:val="0000FF"/>
          <w:sz w:val="18"/>
          <w:szCs w:val="18"/>
        </w:rPr>
        <w:t>assert</w:t>
      </w:r>
      <w:r>
        <w:rPr>
          <w:rFonts w:ascii="Consolas" w:hAnsi="Consolas" w:cs="Courier New"/>
          <w:color w:val="000000"/>
          <w:sz w:val="18"/>
          <w:szCs w:val="18"/>
        </w:rPr>
        <w:t xml:space="preserve"> len(</w:t>
      </w:r>
      <w:r>
        <w:rPr>
          <w:rFonts w:ascii="Consolas" w:hAnsi="Consolas" w:cs="Courier New"/>
          <w:color w:val="2B91AF"/>
          <w:sz w:val="18"/>
          <w:szCs w:val="18"/>
        </w:rPr>
        <w:t>Flutter</w:t>
      </w:r>
      <w:r>
        <w:rPr>
          <w:rFonts w:ascii="Consolas" w:hAnsi="Consolas" w:cs="Courier New"/>
          <w:color w:val="000000"/>
          <w:sz w:val="18"/>
          <w:szCs w:val="18"/>
        </w:rPr>
        <w:t>.</w:t>
      </w:r>
      <w:r>
        <w:rPr>
          <w:rFonts w:ascii="Consolas" w:hAnsi="Consolas" w:cs="Courier New"/>
          <w:color w:val="2B91AF"/>
          <w:sz w:val="18"/>
          <w:szCs w:val="18"/>
        </w:rPr>
        <w:t>Subcases</w:t>
      </w:r>
      <w:r>
        <w:rPr>
          <w:rFonts w:ascii="Consolas" w:hAnsi="Consolas" w:cs="Courier New"/>
          <w:color w:val="000000"/>
          <w:sz w:val="18"/>
          <w:szCs w:val="18"/>
        </w:rPr>
        <w:t xml:space="preserve">) == </w:t>
      </w:r>
      <w:r>
        <w:rPr>
          <w:rFonts w:ascii="Consolas" w:hAnsi="Consolas" w:cs="Courier New"/>
          <w:color w:val="006666"/>
          <w:sz w:val="18"/>
          <w:szCs w:val="18"/>
        </w:rPr>
        <w:t>1</w:t>
      </w:r>
      <w:r>
        <w:rPr>
          <w:rFonts w:ascii="Consolas" w:hAnsi="Consolas" w:cs="Courier New"/>
          <w:color w:val="000000"/>
          <w:sz w:val="18"/>
          <w:szCs w:val="18"/>
        </w:rPr>
        <w:t>, f</w:t>
      </w:r>
      <w:r>
        <w:rPr>
          <w:rFonts w:ascii="Consolas" w:hAnsi="Consolas" w:cs="Courier New"/>
          <w:color w:val="A31515"/>
          <w:sz w:val="18"/>
          <w:szCs w:val="18"/>
        </w:rPr>
        <w:t>'Analysis should include only one subcase not {len(Flutter.Subcases)}'</w:t>
      </w:r>
    </w:p>
    <w:p w14:paraId="40DFE59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630. </w:t>
      </w:r>
      <w:r>
        <w:rPr>
          <w:rFonts w:ascii="Consolas" w:hAnsi="Consolas" w:cs="Courier New"/>
          <w:color w:val="000000"/>
          <w:sz w:val="18"/>
          <w:szCs w:val="18"/>
        </w:rPr>
        <w:t xml:space="preserve">    </w:t>
      </w:r>
      <w:r>
        <w:rPr>
          <w:rFonts w:ascii="Consolas" w:hAnsi="Consolas" w:cs="Courier New"/>
          <w:color w:val="2B91AF"/>
          <w:sz w:val="18"/>
          <w:szCs w:val="18"/>
        </w:rPr>
        <w:t>Subcase</w:t>
      </w:r>
      <w:r>
        <w:rPr>
          <w:rFonts w:ascii="Consolas" w:hAnsi="Consolas" w:cs="Courier New"/>
          <w:color w:val="000000"/>
          <w:sz w:val="18"/>
          <w:szCs w:val="18"/>
        </w:rPr>
        <w:t xml:space="preserve"> = </w:t>
      </w:r>
      <w:r>
        <w:rPr>
          <w:rFonts w:ascii="Consolas" w:hAnsi="Consolas" w:cs="Courier New"/>
          <w:color w:val="2B91AF"/>
          <w:sz w:val="18"/>
          <w:szCs w:val="18"/>
        </w:rPr>
        <w:t>Flutter</w:t>
      </w:r>
      <w:r>
        <w:rPr>
          <w:rFonts w:ascii="Consolas" w:hAnsi="Consolas" w:cs="Courier New"/>
          <w:color w:val="000000"/>
          <w:sz w:val="18"/>
          <w:szCs w:val="18"/>
        </w:rPr>
        <w:t>.</w:t>
      </w:r>
      <w:r>
        <w:rPr>
          <w:rFonts w:ascii="Consolas" w:hAnsi="Consolas" w:cs="Courier New"/>
          <w:color w:val="2B91AF"/>
          <w:sz w:val="18"/>
          <w:szCs w:val="18"/>
        </w:rPr>
        <w:t>Subcases</w:t>
      </w:r>
      <w:r>
        <w:rPr>
          <w:rFonts w:ascii="Consolas" w:hAnsi="Consolas" w:cs="Courier New"/>
          <w:color w:val="000000"/>
          <w:sz w:val="18"/>
          <w:szCs w:val="18"/>
        </w:rPr>
        <w:t>[</w:t>
      </w:r>
      <w:r>
        <w:rPr>
          <w:rFonts w:ascii="Consolas" w:hAnsi="Consolas" w:cs="Courier New"/>
          <w:color w:val="006666"/>
          <w:sz w:val="18"/>
          <w:szCs w:val="18"/>
        </w:rPr>
        <w:t>0</w:t>
      </w:r>
      <w:r>
        <w:rPr>
          <w:rFonts w:ascii="Consolas" w:hAnsi="Consolas" w:cs="Courier New"/>
          <w:color w:val="000000"/>
          <w:sz w:val="18"/>
          <w:szCs w:val="18"/>
        </w:rPr>
        <w:t>]</w:t>
      </w:r>
    </w:p>
    <w:p w14:paraId="687716E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631. </w:t>
      </w:r>
      <w:r>
        <w:rPr>
          <w:rFonts w:ascii="Consolas" w:hAnsi="Consolas" w:cs="Courier New"/>
          <w:color w:val="000000"/>
          <w:sz w:val="18"/>
          <w:szCs w:val="18"/>
        </w:rPr>
        <w:t> </w:t>
      </w:r>
    </w:p>
    <w:p w14:paraId="3BB5DE2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632. </w:t>
      </w:r>
      <w:r>
        <w:rPr>
          <w:rFonts w:ascii="Consolas" w:hAnsi="Consolas" w:cs="Courier New"/>
          <w:color w:val="000000"/>
          <w:sz w:val="18"/>
          <w:szCs w:val="18"/>
        </w:rPr>
        <w:t xml:space="preserve">    </w:t>
      </w:r>
      <w:r>
        <w:rPr>
          <w:rFonts w:ascii="Consolas" w:hAnsi="Consolas" w:cs="Courier New"/>
          <w:color w:val="2B91AF"/>
          <w:sz w:val="18"/>
          <w:szCs w:val="18"/>
        </w:rPr>
        <w:t>Velocities</w:t>
      </w:r>
      <w:r>
        <w:rPr>
          <w:rFonts w:ascii="Consolas" w:hAnsi="Consolas" w:cs="Courier New"/>
          <w:color w:val="000000"/>
          <w:sz w:val="18"/>
          <w:szCs w:val="18"/>
        </w:rPr>
        <w:t xml:space="preserve">: </w:t>
      </w:r>
      <w:r>
        <w:rPr>
          <w:rFonts w:ascii="Consolas" w:hAnsi="Consolas" w:cs="Courier New"/>
          <w:color w:val="2B91AF"/>
          <w:sz w:val="18"/>
          <w:szCs w:val="18"/>
        </w:rPr>
        <w:t>List</w:t>
      </w:r>
      <w:r>
        <w:rPr>
          <w:rFonts w:ascii="Consolas" w:hAnsi="Consolas" w:cs="Courier New"/>
          <w:color w:val="000000"/>
          <w:sz w:val="18"/>
          <w:szCs w:val="18"/>
        </w:rPr>
        <w:t>[</w:t>
      </w:r>
      <w:r>
        <w:rPr>
          <w:rFonts w:ascii="Consolas" w:hAnsi="Consolas" w:cs="Courier New"/>
          <w:color w:val="0000FF"/>
          <w:sz w:val="18"/>
          <w:szCs w:val="18"/>
        </w:rPr>
        <w:t>float</w:t>
      </w:r>
      <w:r>
        <w:rPr>
          <w:rFonts w:ascii="Consolas" w:hAnsi="Consolas" w:cs="Courier New"/>
          <w:color w:val="000000"/>
          <w:sz w:val="18"/>
          <w:szCs w:val="18"/>
        </w:rPr>
        <w:t>] = []</w:t>
      </w:r>
    </w:p>
    <w:p w14:paraId="4B194AC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633.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point </w:t>
      </w:r>
      <w:r>
        <w:rPr>
          <w:rFonts w:ascii="Consolas" w:hAnsi="Consolas" w:cs="Courier New"/>
          <w:color w:val="0000FF"/>
          <w:sz w:val="18"/>
          <w:szCs w:val="18"/>
        </w:rPr>
        <w:t>in</w:t>
      </w:r>
      <w:r>
        <w:rPr>
          <w:rFonts w:ascii="Consolas" w:hAnsi="Consolas" w:cs="Courier New"/>
          <w:color w:val="000000"/>
          <w:sz w:val="18"/>
          <w:szCs w:val="18"/>
        </w:rPr>
        <w:t xml:space="preserve"> </w:t>
      </w:r>
      <w:r>
        <w:rPr>
          <w:rFonts w:ascii="Consolas" w:hAnsi="Consolas" w:cs="Courier New"/>
          <w:color w:val="2B91AF"/>
          <w:sz w:val="18"/>
          <w:szCs w:val="18"/>
        </w:rPr>
        <w:t>Subcase</w:t>
      </w:r>
      <w:r>
        <w:rPr>
          <w:rFonts w:ascii="Consolas" w:hAnsi="Consolas" w:cs="Courier New"/>
          <w:color w:val="000000"/>
          <w:sz w:val="18"/>
          <w:szCs w:val="18"/>
        </w:rPr>
        <w:t>.</w:t>
      </w:r>
      <w:r>
        <w:rPr>
          <w:rFonts w:ascii="Consolas" w:hAnsi="Consolas" w:cs="Courier New"/>
          <w:color w:val="2B91AF"/>
          <w:sz w:val="18"/>
          <w:szCs w:val="18"/>
        </w:rPr>
        <w:t>Points</w:t>
      </w:r>
      <w:r>
        <w:rPr>
          <w:rFonts w:ascii="Consolas" w:hAnsi="Consolas" w:cs="Courier New"/>
          <w:color w:val="000000"/>
          <w:sz w:val="18"/>
          <w:szCs w:val="18"/>
        </w:rPr>
        <w:t>:</w:t>
      </w:r>
    </w:p>
    <w:p w14:paraId="2456736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634. </w:t>
      </w:r>
      <w:r>
        <w:rPr>
          <w:rFonts w:ascii="Consolas" w:hAnsi="Consolas" w:cs="Courier New"/>
          <w:color w:val="000000"/>
          <w:sz w:val="18"/>
          <w:szCs w:val="18"/>
        </w:rPr>
        <w:t xml:space="preserve">        </w:t>
      </w:r>
      <w:r>
        <w:rPr>
          <w:rFonts w:ascii="Consolas" w:hAnsi="Consolas" w:cs="Courier New"/>
          <w:color w:val="2B91AF"/>
          <w:sz w:val="18"/>
          <w:szCs w:val="18"/>
        </w:rPr>
        <w:t>Vel</w:t>
      </w:r>
      <w:r>
        <w:rPr>
          <w:rFonts w:ascii="Consolas" w:hAnsi="Consolas" w:cs="Courier New"/>
          <w:color w:val="000000"/>
          <w:sz w:val="18"/>
          <w:szCs w:val="18"/>
        </w:rPr>
        <w:t>, _ = point.</w:t>
      </w:r>
      <w:r>
        <w:rPr>
          <w:rFonts w:ascii="Consolas" w:hAnsi="Consolas" w:cs="Courier New"/>
          <w:color w:val="2B91AF"/>
          <w:sz w:val="18"/>
          <w:szCs w:val="18"/>
        </w:rPr>
        <w:t>DetectFlutter</w:t>
      </w:r>
      <w:r>
        <w:rPr>
          <w:rFonts w:ascii="Consolas" w:hAnsi="Consolas" w:cs="Courier New"/>
          <w:color w:val="000000"/>
          <w:sz w:val="18"/>
          <w:szCs w:val="18"/>
        </w:rPr>
        <w:t>()</w:t>
      </w:r>
    </w:p>
    <w:p w14:paraId="23954E3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635.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w:t>
      </w:r>
      <w:r>
        <w:rPr>
          <w:rFonts w:ascii="Consolas" w:hAnsi="Consolas" w:cs="Courier New"/>
          <w:color w:val="2B91AF"/>
          <w:sz w:val="18"/>
          <w:szCs w:val="18"/>
        </w:rPr>
        <w:t>Vel</w:t>
      </w:r>
      <w:r>
        <w:rPr>
          <w:rFonts w:ascii="Consolas" w:hAnsi="Consolas" w:cs="Courier New"/>
          <w:color w:val="000000"/>
          <w:sz w:val="18"/>
          <w:szCs w:val="18"/>
        </w:rPr>
        <w:t xml:space="preserve">: </w:t>
      </w:r>
      <w:r>
        <w:rPr>
          <w:rFonts w:ascii="Consolas" w:hAnsi="Consolas" w:cs="Courier New"/>
          <w:color w:val="2B91AF"/>
          <w:sz w:val="18"/>
          <w:szCs w:val="18"/>
        </w:rPr>
        <w:t>Velocities</w:t>
      </w:r>
      <w:r>
        <w:rPr>
          <w:rFonts w:ascii="Consolas" w:hAnsi="Consolas" w:cs="Courier New"/>
          <w:color w:val="000000"/>
          <w:sz w:val="18"/>
          <w:szCs w:val="18"/>
        </w:rPr>
        <w:t>.append(</w:t>
      </w:r>
      <w:r>
        <w:rPr>
          <w:rFonts w:ascii="Consolas" w:hAnsi="Consolas" w:cs="Courier New"/>
          <w:color w:val="2B91AF"/>
          <w:sz w:val="18"/>
          <w:szCs w:val="18"/>
        </w:rPr>
        <w:t>Vel</w:t>
      </w:r>
      <w:r>
        <w:rPr>
          <w:rFonts w:ascii="Consolas" w:hAnsi="Consolas" w:cs="Courier New"/>
          <w:color w:val="000000"/>
          <w:sz w:val="18"/>
          <w:szCs w:val="18"/>
        </w:rPr>
        <w:t>[</w:t>
      </w:r>
      <w:r>
        <w:rPr>
          <w:rFonts w:ascii="Consolas" w:hAnsi="Consolas" w:cs="Courier New"/>
          <w:color w:val="006666"/>
          <w:sz w:val="18"/>
          <w:szCs w:val="18"/>
        </w:rPr>
        <w:t>0</w:t>
      </w:r>
      <w:r>
        <w:rPr>
          <w:rFonts w:ascii="Consolas" w:hAnsi="Consolas" w:cs="Courier New"/>
          <w:color w:val="000000"/>
          <w:sz w:val="18"/>
          <w:szCs w:val="18"/>
        </w:rPr>
        <w:t>])</w:t>
      </w:r>
    </w:p>
    <w:p w14:paraId="31E5949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636. </w:t>
      </w:r>
      <w:r>
        <w:rPr>
          <w:rFonts w:ascii="Consolas" w:hAnsi="Consolas" w:cs="Courier New"/>
          <w:color w:val="000000"/>
          <w:sz w:val="18"/>
          <w:szCs w:val="18"/>
        </w:rPr>
        <w:t xml:space="preserve">    </w:t>
      </w:r>
    </w:p>
    <w:p w14:paraId="4F82B9E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637. </w:t>
      </w:r>
      <w:r>
        <w:rPr>
          <w:rFonts w:ascii="Consolas" w:hAnsi="Consolas" w:cs="Courier New"/>
          <w:color w:val="000000"/>
          <w:sz w:val="18"/>
          <w:szCs w:val="18"/>
        </w:rPr>
        <w:t xml:space="preserve">    P: </w:t>
      </w:r>
      <w:r>
        <w:rPr>
          <w:rFonts w:ascii="Consolas" w:hAnsi="Consolas" w:cs="Courier New"/>
          <w:color w:val="0000FF"/>
          <w:sz w:val="18"/>
          <w:szCs w:val="18"/>
        </w:rPr>
        <w:t>float</w:t>
      </w:r>
      <w:r>
        <w:rPr>
          <w:rFonts w:ascii="Consolas" w:hAnsi="Consolas" w:cs="Courier New"/>
          <w:color w:val="000000"/>
          <w:sz w:val="18"/>
          <w:szCs w:val="18"/>
        </w:rPr>
        <w:t xml:space="preserve"> = </w:t>
      </w:r>
      <w:r>
        <w:rPr>
          <w:rFonts w:ascii="Consolas" w:hAnsi="Consolas" w:cs="Courier New"/>
          <w:color w:val="006666"/>
          <w:sz w:val="18"/>
          <w:szCs w:val="18"/>
        </w:rPr>
        <w:t>0</w:t>
      </w:r>
    </w:p>
    <w:p w14:paraId="6521AFB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638.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w:t>
      </w:r>
      <w:r>
        <w:rPr>
          <w:rFonts w:ascii="Consolas" w:hAnsi="Consolas" w:cs="Courier New"/>
          <w:color w:val="2B91AF"/>
          <w:sz w:val="18"/>
          <w:szCs w:val="18"/>
        </w:rPr>
        <w:t>Velocities</w:t>
      </w:r>
      <w:r>
        <w:rPr>
          <w:rFonts w:ascii="Consolas" w:hAnsi="Consolas" w:cs="Courier New"/>
          <w:color w:val="000000"/>
          <w:sz w:val="18"/>
          <w:szCs w:val="18"/>
        </w:rPr>
        <w:t>:</w:t>
      </w:r>
    </w:p>
    <w:p w14:paraId="585F34E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639. </w:t>
      </w:r>
      <w:r>
        <w:rPr>
          <w:rFonts w:ascii="Consolas" w:hAnsi="Consolas" w:cs="Courier New"/>
          <w:color w:val="000000"/>
          <w:sz w:val="18"/>
          <w:szCs w:val="18"/>
        </w:rPr>
        <w:t xml:space="preserve">        </w:t>
      </w:r>
      <w:r>
        <w:rPr>
          <w:rFonts w:ascii="Consolas" w:hAnsi="Consolas" w:cs="Courier New"/>
          <w:color w:val="2B91AF"/>
          <w:sz w:val="18"/>
          <w:szCs w:val="18"/>
        </w:rPr>
        <w:t>FlutterVelocity</w:t>
      </w:r>
      <w:r>
        <w:rPr>
          <w:rFonts w:ascii="Consolas" w:hAnsi="Consolas" w:cs="Courier New"/>
          <w:color w:val="000000"/>
          <w:sz w:val="18"/>
          <w:szCs w:val="18"/>
        </w:rPr>
        <w:t xml:space="preserve"> = min(</w:t>
      </w:r>
      <w:r>
        <w:rPr>
          <w:rFonts w:ascii="Consolas" w:hAnsi="Consolas" w:cs="Courier New"/>
          <w:color w:val="2B91AF"/>
          <w:sz w:val="18"/>
          <w:szCs w:val="18"/>
        </w:rPr>
        <w:t>Velocities</w:t>
      </w:r>
      <w:r>
        <w:rPr>
          <w:rFonts w:ascii="Consolas" w:hAnsi="Consolas" w:cs="Courier New"/>
          <w:color w:val="000000"/>
          <w:sz w:val="18"/>
          <w:szCs w:val="18"/>
        </w:rPr>
        <w:t>)</w:t>
      </w:r>
    </w:p>
    <w:p w14:paraId="577C926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640.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w:t>
      </w:r>
      <w:r>
        <w:rPr>
          <w:rFonts w:ascii="Consolas" w:hAnsi="Consolas" w:cs="Courier New"/>
          <w:color w:val="2B91AF"/>
          <w:sz w:val="18"/>
          <w:szCs w:val="18"/>
        </w:rPr>
        <w:t>FlutterVelocity</w:t>
      </w:r>
      <w:r>
        <w:rPr>
          <w:rFonts w:ascii="Consolas" w:hAnsi="Consolas" w:cs="Courier New"/>
          <w:color w:val="000000"/>
          <w:sz w:val="18"/>
          <w:szCs w:val="18"/>
        </w:rPr>
        <w:t xml:space="preserve"> &lt; </w:t>
      </w:r>
      <w:r>
        <w:rPr>
          <w:rFonts w:ascii="Consolas" w:hAnsi="Consolas" w:cs="Courier New"/>
          <w:color w:val="2B91AF"/>
          <w:sz w:val="18"/>
          <w:szCs w:val="18"/>
        </w:rPr>
        <w:t>FlutterVelocityConstraint</w:t>
      </w:r>
      <w:r>
        <w:rPr>
          <w:rFonts w:ascii="Consolas" w:hAnsi="Consolas" w:cs="Courier New"/>
          <w:color w:val="000000"/>
          <w:sz w:val="18"/>
          <w:szCs w:val="18"/>
        </w:rPr>
        <w:t>:</w:t>
      </w:r>
    </w:p>
    <w:p w14:paraId="610A2EA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641. </w:t>
      </w:r>
      <w:r>
        <w:rPr>
          <w:rFonts w:ascii="Consolas" w:hAnsi="Consolas" w:cs="Courier New"/>
          <w:color w:val="000000"/>
          <w:sz w:val="18"/>
          <w:szCs w:val="18"/>
        </w:rPr>
        <w:t xml:space="preserve">            P = penalty * (</w:t>
      </w:r>
      <w:r>
        <w:rPr>
          <w:rFonts w:ascii="Consolas" w:hAnsi="Consolas" w:cs="Courier New"/>
          <w:color w:val="2B91AF"/>
          <w:sz w:val="18"/>
          <w:szCs w:val="18"/>
        </w:rPr>
        <w:t>FlutterVelocityConstraint</w:t>
      </w:r>
      <w:r>
        <w:rPr>
          <w:rFonts w:ascii="Consolas" w:hAnsi="Consolas" w:cs="Courier New"/>
          <w:color w:val="000000"/>
          <w:sz w:val="18"/>
          <w:szCs w:val="18"/>
        </w:rPr>
        <w:t xml:space="preserve"> - </w:t>
      </w:r>
      <w:r>
        <w:rPr>
          <w:rFonts w:ascii="Consolas" w:hAnsi="Consolas" w:cs="Courier New"/>
          <w:color w:val="2B91AF"/>
          <w:sz w:val="18"/>
          <w:szCs w:val="18"/>
        </w:rPr>
        <w:t>FlutterVelocity</w:t>
      </w:r>
      <w:r>
        <w:rPr>
          <w:rFonts w:ascii="Consolas" w:hAnsi="Consolas" w:cs="Courier New"/>
          <w:color w:val="000000"/>
          <w:sz w:val="18"/>
          <w:szCs w:val="18"/>
        </w:rPr>
        <w:t>)</w:t>
      </w:r>
    </w:p>
    <w:p w14:paraId="5EAC61F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642. </w:t>
      </w:r>
      <w:r>
        <w:rPr>
          <w:rFonts w:ascii="Consolas" w:hAnsi="Consolas" w:cs="Courier New"/>
          <w:color w:val="000000"/>
          <w:sz w:val="18"/>
          <w:szCs w:val="18"/>
        </w:rPr>
        <w:t> </w:t>
      </w:r>
    </w:p>
    <w:p w14:paraId="1637C58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643. </w:t>
      </w:r>
      <w:r>
        <w:rPr>
          <w:rFonts w:ascii="Consolas" w:hAnsi="Consolas" w:cs="Courier New"/>
          <w:color w:val="000000"/>
          <w:sz w:val="18"/>
          <w:szCs w:val="18"/>
        </w:rPr>
        <w:t xml:space="preserve">    </w:t>
      </w:r>
      <w:r>
        <w:rPr>
          <w:rFonts w:ascii="Consolas" w:hAnsi="Consolas" w:cs="Courier New"/>
          <w:color w:val="2B91AF"/>
          <w:sz w:val="18"/>
          <w:szCs w:val="18"/>
        </w:rPr>
        <w:t>Objective</w:t>
      </w:r>
      <w:r>
        <w:rPr>
          <w:rFonts w:ascii="Consolas" w:hAnsi="Consolas" w:cs="Courier New"/>
          <w:color w:val="000000"/>
          <w:sz w:val="18"/>
          <w:szCs w:val="18"/>
        </w:rPr>
        <w:t xml:space="preserve"> = </w:t>
      </w:r>
      <w:r>
        <w:rPr>
          <w:rFonts w:ascii="Consolas" w:hAnsi="Consolas" w:cs="Courier New"/>
          <w:color w:val="2B91AF"/>
          <w:sz w:val="18"/>
          <w:szCs w:val="18"/>
        </w:rPr>
        <w:t>Mass</w:t>
      </w:r>
      <w:r>
        <w:rPr>
          <w:rFonts w:ascii="Consolas" w:hAnsi="Consolas" w:cs="Courier New"/>
          <w:color w:val="000000"/>
          <w:sz w:val="18"/>
          <w:szCs w:val="18"/>
        </w:rPr>
        <w:t xml:space="preserve"> + P</w:t>
      </w:r>
    </w:p>
    <w:p w14:paraId="74A2BD9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644. </w:t>
      </w:r>
      <w:r>
        <w:rPr>
          <w:rFonts w:ascii="Consolas" w:hAnsi="Consolas" w:cs="Courier New"/>
          <w:color w:val="000000"/>
          <w:sz w:val="18"/>
          <w:szCs w:val="18"/>
        </w:rPr>
        <w:t> </w:t>
      </w:r>
    </w:p>
    <w:p w14:paraId="22501E0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645. </w:t>
      </w:r>
      <w:r>
        <w:rPr>
          <w:rFonts w:ascii="Consolas" w:hAnsi="Consolas" w:cs="Courier New"/>
          <w:color w:val="000000"/>
          <w:sz w:val="18"/>
          <w:szCs w:val="18"/>
        </w:rPr>
        <w:t xml:space="preserve">    </w:t>
      </w:r>
      <w:r>
        <w:rPr>
          <w:rFonts w:ascii="Consolas" w:hAnsi="Consolas" w:cs="Courier New"/>
          <w:color w:val="0000FF"/>
          <w:sz w:val="18"/>
          <w:szCs w:val="18"/>
        </w:rPr>
        <w:t>return</w:t>
      </w:r>
      <w:r>
        <w:rPr>
          <w:rFonts w:ascii="Consolas" w:hAnsi="Consolas" w:cs="Courier New"/>
          <w:color w:val="000000"/>
          <w:sz w:val="18"/>
          <w:szCs w:val="18"/>
        </w:rPr>
        <w:t xml:space="preserve"> </w:t>
      </w:r>
      <w:r>
        <w:rPr>
          <w:rFonts w:ascii="Consolas" w:hAnsi="Consolas" w:cs="Courier New"/>
          <w:color w:val="2B91AF"/>
          <w:sz w:val="18"/>
          <w:szCs w:val="18"/>
        </w:rPr>
        <w:t>Objective</w:t>
      </w:r>
    </w:p>
    <w:p w14:paraId="769BBF3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646. </w:t>
      </w:r>
      <w:r>
        <w:rPr>
          <w:rFonts w:ascii="Consolas" w:hAnsi="Consolas" w:cs="Courier New"/>
          <w:color w:val="000000"/>
          <w:sz w:val="18"/>
          <w:szCs w:val="18"/>
        </w:rPr>
        <w:t> </w:t>
      </w:r>
    </w:p>
    <w:p w14:paraId="50046DD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647. </w:t>
      </w:r>
      <w:r>
        <w:rPr>
          <w:rFonts w:ascii="Consolas" w:hAnsi="Consolas" w:cs="Courier New"/>
          <w:color w:val="0000FF"/>
          <w:sz w:val="18"/>
          <w:szCs w:val="18"/>
        </w:rPr>
        <w:t>def</w:t>
      </w:r>
      <w:r>
        <w:rPr>
          <w:rFonts w:ascii="Consolas" w:hAnsi="Consolas" w:cs="Courier New"/>
          <w:color w:val="000000"/>
          <w:sz w:val="18"/>
          <w:szCs w:val="18"/>
        </w:rPr>
        <w:t xml:space="preserve"> </w:t>
      </w:r>
      <w:r>
        <w:rPr>
          <w:rFonts w:ascii="Consolas" w:hAnsi="Consolas" w:cs="Courier New"/>
          <w:color w:val="2B91AF"/>
          <w:sz w:val="18"/>
          <w:szCs w:val="18"/>
        </w:rPr>
        <w:t>DeleteUnessesaryFiles</w:t>
      </w:r>
      <w:r>
        <w:rPr>
          <w:rFonts w:ascii="Consolas" w:hAnsi="Consolas" w:cs="Courier New"/>
          <w:color w:val="000000"/>
          <w:sz w:val="18"/>
          <w:szCs w:val="18"/>
        </w:rPr>
        <w:t xml:space="preserve">(directory: str, </w:t>
      </w:r>
      <w:r>
        <w:rPr>
          <w:rFonts w:ascii="Consolas" w:hAnsi="Consolas" w:cs="Courier New"/>
          <w:color w:val="2B91AF"/>
          <w:sz w:val="18"/>
          <w:szCs w:val="18"/>
        </w:rPr>
        <w:t>FileExtensions</w:t>
      </w:r>
      <w:r>
        <w:rPr>
          <w:rFonts w:ascii="Consolas" w:hAnsi="Consolas" w:cs="Courier New"/>
          <w:color w:val="000000"/>
          <w:sz w:val="18"/>
          <w:szCs w:val="18"/>
        </w:rPr>
        <w:t xml:space="preserve">: </w:t>
      </w:r>
      <w:r>
        <w:rPr>
          <w:rFonts w:ascii="Consolas" w:hAnsi="Consolas" w:cs="Courier New"/>
          <w:color w:val="2B91AF"/>
          <w:sz w:val="18"/>
          <w:szCs w:val="18"/>
        </w:rPr>
        <w:t>Tuple</w:t>
      </w:r>
      <w:r>
        <w:rPr>
          <w:rFonts w:ascii="Consolas" w:hAnsi="Consolas" w:cs="Courier New"/>
          <w:color w:val="000000"/>
          <w:sz w:val="18"/>
          <w:szCs w:val="18"/>
        </w:rPr>
        <w:t xml:space="preserve">[str, ...]) -&gt; </w:t>
      </w:r>
      <w:r>
        <w:rPr>
          <w:rFonts w:ascii="Consolas" w:hAnsi="Consolas" w:cs="Courier New"/>
          <w:color w:val="0000FF"/>
          <w:sz w:val="18"/>
          <w:szCs w:val="18"/>
        </w:rPr>
        <w:t>None</w:t>
      </w:r>
      <w:r>
        <w:rPr>
          <w:rFonts w:ascii="Consolas" w:hAnsi="Consolas" w:cs="Courier New"/>
          <w:color w:val="000000"/>
          <w:sz w:val="18"/>
          <w:szCs w:val="18"/>
        </w:rPr>
        <w:t>:</w:t>
      </w:r>
    </w:p>
    <w:p w14:paraId="54F598B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648. </w:t>
      </w:r>
      <w:r>
        <w:rPr>
          <w:rFonts w:ascii="Consolas" w:hAnsi="Consolas" w:cs="Courier New"/>
          <w:color w:val="000000"/>
          <w:sz w:val="18"/>
          <w:szCs w:val="18"/>
        </w:rPr>
        <w:t xml:space="preserve">    </w:t>
      </w:r>
      <w:r>
        <w:rPr>
          <w:rFonts w:ascii="Consolas" w:hAnsi="Consolas" w:cs="Courier New"/>
          <w:color w:val="A31515"/>
          <w:sz w:val="18"/>
          <w:szCs w:val="18"/>
        </w:rPr>
        <w:t>'''This function deletes al;l file with certain extension within a directory USE CAREFULLY</w:t>
      </w:r>
    </w:p>
    <w:p w14:paraId="6CF030EB"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649. </w:t>
      </w:r>
      <w:r>
        <w:rPr>
          <w:rFonts w:ascii="Consolas" w:hAnsi="Consolas" w:cs="Courier New"/>
          <w:color w:val="A31515"/>
          <w:sz w:val="18"/>
          <w:szCs w:val="18"/>
        </w:rPr>
        <w:t xml:space="preserve">    ### Parameters:</w:t>
      </w:r>
    </w:p>
    <w:p w14:paraId="5591870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650. </w:t>
      </w:r>
      <w:r>
        <w:rPr>
          <w:rFonts w:ascii="Consolas" w:hAnsi="Consolas" w:cs="Courier New"/>
          <w:color w:val="A31515"/>
          <w:sz w:val="18"/>
          <w:szCs w:val="18"/>
        </w:rPr>
        <w:t xml:space="preserve">    - directory: path a string to a directory (folder)</w:t>
      </w:r>
    </w:p>
    <w:p w14:paraId="4AF6FC47"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651. </w:t>
      </w:r>
      <w:r>
        <w:rPr>
          <w:rFonts w:ascii="Consolas" w:hAnsi="Consolas" w:cs="Courier New"/>
          <w:color w:val="A31515"/>
          <w:sz w:val="18"/>
          <w:szCs w:val="18"/>
        </w:rPr>
        <w:t xml:space="preserve">    - FileExtensions: A tuple of string containing the extension that will be deleted including the dot eg: ('</w:t>
      </w:r>
      <w:r>
        <w:rPr>
          <w:rFonts w:ascii="Consolas" w:hAnsi="Consolas" w:cs="Courier New"/>
          <w:color w:val="000000"/>
          <w:sz w:val="18"/>
          <w:szCs w:val="18"/>
        </w:rPr>
        <w:t>.txt</w:t>
      </w:r>
      <w:r>
        <w:rPr>
          <w:rFonts w:ascii="Consolas" w:hAnsi="Consolas" w:cs="Courier New"/>
          <w:color w:val="A31515"/>
          <w:sz w:val="18"/>
          <w:szCs w:val="18"/>
        </w:rPr>
        <w:t>', '</w:t>
      </w:r>
      <w:r>
        <w:rPr>
          <w:rFonts w:ascii="Consolas" w:hAnsi="Consolas" w:cs="Courier New"/>
          <w:color w:val="000000"/>
          <w:sz w:val="18"/>
          <w:szCs w:val="18"/>
        </w:rPr>
        <w:t>.exe</w:t>
      </w:r>
      <w:r>
        <w:rPr>
          <w:rFonts w:ascii="Consolas" w:hAnsi="Consolas" w:cs="Courier New"/>
          <w:color w:val="A31515"/>
          <w:sz w:val="18"/>
          <w:szCs w:val="18"/>
        </w:rPr>
        <w:t>') '''</w:t>
      </w:r>
    </w:p>
    <w:p w14:paraId="0039019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652. </w:t>
      </w:r>
      <w:r>
        <w:rPr>
          <w:rFonts w:ascii="Consolas" w:hAnsi="Consolas" w:cs="Courier New"/>
          <w:color w:val="000000"/>
          <w:sz w:val="18"/>
          <w:szCs w:val="18"/>
        </w:rPr>
        <w:t xml:space="preserve">    files = os.listdir(directory)</w:t>
      </w:r>
    </w:p>
    <w:p w14:paraId="25FFCB5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653. </w:t>
      </w:r>
      <w:r>
        <w:rPr>
          <w:rFonts w:ascii="Consolas" w:hAnsi="Consolas" w:cs="Courier New"/>
          <w:color w:val="000000"/>
          <w:sz w:val="18"/>
          <w:szCs w:val="18"/>
        </w:rPr>
        <w:t> </w:t>
      </w:r>
    </w:p>
    <w:p w14:paraId="612974C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654. </w:t>
      </w:r>
      <w:r>
        <w:rPr>
          <w:rFonts w:ascii="Consolas" w:hAnsi="Consolas" w:cs="Courier New"/>
          <w:color w:val="000000"/>
          <w:sz w:val="18"/>
          <w:szCs w:val="18"/>
        </w:rPr>
        <w:t xml:space="preserve">    </w:t>
      </w:r>
      <w:r>
        <w:rPr>
          <w:rFonts w:ascii="Consolas" w:hAnsi="Consolas" w:cs="Courier New"/>
          <w:color w:val="0000FF"/>
          <w:sz w:val="18"/>
          <w:szCs w:val="18"/>
        </w:rPr>
        <w:t>for</w:t>
      </w:r>
      <w:r>
        <w:rPr>
          <w:rFonts w:ascii="Consolas" w:hAnsi="Consolas" w:cs="Courier New"/>
          <w:color w:val="000000"/>
          <w:sz w:val="18"/>
          <w:szCs w:val="18"/>
        </w:rPr>
        <w:t xml:space="preserve"> file </w:t>
      </w:r>
      <w:r>
        <w:rPr>
          <w:rFonts w:ascii="Consolas" w:hAnsi="Consolas" w:cs="Courier New"/>
          <w:color w:val="0000FF"/>
          <w:sz w:val="18"/>
          <w:szCs w:val="18"/>
        </w:rPr>
        <w:t>in</w:t>
      </w:r>
      <w:r>
        <w:rPr>
          <w:rFonts w:ascii="Consolas" w:hAnsi="Consolas" w:cs="Courier New"/>
          <w:color w:val="000000"/>
          <w:sz w:val="18"/>
          <w:szCs w:val="18"/>
        </w:rPr>
        <w:t xml:space="preserve"> files:</w:t>
      </w:r>
    </w:p>
    <w:p w14:paraId="0E71847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655. </w:t>
      </w:r>
      <w:r>
        <w:rPr>
          <w:rFonts w:ascii="Consolas" w:hAnsi="Consolas" w:cs="Courier New"/>
          <w:color w:val="000000"/>
          <w:sz w:val="18"/>
          <w:szCs w:val="18"/>
        </w:rPr>
        <w:t xml:space="preserve">        </w:t>
      </w:r>
      <w:r>
        <w:rPr>
          <w:rFonts w:ascii="Consolas" w:hAnsi="Consolas" w:cs="Courier New"/>
          <w:color w:val="0000FF"/>
          <w:sz w:val="18"/>
          <w:szCs w:val="18"/>
        </w:rPr>
        <w:t>if</w:t>
      </w:r>
      <w:r>
        <w:rPr>
          <w:rFonts w:ascii="Consolas" w:hAnsi="Consolas" w:cs="Courier New"/>
          <w:color w:val="000000"/>
          <w:sz w:val="18"/>
          <w:szCs w:val="18"/>
        </w:rPr>
        <w:t xml:space="preserve"> file.endswith(</w:t>
      </w:r>
      <w:r>
        <w:rPr>
          <w:rFonts w:ascii="Consolas" w:hAnsi="Consolas" w:cs="Courier New"/>
          <w:color w:val="2B91AF"/>
          <w:sz w:val="18"/>
          <w:szCs w:val="18"/>
        </w:rPr>
        <w:t>FileExtensions</w:t>
      </w:r>
      <w:r>
        <w:rPr>
          <w:rFonts w:ascii="Consolas" w:hAnsi="Consolas" w:cs="Courier New"/>
          <w:color w:val="000000"/>
          <w:sz w:val="18"/>
          <w:szCs w:val="18"/>
        </w:rPr>
        <w:t>):</w:t>
      </w:r>
    </w:p>
    <w:p w14:paraId="33F33CA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656. </w:t>
      </w:r>
      <w:r>
        <w:rPr>
          <w:rFonts w:ascii="Consolas" w:hAnsi="Consolas" w:cs="Courier New"/>
          <w:color w:val="000000"/>
          <w:sz w:val="18"/>
          <w:szCs w:val="18"/>
        </w:rPr>
        <w:t xml:space="preserve">            os.</w:t>
      </w:r>
      <w:r>
        <w:rPr>
          <w:rFonts w:ascii="Consolas" w:hAnsi="Consolas" w:cs="Courier New"/>
          <w:color w:val="0000FF"/>
          <w:sz w:val="18"/>
          <w:szCs w:val="18"/>
        </w:rPr>
        <w:t>remove</w:t>
      </w:r>
      <w:r>
        <w:rPr>
          <w:rFonts w:ascii="Consolas" w:hAnsi="Consolas" w:cs="Courier New"/>
          <w:color w:val="000000"/>
          <w:sz w:val="18"/>
          <w:szCs w:val="18"/>
        </w:rPr>
        <w:t>(os.path.</w:t>
      </w:r>
      <w:r>
        <w:rPr>
          <w:rFonts w:ascii="Consolas" w:hAnsi="Consolas" w:cs="Courier New"/>
          <w:color w:val="0000FF"/>
          <w:sz w:val="18"/>
          <w:szCs w:val="18"/>
        </w:rPr>
        <w:t>join</w:t>
      </w:r>
      <w:r>
        <w:rPr>
          <w:rFonts w:ascii="Consolas" w:hAnsi="Consolas" w:cs="Courier New"/>
          <w:color w:val="000000"/>
          <w:sz w:val="18"/>
          <w:szCs w:val="18"/>
        </w:rPr>
        <w:t>(directory, file))</w:t>
      </w:r>
    </w:p>
    <w:p w14:paraId="156A4C0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657. </w:t>
      </w:r>
      <w:r>
        <w:rPr>
          <w:rFonts w:ascii="Consolas" w:hAnsi="Consolas" w:cs="Courier New"/>
          <w:color w:val="000000"/>
          <w:sz w:val="18"/>
          <w:szCs w:val="18"/>
        </w:rPr>
        <w:t> </w:t>
      </w:r>
    </w:p>
    <w:p w14:paraId="29F26F7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658. </w:t>
      </w:r>
      <w:r>
        <w:rPr>
          <w:rFonts w:ascii="Consolas" w:hAnsi="Consolas" w:cs="Courier New"/>
          <w:color w:val="0000FF"/>
          <w:sz w:val="18"/>
          <w:szCs w:val="18"/>
        </w:rPr>
        <w:t>def</w:t>
      </w:r>
      <w:r>
        <w:rPr>
          <w:rFonts w:ascii="Consolas" w:hAnsi="Consolas" w:cs="Courier New"/>
          <w:color w:val="000000"/>
          <w:sz w:val="18"/>
          <w:szCs w:val="18"/>
        </w:rPr>
        <w:t xml:space="preserve"> main():</w:t>
      </w:r>
    </w:p>
    <w:p w14:paraId="54AB35C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659. </w:t>
      </w:r>
      <w:r>
        <w:rPr>
          <w:rFonts w:ascii="Consolas" w:hAnsi="Consolas" w:cs="Courier New"/>
          <w:color w:val="000000"/>
          <w:sz w:val="18"/>
          <w:szCs w:val="18"/>
        </w:rPr>
        <w:t xml:space="preserve">    </w:t>
      </w:r>
      <w:r>
        <w:rPr>
          <w:rFonts w:ascii="Consolas" w:hAnsi="Consolas" w:cs="Courier New"/>
          <w:color w:val="008000"/>
          <w:sz w:val="18"/>
          <w:szCs w:val="18"/>
        </w:rPr>
        <w:t># Define optimization problem parameters</w:t>
      </w:r>
    </w:p>
    <w:p w14:paraId="473AA4FA"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660. </w:t>
      </w:r>
      <w:r>
        <w:rPr>
          <w:rFonts w:ascii="Consolas" w:hAnsi="Consolas" w:cs="Courier New"/>
          <w:color w:val="000000"/>
          <w:sz w:val="18"/>
          <w:szCs w:val="18"/>
        </w:rPr>
        <w:t xml:space="preserve">    inputFile = </w:t>
      </w:r>
      <w:r>
        <w:rPr>
          <w:rFonts w:ascii="Consolas" w:hAnsi="Consolas" w:cs="Courier New"/>
          <w:color w:val="A31515"/>
          <w:sz w:val="18"/>
          <w:szCs w:val="18"/>
        </w:rPr>
        <w:t>"C:/Users/vasxen/OneDrive/Thesis/code/ASW28 Wing.fem"</w:t>
      </w:r>
    </w:p>
    <w:p w14:paraId="2FD7DF9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661. </w:t>
      </w:r>
      <w:r>
        <w:rPr>
          <w:rFonts w:ascii="Consolas" w:hAnsi="Consolas" w:cs="Courier New"/>
          <w:color w:val="000000"/>
          <w:sz w:val="18"/>
          <w:szCs w:val="18"/>
        </w:rPr>
        <w:t xml:space="preserve">    solverpath = </w:t>
      </w:r>
      <w:r>
        <w:rPr>
          <w:rFonts w:ascii="Consolas" w:hAnsi="Consolas" w:cs="Courier New"/>
          <w:color w:val="A31515"/>
          <w:sz w:val="18"/>
          <w:szCs w:val="18"/>
        </w:rPr>
        <w:t>"C:/My_Programms/Altair/hwsolvers/scripts"</w:t>
      </w:r>
    </w:p>
    <w:p w14:paraId="07A881D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662. </w:t>
      </w:r>
      <w:r>
        <w:rPr>
          <w:rFonts w:ascii="Consolas" w:hAnsi="Consolas" w:cs="Courier New"/>
          <w:color w:val="000000"/>
          <w:sz w:val="18"/>
          <w:szCs w:val="18"/>
        </w:rPr>
        <w:t xml:space="preserve">    x0 = np.array([</w:t>
      </w:r>
      <w:r>
        <w:rPr>
          <w:rFonts w:ascii="Consolas" w:hAnsi="Consolas" w:cs="Courier New"/>
          <w:color w:val="006666"/>
          <w:sz w:val="18"/>
          <w:szCs w:val="18"/>
        </w:rPr>
        <w:t>0.0005</w:t>
      </w:r>
      <w:r>
        <w:rPr>
          <w:rFonts w:ascii="Consolas" w:hAnsi="Consolas" w:cs="Courier New"/>
          <w:color w:val="000000"/>
          <w:sz w:val="18"/>
          <w:szCs w:val="18"/>
        </w:rPr>
        <w:t xml:space="preserve">, </w:t>
      </w:r>
      <w:r>
        <w:rPr>
          <w:rFonts w:ascii="Consolas" w:hAnsi="Consolas" w:cs="Courier New"/>
          <w:color w:val="006666"/>
          <w:sz w:val="18"/>
          <w:szCs w:val="18"/>
        </w:rPr>
        <w:t>45</w:t>
      </w:r>
      <w:r>
        <w:rPr>
          <w:rFonts w:ascii="Consolas" w:hAnsi="Consolas" w:cs="Courier New"/>
          <w:color w:val="000000"/>
          <w:sz w:val="18"/>
          <w:szCs w:val="18"/>
        </w:rPr>
        <w:t>, -</w:t>
      </w:r>
      <w:r>
        <w:rPr>
          <w:rFonts w:ascii="Consolas" w:hAnsi="Consolas" w:cs="Courier New"/>
          <w:color w:val="006666"/>
          <w:sz w:val="18"/>
          <w:szCs w:val="18"/>
        </w:rPr>
        <w:t>45</w:t>
      </w:r>
      <w:r>
        <w:rPr>
          <w:rFonts w:ascii="Consolas" w:hAnsi="Consolas" w:cs="Courier New"/>
          <w:color w:val="000000"/>
          <w:sz w:val="18"/>
          <w:szCs w:val="18"/>
        </w:rPr>
        <w:t xml:space="preserve">, </w:t>
      </w:r>
      <w:r>
        <w:rPr>
          <w:rFonts w:ascii="Consolas" w:hAnsi="Consolas" w:cs="Courier New"/>
          <w:color w:val="006666"/>
          <w:sz w:val="18"/>
          <w:szCs w:val="18"/>
        </w:rPr>
        <w:t>45</w:t>
      </w:r>
      <w:r>
        <w:rPr>
          <w:rFonts w:ascii="Consolas" w:hAnsi="Consolas" w:cs="Courier New"/>
          <w:color w:val="000000"/>
          <w:sz w:val="18"/>
          <w:szCs w:val="18"/>
        </w:rPr>
        <w:t>], dtype = np.float64)# initial solution vector</w:t>
      </w:r>
    </w:p>
    <w:p w14:paraId="668ABA0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663. </w:t>
      </w:r>
      <w:r>
        <w:rPr>
          <w:rFonts w:ascii="Consolas" w:hAnsi="Consolas" w:cs="Courier New"/>
          <w:color w:val="000000"/>
          <w:sz w:val="18"/>
          <w:szCs w:val="18"/>
        </w:rPr>
        <w:t xml:space="preserve">    lower_bounds = [</w:t>
      </w:r>
      <w:r>
        <w:rPr>
          <w:rFonts w:ascii="Consolas" w:hAnsi="Consolas" w:cs="Courier New"/>
          <w:color w:val="006666"/>
          <w:sz w:val="18"/>
          <w:szCs w:val="18"/>
        </w:rPr>
        <w:t>0.0002</w:t>
      </w:r>
      <w:r>
        <w:rPr>
          <w:rFonts w:ascii="Consolas" w:hAnsi="Consolas" w:cs="Courier New"/>
          <w:color w:val="000000"/>
          <w:sz w:val="18"/>
          <w:szCs w:val="18"/>
        </w:rPr>
        <w:t xml:space="preserve">] + </w:t>
      </w:r>
      <w:r>
        <w:rPr>
          <w:rFonts w:ascii="Consolas" w:hAnsi="Consolas" w:cs="Courier New"/>
          <w:color w:val="006666"/>
          <w:sz w:val="18"/>
          <w:szCs w:val="18"/>
        </w:rPr>
        <w:t>3</w:t>
      </w:r>
      <w:r>
        <w:rPr>
          <w:rFonts w:ascii="Consolas" w:hAnsi="Consolas" w:cs="Courier New"/>
          <w:color w:val="000000"/>
          <w:sz w:val="18"/>
          <w:szCs w:val="18"/>
        </w:rPr>
        <w:t xml:space="preserve"> * [-</w:t>
      </w:r>
      <w:r>
        <w:rPr>
          <w:rFonts w:ascii="Consolas" w:hAnsi="Consolas" w:cs="Courier New"/>
          <w:color w:val="006666"/>
          <w:sz w:val="18"/>
          <w:szCs w:val="18"/>
        </w:rPr>
        <w:t>90</w:t>
      </w:r>
      <w:r>
        <w:rPr>
          <w:rFonts w:ascii="Consolas" w:hAnsi="Consolas" w:cs="Courier New"/>
          <w:color w:val="000000"/>
          <w:sz w:val="18"/>
          <w:szCs w:val="18"/>
        </w:rPr>
        <w:t xml:space="preserve">]                     </w:t>
      </w:r>
      <w:r>
        <w:rPr>
          <w:rFonts w:ascii="Consolas" w:hAnsi="Consolas" w:cs="Courier New"/>
          <w:color w:val="008000"/>
          <w:sz w:val="18"/>
          <w:szCs w:val="18"/>
        </w:rPr>
        <w:t># lower constraints of thickness and ply angles</w:t>
      </w:r>
    </w:p>
    <w:p w14:paraId="730E6D1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664. </w:t>
      </w:r>
      <w:r>
        <w:rPr>
          <w:rFonts w:ascii="Consolas" w:hAnsi="Consolas" w:cs="Courier New"/>
          <w:color w:val="000000"/>
          <w:sz w:val="18"/>
          <w:szCs w:val="18"/>
        </w:rPr>
        <w:t xml:space="preserve">    upper_bounds = [</w:t>
      </w:r>
      <w:r>
        <w:rPr>
          <w:rFonts w:ascii="Consolas" w:hAnsi="Consolas" w:cs="Courier New"/>
          <w:color w:val="006666"/>
          <w:sz w:val="18"/>
          <w:szCs w:val="18"/>
        </w:rPr>
        <w:t>0.0008</w:t>
      </w:r>
      <w:r>
        <w:rPr>
          <w:rFonts w:ascii="Consolas" w:hAnsi="Consolas" w:cs="Courier New"/>
          <w:color w:val="000000"/>
          <w:sz w:val="18"/>
          <w:szCs w:val="18"/>
        </w:rPr>
        <w:t xml:space="preserve">] + </w:t>
      </w:r>
      <w:r>
        <w:rPr>
          <w:rFonts w:ascii="Consolas" w:hAnsi="Consolas" w:cs="Courier New"/>
          <w:color w:val="006666"/>
          <w:sz w:val="18"/>
          <w:szCs w:val="18"/>
        </w:rPr>
        <w:t>3</w:t>
      </w:r>
      <w:r>
        <w:rPr>
          <w:rFonts w:ascii="Consolas" w:hAnsi="Consolas" w:cs="Courier New"/>
          <w:color w:val="000000"/>
          <w:sz w:val="18"/>
          <w:szCs w:val="18"/>
        </w:rPr>
        <w:t xml:space="preserve"> * [+</w:t>
      </w:r>
      <w:r>
        <w:rPr>
          <w:rFonts w:ascii="Consolas" w:hAnsi="Consolas" w:cs="Courier New"/>
          <w:color w:val="006666"/>
          <w:sz w:val="18"/>
          <w:szCs w:val="18"/>
        </w:rPr>
        <w:t>90</w:t>
      </w:r>
      <w:r>
        <w:rPr>
          <w:rFonts w:ascii="Consolas" w:hAnsi="Consolas" w:cs="Courier New"/>
          <w:color w:val="000000"/>
          <w:sz w:val="18"/>
          <w:szCs w:val="18"/>
        </w:rPr>
        <w:t xml:space="preserve">]                     </w:t>
      </w:r>
      <w:r>
        <w:rPr>
          <w:rFonts w:ascii="Consolas" w:hAnsi="Consolas" w:cs="Courier New"/>
          <w:color w:val="008000"/>
          <w:sz w:val="18"/>
          <w:szCs w:val="18"/>
        </w:rPr>
        <w:t># Upper constraints of thickness and ply angles</w:t>
      </w:r>
    </w:p>
    <w:p w14:paraId="0B7CC695"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665. </w:t>
      </w:r>
      <w:r>
        <w:rPr>
          <w:rFonts w:ascii="Consolas" w:hAnsi="Consolas" w:cs="Courier New"/>
          <w:color w:val="000000"/>
          <w:sz w:val="18"/>
          <w:szCs w:val="18"/>
        </w:rPr>
        <w:t xml:space="preserve">    bounds = </w:t>
      </w:r>
      <w:r>
        <w:rPr>
          <w:rFonts w:ascii="Consolas" w:hAnsi="Consolas" w:cs="Courier New"/>
          <w:color w:val="2B91AF"/>
          <w:sz w:val="18"/>
          <w:szCs w:val="18"/>
        </w:rPr>
        <w:t>Bounds</w:t>
      </w:r>
      <w:r>
        <w:rPr>
          <w:rFonts w:ascii="Consolas" w:hAnsi="Consolas" w:cs="Courier New"/>
          <w:color w:val="000000"/>
          <w:sz w:val="18"/>
          <w:szCs w:val="18"/>
        </w:rPr>
        <w:t xml:space="preserve">(lower_bounds, upper_bounds)             </w:t>
      </w:r>
      <w:r>
        <w:rPr>
          <w:rFonts w:ascii="Consolas" w:hAnsi="Consolas" w:cs="Courier New"/>
          <w:color w:val="008000"/>
          <w:sz w:val="18"/>
          <w:szCs w:val="18"/>
        </w:rPr>
        <w:t># type: ignore</w:t>
      </w:r>
    </w:p>
    <w:p w14:paraId="4CDAFBE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666. </w:t>
      </w:r>
      <w:r>
        <w:rPr>
          <w:rFonts w:ascii="Consolas" w:hAnsi="Consolas" w:cs="Courier New"/>
          <w:color w:val="000000"/>
          <w:sz w:val="18"/>
          <w:szCs w:val="18"/>
        </w:rPr>
        <w:t xml:space="preserve">    options = {</w:t>
      </w:r>
      <w:r>
        <w:rPr>
          <w:rFonts w:ascii="Consolas" w:hAnsi="Consolas" w:cs="Courier New"/>
          <w:color w:val="A31515"/>
          <w:sz w:val="18"/>
          <w:szCs w:val="18"/>
        </w:rPr>
        <w:t>'disp'</w:t>
      </w:r>
      <w:r>
        <w:rPr>
          <w:rFonts w:ascii="Consolas" w:hAnsi="Consolas" w:cs="Courier New"/>
          <w:color w:val="000000"/>
          <w:sz w:val="18"/>
          <w:szCs w:val="18"/>
        </w:rPr>
        <w:t xml:space="preserve"> : </w:t>
      </w:r>
      <w:r>
        <w:rPr>
          <w:rFonts w:ascii="Consolas" w:hAnsi="Consolas" w:cs="Courier New"/>
          <w:color w:val="0000FF"/>
          <w:sz w:val="18"/>
          <w:szCs w:val="18"/>
        </w:rPr>
        <w:t>True</w:t>
      </w:r>
      <w:r>
        <w:rPr>
          <w:rFonts w:ascii="Consolas" w:hAnsi="Consolas" w:cs="Courier New"/>
          <w:color w:val="000000"/>
          <w:sz w:val="18"/>
          <w:szCs w:val="18"/>
        </w:rPr>
        <w:t>,</w:t>
      </w:r>
    </w:p>
    <w:p w14:paraId="07FE821F"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667. </w:t>
      </w:r>
      <w:r>
        <w:rPr>
          <w:rFonts w:ascii="Consolas" w:hAnsi="Consolas" w:cs="Courier New"/>
          <w:color w:val="000000"/>
          <w:sz w:val="18"/>
          <w:szCs w:val="18"/>
        </w:rPr>
        <w:t xml:space="preserve">               </w:t>
      </w:r>
      <w:r>
        <w:rPr>
          <w:rFonts w:ascii="Consolas" w:hAnsi="Consolas" w:cs="Courier New"/>
          <w:color w:val="A31515"/>
          <w:sz w:val="18"/>
          <w:szCs w:val="18"/>
        </w:rPr>
        <w:t>'maxfev'</w:t>
      </w:r>
      <w:r>
        <w:rPr>
          <w:rFonts w:ascii="Consolas" w:hAnsi="Consolas" w:cs="Courier New"/>
          <w:color w:val="000000"/>
          <w:sz w:val="18"/>
          <w:szCs w:val="18"/>
        </w:rPr>
        <w:t xml:space="preserve"> : </w:t>
      </w:r>
      <w:r>
        <w:rPr>
          <w:rFonts w:ascii="Consolas" w:hAnsi="Consolas" w:cs="Courier New"/>
          <w:color w:val="006666"/>
          <w:sz w:val="18"/>
          <w:szCs w:val="18"/>
        </w:rPr>
        <w:t>1000</w:t>
      </w:r>
      <w:r>
        <w:rPr>
          <w:rFonts w:ascii="Consolas" w:hAnsi="Consolas" w:cs="Courier New"/>
          <w:color w:val="000000"/>
          <w:sz w:val="18"/>
          <w:szCs w:val="18"/>
        </w:rPr>
        <w:t>,</w:t>
      </w:r>
    </w:p>
    <w:p w14:paraId="49D2916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668. </w:t>
      </w:r>
      <w:r>
        <w:rPr>
          <w:rFonts w:ascii="Consolas" w:hAnsi="Consolas" w:cs="Courier New"/>
          <w:color w:val="000000"/>
          <w:sz w:val="18"/>
          <w:szCs w:val="18"/>
        </w:rPr>
        <w:t xml:space="preserve">               </w:t>
      </w:r>
      <w:r>
        <w:rPr>
          <w:rFonts w:ascii="Consolas" w:hAnsi="Consolas" w:cs="Courier New"/>
          <w:color w:val="A31515"/>
          <w:sz w:val="18"/>
          <w:szCs w:val="18"/>
        </w:rPr>
        <w:t>'return_all'</w:t>
      </w:r>
      <w:r>
        <w:rPr>
          <w:rFonts w:ascii="Consolas" w:hAnsi="Consolas" w:cs="Courier New"/>
          <w:color w:val="000000"/>
          <w:sz w:val="18"/>
          <w:szCs w:val="18"/>
        </w:rPr>
        <w:t xml:space="preserve"> : </w:t>
      </w:r>
      <w:r>
        <w:rPr>
          <w:rFonts w:ascii="Consolas" w:hAnsi="Consolas" w:cs="Courier New"/>
          <w:color w:val="0000FF"/>
          <w:sz w:val="18"/>
          <w:szCs w:val="18"/>
        </w:rPr>
        <w:t>True</w:t>
      </w:r>
      <w:r>
        <w:rPr>
          <w:rFonts w:ascii="Consolas" w:hAnsi="Consolas" w:cs="Courier New"/>
          <w:color w:val="000000"/>
          <w:sz w:val="18"/>
          <w:szCs w:val="18"/>
        </w:rPr>
        <w:t>}</w:t>
      </w:r>
    </w:p>
    <w:p w14:paraId="2E2070A9"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669. </w:t>
      </w:r>
      <w:r>
        <w:rPr>
          <w:rFonts w:ascii="Consolas" w:hAnsi="Consolas" w:cs="Courier New"/>
          <w:color w:val="000000"/>
          <w:sz w:val="18"/>
          <w:szCs w:val="18"/>
        </w:rPr>
        <w:t xml:space="preserve">    </w:t>
      </w:r>
      <w:r>
        <w:rPr>
          <w:rFonts w:ascii="Consolas" w:hAnsi="Consolas" w:cs="Courier New"/>
          <w:color w:val="2B91AF"/>
          <w:sz w:val="18"/>
          <w:szCs w:val="18"/>
        </w:rPr>
        <w:t>WrappedObj</w:t>
      </w:r>
      <w:r>
        <w:rPr>
          <w:rFonts w:ascii="Consolas" w:hAnsi="Consolas" w:cs="Courier New"/>
          <w:color w:val="000000"/>
          <w:sz w:val="18"/>
          <w:szCs w:val="18"/>
        </w:rPr>
        <w:t xml:space="preserve"> = </w:t>
      </w:r>
      <w:r>
        <w:rPr>
          <w:rFonts w:ascii="Consolas" w:hAnsi="Consolas" w:cs="Courier New"/>
          <w:color w:val="2B91AF"/>
          <w:sz w:val="18"/>
          <w:szCs w:val="18"/>
        </w:rPr>
        <w:t>ToleranceWrapper</w:t>
      </w:r>
      <w:r>
        <w:rPr>
          <w:rFonts w:ascii="Consolas" w:hAnsi="Consolas" w:cs="Courier New"/>
          <w:color w:val="000000"/>
          <w:sz w:val="18"/>
          <w:szCs w:val="18"/>
        </w:rPr>
        <w:t>(</w:t>
      </w:r>
      <w:r>
        <w:rPr>
          <w:rFonts w:ascii="Consolas" w:hAnsi="Consolas" w:cs="Courier New"/>
          <w:color w:val="2B91AF"/>
          <w:sz w:val="18"/>
          <w:szCs w:val="18"/>
        </w:rPr>
        <w:t>ObjectiveFunction</w:t>
      </w:r>
      <w:r>
        <w:rPr>
          <w:rFonts w:ascii="Consolas" w:hAnsi="Consolas" w:cs="Courier New"/>
          <w:color w:val="000000"/>
          <w:sz w:val="18"/>
          <w:szCs w:val="18"/>
        </w:rPr>
        <w:t xml:space="preserve">, </w:t>
      </w:r>
      <w:r>
        <w:rPr>
          <w:rFonts w:ascii="Consolas" w:hAnsi="Consolas" w:cs="Courier New"/>
          <w:color w:val="006666"/>
          <w:sz w:val="18"/>
          <w:szCs w:val="18"/>
        </w:rPr>
        <w:t>0.0001</w:t>
      </w:r>
      <w:r>
        <w:rPr>
          <w:rFonts w:ascii="Consolas" w:hAnsi="Consolas" w:cs="Courier New"/>
          <w:color w:val="000000"/>
          <w:sz w:val="18"/>
          <w:szCs w:val="18"/>
        </w:rPr>
        <w:t xml:space="preserve">, </w:t>
      </w:r>
      <w:r>
        <w:rPr>
          <w:rFonts w:ascii="Consolas" w:hAnsi="Consolas" w:cs="Courier New"/>
          <w:color w:val="006666"/>
          <w:sz w:val="18"/>
          <w:szCs w:val="18"/>
        </w:rPr>
        <w:t>1</w:t>
      </w:r>
      <w:r>
        <w:rPr>
          <w:rFonts w:ascii="Consolas" w:hAnsi="Consolas" w:cs="Courier New"/>
          <w:color w:val="000000"/>
          <w:sz w:val="18"/>
          <w:szCs w:val="18"/>
        </w:rPr>
        <w:t xml:space="preserve">, </w:t>
      </w:r>
      <w:r>
        <w:rPr>
          <w:rFonts w:ascii="Consolas" w:hAnsi="Consolas" w:cs="Courier New"/>
          <w:color w:val="006666"/>
          <w:sz w:val="18"/>
          <w:szCs w:val="18"/>
        </w:rPr>
        <w:t>90</w:t>
      </w:r>
      <w:r>
        <w:rPr>
          <w:rFonts w:ascii="Consolas" w:hAnsi="Consolas" w:cs="Courier New"/>
          <w:color w:val="000000"/>
          <w:sz w:val="18"/>
          <w:szCs w:val="18"/>
        </w:rPr>
        <w:t>, inputFile, solverpath)</w:t>
      </w:r>
    </w:p>
    <w:p w14:paraId="2D8EDA3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670. </w:t>
      </w:r>
      <w:r>
        <w:rPr>
          <w:rFonts w:ascii="Consolas" w:hAnsi="Consolas" w:cs="Courier New"/>
          <w:color w:val="000000"/>
          <w:sz w:val="18"/>
          <w:szCs w:val="18"/>
        </w:rPr>
        <w:t xml:space="preserve">    </w:t>
      </w:r>
      <w:r>
        <w:rPr>
          <w:rFonts w:ascii="Consolas" w:hAnsi="Consolas" w:cs="Courier New"/>
          <w:color w:val="2B91AF"/>
          <w:sz w:val="18"/>
          <w:szCs w:val="18"/>
        </w:rPr>
        <w:t>Min</w:t>
      </w:r>
      <w:r>
        <w:rPr>
          <w:rFonts w:ascii="Consolas" w:hAnsi="Consolas" w:cs="Courier New"/>
          <w:color w:val="000000"/>
          <w:sz w:val="18"/>
          <w:szCs w:val="18"/>
        </w:rPr>
        <w:t xml:space="preserve"> = minimize(</w:t>
      </w:r>
      <w:r>
        <w:rPr>
          <w:rFonts w:ascii="Consolas" w:hAnsi="Consolas" w:cs="Courier New"/>
          <w:color w:val="2B91AF"/>
          <w:sz w:val="18"/>
          <w:szCs w:val="18"/>
        </w:rPr>
        <w:t>WrappedObj</w:t>
      </w:r>
      <w:r>
        <w:rPr>
          <w:rFonts w:ascii="Consolas" w:hAnsi="Consolas" w:cs="Courier New"/>
          <w:color w:val="000000"/>
          <w:sz w:val="18"/>
          <w:szCs w:val="18"/>
        </w:rPr>
        <w:t xml:space="preserve">, x0 = x0,method = </w:t>
      </w:r>
      <w:r>
        <w:rPr>
          <w:rFonts w:ascii="Consolas" w:hAnsi="Consolas" w:cs="Courier New"/>
          <w:color w:val="A31515"/>
          <w:sz w:val="18"/>
          <w:szCs w:val="18"/>
        </w:rPr>
        <w:t>'powell'</w:t>
      </w:r>
      <w:r>
        <w:rPr>
          <w:rFonts w:ascii="Consolas" w:hAnsi="Consolas" w:cs="Courier New"/>
          <w:color w:val="000000"/>
          <w:sz w:val="18"/>
          <w:szCs w:val="18"/>
        </w:rPr>
        <w:t>, bounds = bounds, options = options)</w:t>
      </w:r>
    </w:p>
    <w:p w14:paraId="5C571DA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lastRenderedPageBreak/>
        <w:t xml:space="preserve">671. </w:t>
      </w:r>
      <w:r>
        <w:rPr>
          <w:rFonts w:ascii="Consolas" w:hAnsi="Consolas" w:cs="Courier New"/>
          <w:color w:val="000000"/>
          <w:sz w:val="18"/>
          <w:szCs w:val="18"/>
        </w:rPr>
        <w:t xml:space="preserve">    </w:t>
      </w:r>
      <w:r>
        <w:rPr>
          <w:rFonts w:ascii="Consolas" w:hAnsi="Consolas" w:cs="Courier New"/>
          <w:color w:val="2B91AF"/>
          <w:sz w:val="18"/>
          <w:szCs w:val="18"/>
        </w:rPr>
        <w:t>DeleteUnessesaryFiles</w:t>
      </w:r>
      <w:r>
        <w:rPr>
          <w:rFonts w:ascii="Consolas" w:hAnsi="Consolas" w:cs="Courier New"/>
          <w:color w:val="000000"/>
          <w:sz w:val="18"/>
          <w:szCs w:val="18"/>
        </w:rPr>
        <w:t xml:space="preserve">(os.path.dirname(inputFile), </w:t>
      </w:r>
      <w:r>
        <w:rPr>
          <w:rFonts w:ascii="Consolas" w:hAnsi="Consolas" w:cs="Courier New"/>
          <w:color w:val="2B91AF"/>
          <w:sz w:val="18"/>
          <w:szCs w:val="18"/>
        </w:rPr>
        <w:t>FileExtensions</w:t>
      </w:r>
      <w:r>
        <w:rPr>
          <w:rFonts w:ascii="Consolas" w:hAnsi="Consolas" w:cs="Courier New"/>
          <w:color w:val="000000"/>
          <w:sz w:val="18"/>
          <w:szCs w:val="18"/>
        </w:rPr>
        <w:t xml:space="preserve"> = (</w:t>
      </w:r>
      <w:r>
        <w:rPr>
          <w:rFonts w:ascii="Consolas" w:hAnsi="Consolas" w:cs="Courier New"/>
          <w:color w:val="A31515"/>
          <w:sz w:val="18"/>
          <w:szCs w:val="18"/>
        </w:rPr>
        <w:t>'.out'</w:t>
      </w:r>
      <w:r>
        <w:rPr>
          <w:rFonts w:ascii="Consolas" w:hAnsi="Consolas" w:cs="Courier New"/>
          <w:color w:val="000000"/>
          <w:sz w:val="18"/>
          <w:szCs w:val="18"/>
        </w:rPr>
        <w:t xml:space="preserve">, </w:t>
      </w:r>
      <w:r>
        <w:rPr>
          <w:rFonts w:ascii="Consolas" w:hAnsi="Consolas" w:cs="Courier New"/>
          <w:color w:val="A31515"/>
          <w:sz w:val="18"/>
          <w:szCs w:val="18"/>
        </w:rPr>
        <w:t>'.stat'</w:t>
      </w:r>
      <w:r>
        <w:rPr>
          <w:rFonts w:ascii="Consolas" w:hAnsi="Consolas" w:cs="Courier New"/>
          <w:color w:val="000000"/>
          <w:sz w:val="18"/>
          <w:szCs w:val="18"/>
        </w:rPr>
        <w:t xml:space="preserve">, </w:t>
      </w:r>
      <w:r>
        <w:rPr>
          <w:rFonts w:ascii="Consolas" w:hAnsi="Consolas" w:cs="Courier New"/>
          <w:color w:val="A31515"/>
          <w:sz w:val="18"/>
          <w:szCs w:val="18"/>
        </w:rPr>
        <w:t>'.mvw'</w:t>
      </w:r>
      <w:r>
        <w:rPr>
          <w:rFonts w:ascii="Consolas" w:hAnsi="Consolas" w:cs="Courier New"/>
          <w:color w:val="000000"/>
          <w:sz w:val="18"/>
          <w:szCs w:val="18"/>
        </w:rPr>
        <w:t>))</w:t>
      </w:r>
    </w:p>
    <w:p w14:paraId="1519015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672. </w:t>
      </w:r>
      <w:r>
        <w:rPr>
          <w:rFonts w:ascii="Consolas" w:hAnsi="Consolas" w:cs="Courier New"/>
          <w:color w:val="000000"/>
          <w:sz w:val="18"/>
          <w:szCs w:val="18"/>
        </w:rPr>
        <w:t xml:space="preserve">    </w:t>
      </w:r>
      <w:r>
        <w:rPr>
          <w:rFonts w:ascii="Consolas" w:hAnsi="Consolas" w:cs="Courier New"/>
          <w:color w:val="2B91AF"/>
          <w:sz w:val="18"/>
          <w:szCs w:val="18"/>
        </w:rPr>
        <w:t>DeleteUnessesaryFiles</w:t>
      </w:r>
      <w:r>
        <w:rPr>
          <w:rFonts w:ascii="Consolas" w:hAnsi="Consolas" w:cs="Courier New"/>
          <w:color w:val="000000"/>
          <w:sz w:val="18"/>
          <w:szCs w:val="18"/>
        </w:rPr>
        <w:t xml:space="preserve">(os.getcwd(), </w:t>
      </w:r>
      <w:r>
        <w:rPr>
          <w:rFonts w:ascii="Consolas" w:hAnsi="Consolas" w:cs="Courier New"/>
          <w:color w:val="2B91AF"/>
          <w:sz w:val="18"/>
          <w:szCs w:val="18"/>
        </w:rPr>
        <w:t>FileExtensions</w:t>
      </w:r>
      <w:r>
        <w:rPr>
          <w:rFonts w:ascii="Consolas" w:hAnsi="Consolas" w:cs="Courier New"/>
          <w:color w:val="000000"/>
          <w:sz w:val="18"/>
          <w:szCs w:val="18"/>
        </w:rPr>
        <w:t xml:space="preserve"> = (</w:t>
      </w:r>
      <w:r>
        <w:rPr>
          <w:rFonts w:ascii="Consolas" w:hAnsi="Consolas" w:cs="Courier New"/>
          <w:color w:val="A31515"/>
          <w:sz w:val="18"/>
          <w:szCs w:val="18"/>
        </w:rPr>
        <w:t>'.bat'</w:t>
      </w:r>
      <w:r>
        <w:rPr>
          <w:rFonts w:ascii="Consolas" w:hAnsi="Consolas" w:cs="Courier New"/>
          <w:color w:val="000000"/>
          <w:sz w:val="18"/>
          <w:szCs w:val="18"/>
        </w:rPr>
        <w:t>, ))</w:t>
      </w:r>
    </w:p>
    <w:p w14:paraId="7B55E5A8"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673. </w:t>
      </w:r>
      <w:r>
        <w:rPr>
          <w:rFonts w:ascii="Consolas" w:hAnsi="Consolas" w:cs="Courier New"/>
          <w:color w:val="000000"/>
          <w:sz w:val="18"/>
          <w:szCs w:val="18"/>
        </w:rPr>
        <w:t> </w:t>
      </w:r>
    </w:p>
    <w:p w14:paraId="295869E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674. </w:t>
      </w:r>
      <w:r>
        <w:rPr>
          <w:rFonts w:ascii="Consolas" w:hAnsi="Consolas" w:cs="Courier New"/>
          <w:color w:val="000000"/>
          <w:sz w:val="18"/>
          <w:szCs w:val="18"/>
        </w:rPr>
        <w:t> </w:t>
      </w:r>
    </w:p>
    <w:p w14:paraId="3FE4615E"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675. </w:t>
      </w:r>
      <w:r>
        <w:rPr>
          <w:rFonts w:ascii="Consolas" w:hAnsi="Consolas" w:cs="Courier New"/>
          <w:color w:val="000000"/>
          <w:sz w:val="18"/>
          <w:szCs w:val="18"/>
        </w:rPr>
        <w:t xml:space="preserve">    </w:t>
      </w:r>
      <w:r>
        <w:rPr>
          <w:rFonts w:ascii="Consolas" w:hAnsi="Consolas" w:cs="Courier New"/>
          <w:color w:val="2B91AF"/>
          <w:sz w:val="18"/>
          <w:szCs w:val="18"/>
        </w:rPr>
        <w:t>WrappedObj</w:t>
      </w:r>
      <w:r>
        <w:rPr>
          <w:rFonts w:ascii="Consolas" w:hAnsi="Consolas" w:cs="Courier New"/>
          <w:color w:val="000000"/>
          <w:sz w:val="18"/>
          <w:szCs w:val="18"/>
        </w:rPr>
        <w:t>.savecahce(</w:t>
      </w:r>
      <w:r>
        <w:rPr>
          <w:rFonts w:ascii="Consolas" w:hAnsi="Consolas" w:cs="Courier New"/>
          <w:color w:val="A31515"/>
          <w:sz w:val="18"/>
          <w:szCs w:val="18"/>
        </w:rPr>
        <w:t>'FunctionEvaluations.xlsx'</w:t>
      </w:r>
      <w:r>
        <w:rPr>
          <w:rFonts w:ascii="Consolas" w:hAnsi="Consolas" w:cs="Courier New"/>
          <w:color w:val="000000"/>
          <w:sz w:val="18"/>
          <w:szCs w:val="18"/>
        </w:rPr>
        <w:t>)</w:t>
      </w:r>
    </w:p>
    <w:p w14:paraId="37783CC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676. </w:t>
      </w:r>
      <w:r>
        <w:rPr>
          <w:rFonts w:ascii="Consolas" w:hAnsi="Consolas" w:cs="Courier New"/>
          <w:color w:val="000000"/>
          <w:sz w:val="18"/>
          <w:szCs w:val="18"/>
        </w:rPr>
        <w:t xml:space="preserve">    </w:t>
      </w:r>
      <w:r>
        <w:rPr>
          <w:rFonts w:ascii="Consolas" w:hAnsi="Consolas" w:cs="Courier New"/>
          <w:color w:val="2B91AF"/>
          <w:sz w:val="18"/>
          <w:szCs w:val="18"/>
        </w:rPr>
        <w:t>WrappedObj</w:t>
      </w:r>
      <w:r>
        <w:rPr>
          <w:rFonts w:ascii="Consolas" w:hAnsi="Consolas" w:cs="Courier New"/>
          <w:color w:val="000000"/>
          <w:sz w:val="18"/>
          <w:szCs w:val="18"/>
        </w:rPr>
        <w:t>.savehistory(</w:t>
      </w:r>
      <w:r>
        <w:rPr>
          <w:rFonts w:ascii="Consolas" w:hAnsi="Consolas" w:cs="Courier New"/>
          <w:color w:val="A31515"/>
          <w:sz w:val="18"/>
          <w:szCs w:val="18"/>
        </w:rPr>
        <w:t>'OptimizationHistory.xlsx'</w:t>
      </w:r>
      <w:r>
        <w:rPr>
          <w:rFonts w:ascii="Consolas" w:hAnsi="Consolas" w:cs="Courier New"/>
          <w:color w:val="000000"/>
          <w:sz w:val="18"/>
          <w:szCs w:val="18"/>
        </w:rPr>
        <w:t>)</w:t>
      </w:r>
    </w:p>
    <w:p w14:paraId="1AC13C4C"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677. </w:t>
      </w:r>
      <w:r>
        <w:rPr>
          <w:rFonts w:ascii="Consolas" w:hAnsi="Consolas" w:cs="Courier New"/>
          <w:color w:val="000000"/>
          <w:sz w:val="18"/>
          <w:szCs w:val="18"/>
        </w:rPr>
        <w:t xml:space="preserve">    </w:t>
      </w:r>
      <w:r>
        <w:rPr>
          <w:rFonts w:ascii="Consolas" w:hAnsi="Consolas" w:cs="Courier New"/>
          <w:color w:val="0000FF"/>
          <w:sz w:val="18"/>
          <w:szCs w:val="18"/>
        </w:rPr>
        <w:t>with</w:t>
      </w:r>
      <w:r>
        <w:rPr>
          <w:rFonts w:ascii="Consolas" w:hAnsi="Consolas" w:cs="Courier New"/>
          <w:color w:val="000000"/>
          <w:sz w:val="18"/>
          <w:szCs w:val="18"/>
        </w:rPr>
        <w:t xml:space="preserve"> open(</w:t>
      </w:r>
      <w:r>
        <w:rPr>
          <w:rFonts w:ascii="Consolas" w:hAnsi="Consolas" w:cs="Courier New"/>
          <w:color w:val="A31515"/>
          <w:sz w:val="18"/>
          <w:szCs w:val="18"/>
        </w:rPr>
        <w:t>'minimization.pkl'</w:t>
      </w:r>
      <w:r>
        <w:rPr>
          <w:rFonts w:ascii="Consolas" w:hAnsi="Consolas" w:cs="Courier New"/>
          <w:color w:val="000000"/>
          <w:sz w:val="18"/>
          <w:szCs w:val="18"/>
        </w:rPr>
        <w:t xml:space="preserve">, </w:t>
      </w:r>
      <w:r>
        <w:rPr>
          <w:rFonts w:ascii="Consolas" w:hAnsi="Consolas" w:cs="Courier New"/>
          <w:color w:val="A31515"/>
          <w:sz w:val="18"/>
          <w:szCs w:val="18"/>
        </w:rPr>
        <w:t>'wb'</w:t>
      </w:r>
      <w:r>
        <w:rPr>
          <w:rFonts w:ascii="Consolas" w:hAnsi="Consolas" w:cs="Courier New"/>
          <w:color w:val="000000"/>
          <w:sz w:val="18"/>
          <w:szCs w:val="18"/>
        </w:rPr>
        <w:t xml:space="preserve">) </w:t>
      </w:r>
      <w:r>
        <w:rPr>
          <w:rFonts w:ascii="Consolas" w:hAnsi="Consolas" w:cs="Courier New"/>
          <w:color w:val="0000FF"/>
          <w:sz w:val="18"/>
          <w:szCs w:val="18"/>
        </w:rPr>
        <w:t>as</w:t>
      </w:r>
      <w:r>
        <w:rPr>
          <w:rFonts w:ascii="Consolas" w:hAnsi="Consolas" w:cs="Courier New"/>
          <w:color w:val="000000"/>
          <w:sz w:val="18"/>
          <w:szCs w:val="18"/>
        </w:rPr>
        <w:t xml:space="preserve"> f:</w:t>
      </w:r>
    </w:p>
    <w:p w14:paraId="0232EF74"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678. </w:t>
      </w:r>
      <w:r>
        <w:rPr>
          <w:rFonts w:ascii="Consolas" w:hAnsi="Consolas" w:cs="Courier New"/>
          <w:color w:val="000000"/>
          <w:sz w:val="18"/>
          <w:szCs w:val="18"/>
        </w:rPr>
        <w:t xml:space="preserve">        pickle.</w:t>
      </w:r>
      <w:r>
        <w:rPr>
          <w:rFonts w:ascii="Consolas" w:hAnsi="Consolas" w:cs="Courier New"/>
          <w:color w:val="0000FF"/>
          <w:sz w:val="18"/>
          <w:szCs w:val="18"/>
        </w:rPr>
        <w:t>dump</w:t>
      </w:r>
      <w:r>
        <w:rPr>
          <w:rFonts w:ascii="Consolas" w:hAnsi="Consolas" w:cs="Courier New"/>
          <w:color w:val="000000"/>
          <w:sz w:val="18"/>
          <w:szCs w:val="18"/>
        </w:rPr>
        <w:t>(</w:t>
      </w:r>
      <w:r>
        <w:rPr>
          <w:rFonts w:ascii="Consolas" w:hAnsi="Consolas" w:cs="Courier New"/>
          <w:color w:val="2B91AF"/>
          <w:sz w:val="18"/>
          <w:szCs w:val="18"/>
        </w:rPr>
        <w:t>Min</w:t>
      </w:r>
      <w:r>
        <w:rPr>
          <w:rFonts w:ascii="Consolas" w:hAnsi="Consolas" w:cs="Courier New"/>
          <w:color w:val="000000"/>
          <w:sz w:val="18"/>
          <w:szCs w:val="18"/>
        </w:rPr>
        <w:t>, f)</w:t>
      </w:r>
    </w:p>
    <w:p w14:paraId="7718DF52"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679. </w:t>
      </w:r>
      <w:r>
        <w:rPr>
          <w:rFonts w:ascii="Consolas" w:hAnsi="Consolas" w:cs="Courier New"/>
          <w:color w:val="000000"/>
          <w:sz w:val="18"/>
          <w:szCs w:val="18"/>
        </w:rPr>
        <w:t xml:space="preserve">    </w:t>
      </w:r>
    </w:p>
    <w:p w14:paraId="103C571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680. </w:t>
      </w:r>
      <w:r>
        <w:rPr>
          <w:rFonts w:ascii="Consolas" w:hAnsi="Consolas" w:cs="Courier New"/>
          <w:color w:val="000000"/>
          <w:sz w:val="18"/>
          <w:szCs w:val="18"/>
        </w:rPr>
        <w:t xml:space="preserve">    </w:t>
      </w:r>
      <w:r>
        <w:rPr>
          <w:rFonts w:ascii="Consolas" w:hAnsi="Consolas" w:cs="Courier New"/>
          <w:color w:val="0000FF"/>
          <w:sz w:val="18"/>
          <w:szCs w:val="18"/>
        </w:rPr>
        <w:t>with</w:t>
      </w:r>
      <w:r>
        <w:rPr>
          <w:rFonts w:ascii="Consolas" w:hAnsi="Consolas" w:cs="Courier New"/>
          <w:color w:val="000000"/>
          <w:sz w:val="18"/>
          <w:szCs w:val="18"/>
        </w:rPr>
        <w:t xml:space="preserve"> open(</w:t>
      </w:r>
      <w:r>
        <w:rPr>
          <w:rFonts w:ascii="Consolas" w:hAnsi="Consolas" w:cs="Courier New"/>
          <w:color w:val="A31515"/>
          <w:sz w:val="18"/>
          <w:szCs w:val="18"/>
        </w:rPr>
        <w:t>'Optimization Summary.txt'</w:t>
      </w:r>
      <w:r>
        <w:rPr>
          <w:rFonts w:ascii="Consolas" w:hAnsi="Consolas" w:cs="Courier New"/>
          <w:color w:val="000000"/>
          <w:sz w:val="18"/>
          <w:szCs w:val="18"/>
        </w:rPr>
        <w:t xml:space="preserve">, </w:t>
      </w:r>
      <w:r>
        <w:rPr>
          <w:rFonts w:ascii="Consolas" w:hAnsi="Consolas" w:cs="Courier New"/>
          <w:color w:val="A31515"/>
          <w:sz w:val="18"/>
          <w:szCs w:val="18"/>
        </w:rPr>
        <w:t>'w'</w:t>
      </w:r>
      <w:r>
        <w:rPr>
          <w:rFonts w:ascii="Consolas" w:hAnsi="Consolas" w:cs="Courier New"/>
          <w:color w:val="000000"/>
          <w:sz w:val="18"/>
          <w:szCs w:val="18"/>
        </w:rPr>
        <w:t xml:space="preserve">) </w:t>
      </w:r>
      <w:r>
        <w:rPr>
          <w:rFonts w:ascii="Consolas" w:hAnsi="Consolas" w:cs="Courier New"/>
          <w:color w:val="0000FF"/>
          <w:sz w:val="18"/>
          <w:szCs w:val="18"/>
        </w:rPr>
        <w:t>as</w:t>
      </w:r>
      <w:r>
        <w:rPr>
          <w:rFonts w:ascii="Consolas" w:hAnsi="Consolas" w:cs="Courier New"/>
          <w:color w:val="000000"/>
          <w:sz w:val="18"/>
          <w:szCs w:val="18"/>
        </w:rPr>
        <w:t xml:space="preserve"> f:</w:t>
      </w:r>
    </w:p>
    <w:p w14:paraId="75E6A39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681. </w:t>
      </w:r>
      <w:r>
        <w:rPr>
          <w:rFonts w:ascii="Consolas" w:hAnsi="Consolas" w:cs="Courier New"/>
          <w:color w:val="000000"/>
          <w:sz w:val="18"/>
          <w:szCs w:val="18"/>
        </w:rPr>
        <w:t xml:space="preserve">        </w:t>
      </w:r>
      <w:r>
        <w:rPr>
          <w:rFonts w:ascii="Consolas" w:hAnsi="Consolas" w:cs="Courier New"/>
          <w:color w:val="0000FF"/>
          <w:sz w:val="18"/>
          <w:szCs w:val="18"/>
        </w:rPr>
        <w:t>print</w:t>
      </w:r>
      <w:r>
        <w:rPr>
          <w:rFonts w:ascii="Consolas" w:hAnsi="Consolas" w:cs="Courier New"/>
          <w:color w:val="000000"/>
          <w:sz w:val="18"/>
          <w:szCs w:val="18"/>
        </w:rPr>
        <w:t>(</w:t>
      </w:r>
      <w:r>
        <w:rPr>
          <w:rFonts w:ascii="Consolas" w:hAnsi="Consolas" w:cs="Courier New"/>
          <w:color w:val="A31515"/>
          <w:sz w:val="18"/>
          <w:szCs w:val="18"/>
        </w:rPr>
        <w:t>'\n\n=========== OPTIMIZATION SUMMARY ==========='</w:t>
      </w:r>
      <w:r>
        <w:rPr>
          <w:rFonts w:ascii="Consolas" w:hAnsi="Consolas" w:cs="Courier New"/>
          <w:color w:val="000000"/>
          <w:sz w:val="18"/>
          <w:szCs w:val="18"/>
        </w:rPr>
        <w:t>, file = f)</w:t>
      </w:r>
    </w:p>
    <w:p w14:paraId="2C1DB5B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682. </w:t>
      </w:r>
      <w:r>
        <w:rPr>
          <w:rFonts w:ascii="Consolas" w:hAnsi="Consolas" w:cs="Courier New"/>
          <w:color w:val="000000"/>
          <w:sz w:val="18"/>
          <w:szCs w:val="18"/>
        </w:rPr>
        <w:t xml:space="preserve">        </w:t>
      </w:r>
      <w:r>
        <w:rPr>
          <w:rFonts w:ascii="Consolas" w:hAnsi="Consolas" w:cs="Courier New"/>
          <w:color w:val="0000FF"/>
          <w:sz w:val="18"/>
          <w:szCs w:val="18"/>
        </w:rPr>
        <w:t>print</w:t>
      </w:r>
      <w:r>
        <w:rPr>
          <w:rFonts w:ascii="Consolas" w:hAnsi="Consolas" w:cs="Courier New"/>
          <w:color w:val="000000"/>
          <w:sz w:val="18"/>
          <w:szCs w:val="18"/>
        </w:rPr>
        <w:t>(</w:t>
      </w:r>
      <w:r>
        <w:rPr>
          <w:rFonts w:ascii="Consolas" w:hAnsi="Consolas" w:cs="Courier New"/>
          <w:color w:val="2B91AF"/>
          <w:sz w:val="18"/>
          <w:szCs w:val="18"/>
        </w:rPr>
        <w:t>Min</w:t>
      </w:r>
      <w:r>
        <w:rPr>
          <w:rFonts w:ascii="Consolas" w:hAnsi="Consolas" w:cs="Courier New"/>
          <w:color w:val="000000"/>
          <w:sz w:val="18"/>
          <w:szCs w:val="18"/>
        </w:rPr>
        <w:t>, file = f)</w:t>
      </w:r>
    </w:p>
    <w:p w14:paraId="0AD0DE43"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683. </w:t>
      </w:r>
      <w:r>
        <w:rPr>
          <w:rFonts w:ascii="Consolas" w:hAnsi="Consolas" w:cs="Courier New"/>
          <w:color w:val="000000"/>
          <w:sz w:val="18"/>
          <w:szCs w:val="18"/>
        </w:rPr>
        <w:t xml:space="preserve">        </w:t>
      </w:r>
      <w:r>
        <w:rPr>
          <w:rFonts w:ascii="Consolas" w:hAnsi="Consolas" w:cs="Courier New"/>
          <w:color w:val="0000FF"/>
          <w:sz w:val="18"/>
          <w:szCs w:val="18"/>
        </w:rPr>
        <w:t>print</w:t>
      </w:r>
      <w:r>
        <w:rPr>
          <w:rFonts w:ascii="Consolas" w:hAnsi="Consolas" w:cs="Courier New"/>
          <w:color w:val="000000"/>
          <w:sz w:val="18"/>
          <w:szCs w:val="18"/>
        </w:rPr>
        <w:t>(</w:t>
      </w:r>
      <w:r>
        <w:rPr>
          <w:rFonts w:ascii="Consolas" w:hAnsi="Consolas" w:cs="Courier New"/>
          <w:color w:val="2B91AF"/>
          <w:sz w:val="18"/>
          <w:szCs w:val="18"/>
        </w:rPr>
        <w:t>FlutterSummary</w:t>
      </w:r>
      <w:r>
        <w:rPr>
          <w:rFonts w:ascii="Consolas" w:hAnsi="Consolas" w:cs="Courier New"/>
          <w:color w:val="000000"/>
          <w:sz w:val="18"/>
          <w:szCs w:val="18"/>
        </w:rPr>
        <w:t>(inputFile.replace(</w:t>
      </w:r>
      <w:r>
        <w:rPr>
          <w:rFonts w:ascii="Consolas" w:hAnsi="Consolas" w:cs="Courier New"/>
          <w:color w:val="A31515"/>
          <w:sz w:val="18"/>
          <w:szCs w:val="18"/>
        </w:rPr>
        <w:t>'.fem'</w:t>
      </w:r>
      <w:r>
        <w:rPr>
          <w:rFonts w:ascii="Consolas" w:hAnsi="Consolas" w:cs="Courier New"/>
          <w:color w:val="000000"/>
          <w:sz w:val="18"/>
          <w:szCs w:val="18"/>
        </w:rPr>
        <w:t xml:space="preserve">, </w:t>
      </w:r>
      <w:r>
        <w:rPr>
          <w:rFonts w:ascii="Consolas" w:hAnsi="Consolas" w:cs="Courier New"/>
          <w:color w:val="A31515"/>
          <w:sz w:val="18"/>
          <w:szCs w:val="18"/>
        </w:rPr>
        <w:t>'.flt'</w:t>
      </w:r>
      <w:r>
        <w:rPr>
          <w:rFonts w:ascii="Consolas" w:hAnsi="Consolas" w:cs="Courier New"/>
          <w:color w:val="000000"/>
          <w:sz w:val="18"/>
          <w:szCs w:val="18"/>
        </w:rPr>
        <w:t>)).</w:t>
      </w:r>
      <w:r>
        <w:rPr>
          <w:rFonts w:ascii="Consolas" w:hAnsi="Consolas" w:cs="Courier New"/>
          <w:color w:val="2B91AF"/>
          <w:sz w:val="18"/>
          <w:szCs w:val="18"/>
        </w:rPr>
        <w:t>FlutterInfo</w:t>
      </w:r>
      <w:r>
        <w:rPr>
          <w:rFonts w:ascii="Consolas" w:hAnsi="Consolas" w:cs="Courier New"/>
          <w:color w:val="000000"/>
          <w:sz w:val="18"/>
          <w:szCs w:val="18"/>
        </w:rPr>
        <w:t>(), file = f)</w:t>
      </w:r>
    </w:p>
    <w:p w14:paraId="09EB6D5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684. </w:t>
      </w:r>
      <w:r>
        <w:rPr>
          <w:rFonts w:ascii="Consolas" w:hAnsi="Consolas" w:cs="Courier New"/>
          <w:color w:val="000000"/>
          <w:sz w:val="18"/>
          <w:szCs w:val="18"/>
        </w:rPr>
        <w:t> </w:t>
      </w:r>
    </w:p>
    <w:p w14:paraId="27CE2A2D"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685. </w:t>
      </w:r>
      <w:r>
        <w:rPr>
          <w:rFonts w:ascii="Consolas" w:hAnsi="Consolas" w:cs="Courier New"/>
          <w:color w:val="000000"/>
          <w:sz w:val="18"/>
          <w:szCs w:val="18"/>
        </w:rPr>
        <w:t> </w:t>
      </w:r>
    </w:p>
    <w:p w14:paraId="2B34C116"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686. </w:t>
      </w:r>
      <w:r>
        <w:rPr>
          <w:rFonts w:ascii="Consolas" w:hAnsi="Consolas" w:cs="Courier New"/>
          <w:color w:val="0000FF"/>
          <w:sz w:val="18"/>
          <w:szCs w:val="18"/>
        </w:rPr>
        <w:t>if</w:t>
      </w:r>
      <w:r>
        <w:rPr>
          <w:rFonts w:ascii="Consolas" w:hAnsi="Consolas" w:cs="Courier New"/>
          <w:color w:val="000000"/>
          <w:sz w:val="18"/>
          <w:szCs w:val="18"/>
        </w:rPr>
        <w:t xml:space="preserve"> __name__ == </w:t>
      </w:r>
      <w:r>
        <w:rPr>
          <w:rFonts w:ascii="Consolas" w:hAnsi="Consolas" w:cs="Courier New"/>
          <w:color w:val="A31515"/>
          <w:sz w:val="18"/>
          <w:szCs w:val="18"/>
        </w:rPr>
        <w:t>'__main__'</w:t>
      </w:r>
      <w:r>
        <w:rPr>
          <w:rFonts w:ascii="Consolas" w:hAnsi="Consolas" w:cs="Courier New"/>
          <w:color w:val="000000"/>
          <w:sz w:val="18"/>
          <w:szCs w:val="18"/>
        </w:rPr>
        <w:t>:</w:t>
      </w:r>
    </w:p>
    <w:p w14:paraId="21E04070"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687. </w:t>
      </w:r>
      <w:r>
        <w:rPr>
          <w:rFonts w:ascii="Consolas" w:hAnsi="Consolas" w:cs="Courier New"/>
          <w:color w:val="000000"/>
          <w:sz w:val="18"/>
          <w:szCs w:val="18"/>
        </w:rPr>
        <w:t xml:space="preserve">    main() </w:t>
      </w:r>
    </w:p>
    <w:p w14:paraId="3314BB31" w14:textId="77777777" w:rsidR="00175CBF"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688. </w:t>
      </w:r>
      <w:r>
        <w:rPr>
          <w:rFonts w:ascii="Consolas" w:hAnsi="Consolas" w:cs="Courier New"/>
          <w:color w:val="000000"/>
          <w:sz w:val="18"/>
          <w:szCs w:val="18"/>
        </w:rPr>
        <w:t> </w:t>
      </w:r>
    </w:p>
    <w:p w14:paraId="3B86A31C" w14:textId="45DBF0D0" w:rsidR="00CC00BF" w:rsidRPr="00EE2679" w:rsidRDefault="00175CBF" w:rsidP="0038494B">
      <w:pPr>
        <w:pStyle w:val="NormalWeb"/>
        <w:pBdr>
          <w:top w:val="single" w:sz="6" w:space="2" w:color="888888"/>
          <w:left w:val="single" w:sz="6" w:space="0" w:color="888888"/>
          <w:bottom w:val="single" w:sz="6" w:space="2" w:color="888888"/>
          <w:right w:val="single" w:sz="6" w:space="2" w:color="888888"/>
        </w:pBdr>
        <w:shd w:val="clear" w:color="auto" w:fill="EAEA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0882268"/>
        <w:rPr>
          <w:rFonts w:ascii="Consolas" w:hAnsi="Consolas" w:cs="Courier New"/>
          <w:sz w:val="18"/>
          <w:szCs w:val="18"/>
        </w:rPr>
      </w:pPr>
      <w:r>
        <w:rPr>
          <w:rFonts w:ascii="Consolas" w:hAnsi="Consolas" w:cs="Courier New"/>
          <w:sz w:val="18"/>
          <w:szCs w:val="18"/>
        </w:rPr>
        <w:t xml:space="preserve">689. </w:t>
      </w:r>
      <w:r>
        <w:rPr>
          <w:rFonts w:ascii="Consolas" w:hAnsi="Consolas" w:cs="Courier New"/>
          <w:color w:val="000000"/>
          <w:sz w:val="18"/>
          <w:szCs w:val="18"/>
        </w:rPr>
        <w:t> </w:t>
      </w:r>
    </w:p>
    <w:sectPr w:rsidR="00CC00BF" w:rsidRPr="00EE2679" w:rsidSect="00BE372E">
      <w:headerReference w:type="default" r:id="rId134"/>
      <w:footerReference w:type="default" r:id="rId1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2357A9" w14:textId="77777777" w:rsidR="00153CD2" w:rsidRDefault="00153CD2" w:rsidP="00823893">
      <w:pPr>
        <w:spacing w:after="0" w:line="240" w:lineRule="auto"/>
      </w:pPr>
      <w:r>
        <w:separator/>
      </w:r>
    </w:p>
  </w:endnote>
  <w:endnote w:type="continuationSeparator" w:id="0">
    <w:p w14:paraId="477424C6" w14:textId="77777777" w:rsidR="00153CD2" w:rsidRDefault="00153CD2" w:rsidP="00823893">
      <w:pPr>
        <w:spacing w:after="0" w:line="240" w:lineRule="auto"/>
      </w:pPr>
      <w:r>
        <w:continuationSeparator/>
      </w:r>
    </w:p>
  </w:endnote>
  <w:endnote w:type="continuationNotice" w:id="1">
    <w:p w14:paraId="7C5E8069" w14:textId="77777777" w:rsidR="00153CD2" w:rsidRDefault="00153C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651745"/>
      <w:docPartObj>
        <w:docPartGallery w:val="Page Numbers (Bottom of Page)"/>
        <w:docPartUnique/>
      </w:docPartObj>
    </w:sdtPr>
    <w:sdtEndPr>
      <w:rPr>
        <w:noProof/>
      </w:rPr>
    </w:sdtEndPr>
    <w:sdtContent>
      <w:p w14:paraId="7B3C5680" w14:textId="77777777" w:rsidR="00E92D4D" w:rsidRDefault="00E92D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CF6249" w14:textId="77777777" w:rsidR="00E92D4D" w:rsidRDefault="00E92D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3520307"/>
      <w:docPartObj>
        <w:docPartGallery w:val="Page Numbers (Bottom of Page)"/>
        <w:docPartUnique/>
      </w:docPartObj>
    </w:sdtPr>
    <w:sdtEndPr>
      <w:rPr>
        <w:noProof/>
      </w:rPr>
    </w:sdtEndPr>
    <w:sdtContent>
      <w:p w14:paraId="1A6BD1F4" w14:textId="77777777" w:rsidR="00D01578" w:rsidRDefault="00D015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623EFB" w14:textId="77777777" w:rsidR="00D01578" w:rsidRDefault="00D015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665BF2" w14:textId="77777777" w:rsidR="00153CD2" w:rsidRDefault="00153CD2" w:rsidP="00823893">
      <w:pPr>
        <w:spacing w:after="0" w:line="240" w:lineRule="auto"/>
      </w:pPr>
      <w:r>
        <w:separator/>
      </w:r>
    </w:p>
  </w:footnote>
  <w:footnote w:type="continuationSeparator" w:id="0">
    <w:p w14:paraId="63DC3C50" w14:textId="77777777" w:rsidR="00153CD2" w:rsidRDefault="00153CD2" w:rsidP="00823893">
      <w:pPr>
        <w:spacing w:after="0" w:line="240" w:lineRule="auto"/>
      </w:pPr>
      <w:r>
        <w:continuationSeparator/>
      </w:r>
    </w:p>
  </w:footnote>
  <w:footnote w:type="continuationNotice" w:id="1">
    <w:p w14:paraId="6B0A3D3B" w14:textId="77777777" w:rsidR="00153CD2" w:rsidRDefault="00153CD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084AFC" w14:paraId="5AEC1B6C" w14:textId="77777777" w:rsidTr="00A3697A">
      <w:trPr>
        <w:trHeight w:hRule="exact" w:val="288"/>
      </w:trPr>
      <w:tc>
        <w:tcPr>
          <w:tcW w:w="4536" w:type="dxa"/>
        </w:tcPr>
        <w:p w14:paraId="59B398E2" w14:textId="7FCF6D9B" w:rsidR="00084AFC" w:rsidRDefault="00A3697A" w:rsidP="00331387">
          <w:pPr>
            <w:pStyle w:val="Header"/>
            <w:spacing w:after="360"/>
            <w:contextualSpacing/>
            <w:rPr>
              <w:color w:val="404040" w:themeColor="text1" w:themeTint="BF"/>
            </w:rPr>
          </w:pPr>
          <w:r>
            <w:rPr>
              <w:color w:val="404040" w:themeColor="text1" w:themeTint="BF"/>
            </w:rPr>
            <w:fldChar w:fldCharType="begin"/>
          </w:r>
          <w:r>
            <w:rPr>
              <w:color w:val="404040" w:themeColor="text1" w:themeTint="BF"/>
            </w:rPr>
            <w:instrText xml:space="preserve"> STYLEREF  "Heading 1" \n  \* MERGEFORMAT </w:instrText>
          </w:r>
          <w:r>
            <w:rPr>
              <w:color w:val="404040" w:themeColor="text1" w:themeTint="BF"/>
            </w:rPr>
            <w:fldChar w:fldCharType="separate"/>
          </w:r>
          <w:r w:rsidR="000D56CB">
            <w:rPr>
              <w:noProof/>
              <w:color w:val="404040" w:themeColor="text1" w:themeTint="BF"/>
            </w:rPr>
            <w:t>4</w:t>
          </w:r>
          <w:r>
            <w:rPr>
              <w:color w:val="404040" w:themeColor="text1" w:themeTint="BF"/>
            </w:rPr>
            <w:fldChar w:fldCharType="end"/>
          </w:r>
          <w:r>
            <w:rPr>
              <w:color w:val="404040" w:themeColor="text1" w:themeTint="BF"/>
            </w:rPr>
            <w:t xml:space="preserve"> </w:t>
          </w:r>
          <w:r>
            <w:rPr>
              <w:color w:val="404040" w:themeColor="text1" w:themeTint="BF"/>
            </w:rPr>
            <w:fldChar w:fldCharType="begin"/>
          </w:r>
          <w:r>
            <w:rPr>
              <w:color w:val="404040" w:themeColor="text1" w:themeTint="BF"/>
            </w:rPr>
            <w:instrText xml:space="preserve"> STYLEREF  "Heading 1"  \* MERGEFORMAT </w:instrText>
          </w:r>
          <w:r>
            <w:rPr>
              <w:color w:val="404040" w:themeColor="text1" w:themeTint="BF"/>
            </w:rPr>
            <w:fldChar w:fldCharType="separate"/>
          </w:r>
          <w:r w:rsidR="000D56CB">
            <w:rPr>
              <w:noProof/>
              <w:color w:val="404040" w:themeColor="text1" w:themeTint="BF"/>
            </w:rPr>
            <w:t>Results</w:t>
          </w:r>
          <w:r>
            <w:rPr>
              <w:color w:val="404040" w:themeColor="text1" w:themeTint="BF"/>
            </w:rPr>
            <w:fldChar w:fldCharType="end"/>
          </w:r>
        </w:p>
      </w:tc>
      <w:tc>
        <w:tcPr>
          <w:tcW w:w="4536" w:type="dxa"/>
        </w:tcPr>
        <w:p w14:paraId="59FD066B" w14:textId="555493E3" w:rsidR="00084AFC" w:rsidRDefault="00A3697A" w:rsidP="00331387">
          <w:pPr>
            <w:pStyle w:val="Header"/>
            <w:spacing w:after="360"/>
            <w:contextualSpacing/>
            <w:jc w:val="right"/>
            <w:rPr>
              <w:color w:val="404040" w:themeColor="text1" w:themeTint="BF"/>
            </w:rPr>
          </w:pPr>
          <w:r>
            <w:rPr>
              <w:color w:val="404040" w:themeColor="text1" w:themeTint="BF"/>
            </w:rPr>
            <w:fldChar w:fldCharType="begin"/>
          </w:r>
          <w:r>
            <w:rPr>
              <w:color w:val="404040" w:themeColor="text1" w:themeTint="BF"/>
            </w:rPr>
            <w:instrText xml:space="preserve"> STYLEREF  "Heading 2" \n  \* MERGEFORMAT </w:instrText>
          </w:r>
          <w:r>
            <w:rPr>
              <w:color w:val="404040" w:themeColor="text1" w:themeTint="BF"/>
            </w:rPr>
            <w:fldChar w:fldCharType="separate"/>
          </w:r>
          <w:r w:rsidR="000D56CB">
            <w:rPr>
              <w:noProof/>
              <w:color w:val="404040" w:themeColor="text1" w:themeTint="BF"/>
            </w:rPr>
            <w:t>4.3</w:t>
          </w:r>
          <w:r>
            <w:rPr>
              <w:color w:val="404040" w:themeColor="text1" w:themeTint="BF"/>
            </w:rPr>
            <w:fldChar w:fldCharType="end"/>
          </w:r>
          <w:r>
            <w:rPr>
              <w:color w:val="404040" w:themeColor="text1" w:themeTint="BF"/>
            </w:rPr>
            <w:t xml:space="preserve"> </w:t>
          </w:r>
          <w:r>
            <w:rPr>
              <w:color w:val="404040" w:themeColor="text1" w:themeTint="BF"/>
            </w:rPr>
            <w:fldChar w:fldCharType="begin"/>
          </w:r>
          <w:r>
            <w:rPr>
              <w:color w:val="404040" w:themeColor="text1" w:themeTint="BF"/>
            </w:rPr>
            <w:instrText xml:space="preserve"> STYLEREF  "Heading 2"  \* MERGEFORMAT </w:instrText>
          </w:r>
          <w:r>
            <w:rPr>
              <w:color w:val="404040" w:themeColor="text1" w:themeTint="BF"/>
            </w:rPr>
            <w:fldChar w:fldCharType="separate"/>
          </w:r>
          <w:r w:rsidR="000D56CB">
            <w:rPr>
              <w:noProof/>
              <w:color w:val="404040" w:themeColor="text1" w:themeTint="BF"/>
            </w:rPr>
            <w:t>Powell’s Optimization Method</w:t>
          </w:r>
          <w:r>
            <w:rPr>
              <w:color w:val="404040" w:themeColor="text1" w:themeTint="BF"/>
            </w:rPr>
            <w:fldChar w:fldCharType="end"/>
          </w:r>
        </w:p>
      </w:tc>
    </w:tr>
  </w:tbl>
  <w:p w14:paraId="3A4CB56D" w14:textId="77777777" w:rsidR="00084AFC" w:rsidRDefault="00084AFC" w:rsidP="00C1739F">
    <w:pPr>
      <w:pStyle w:val="Header"/>
      <w:pBdr>
        <w:bottom w:val="single" w:sz="4" w:space="8" w:color="156082" w:themeColor="accent1"/>
      </w:pBdr>
      <w:spacing w:after="360"/>
      <w:contextualSpacing/>
      <w:rPr>
        <w:color w:val="404040" w:themeColor="text1" w:themeTint="BF"/>
      </w:rPr>
    </w:pPr>
  </w:p>
  <w:p w14:paraId="0B23B767" w14:textId="55D2B17E" w:rsidR="00931F87" w:rsidRPr="0094008D" w:rsidRDefault="00931F87">
    <w:pPr>
      <w:pStyle w:val="Header"/>
      <w:rPr>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227CDA" w14:textId="77777777" w:rsidR="00B038C3" w:rsidRPr="00B038C3" w:rsidRDefault="00B038C3">
    <w:pPr>
      <w:pStyle w:val="Header"/>
      <w:rPr>
        <w:u w:val="single"/>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85CBC"/>
    <w:multiLevelType w:val="hybridMultilevel"/>
    <w:tmpl w:val="BE44C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F23247"/>
    <w:multiLevelType w:val="hybridMultilevel"/>
    <w:tmpl w:val="01800B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F8226A"/>
    <w:multiLevelType w:val="hybridMultilevel"/>
    <w:tmpl w:val="95E268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3A86B1D"/>
    <w:multiLevelType w:val="hybridMultilevel"/>
    <w:tmpl w:val="F3F479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EB1A53"/>
    <w:multiLevelType w:val="hybridMultilevel"/>
    <w:tmpl w:val="49B64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EA082A"/>
    <w:multiLevelType w:val="hybridMultilevel"/>
    <w:tmpl w:val="B8449D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031507"/>
    <w:multiLevelType w:val="hybridMultilevel"/>
    <w:tmpl w:val="A81E2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C6477BE"/>
    <w:multiLevelType w:val="hybridMultilevel"/>
    <w:tmpl w:val="02B066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E504A07"/>
    <w:multiLevelType w:val="hybridMultilevel"/>
    <w:tmpl w:val="4146A5F4"/>
    <w:lvl w:ilvl="0" w:tplc="713212F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EBB6196"/>
    <w:multiLevelType w:val="hybridMultilevel"/>
    <w:tmpl w:val="1AF6D2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02E60A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06F2F8F"/>
    <w:multiLevelType w:val="hybridMultilevel"/>
    <w:tmpl w:val="66D0D91E"/>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11424260"/>
    <w:multiLevelType w:val="hybridMultilevel"/>
    <w:tmpl w:val="39FAA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6B7294"/>
    <w:multiLevelType w:val="hybridMultilevel"/>
    <w:tmpl w:val="C95666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1F51D09"/>
    <w:multiLevelType w:val="hybridMultilevel"/>
    <w:tmpl w:val="F1C843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13671571"/>
    <w:multiLevelType w:val="hybridMultilevel"/>
    <w:tmpl w:val="7B4C88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61E26A5"/>
    <w:multiLevelType w:val="hybridMultilevel"/>
    <w:tmpl w:val="5152481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6A866E0"/>
    <w:multiLevelType w:val="hybridMultilevel"/>
    <w:tmpl w:val="E02EE1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A944764"/>
    <w:multiLevelType w:val="hybridMultilevel"/>
    <w:tmpl w:val="110079A4"/>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1B6D4BF3"/>
    <w:multiLevelType w:val="hybridMultilevel"/>
    <w:tmpl w:val="FE2A48A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B7B6FFA"/>
    <w:multiLevelType w:val="hybridMultilevel"/>
    <w:tmpl w:val="19A883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D311A57"/>
    <w:multiLevelType w:val="hybridMultilevel"/>
    <w:tmpl w:val="858A6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DFB69A7"/>
    <w:multiLevelType w:val="hybridMultilevel"/>
    <w:tmpl w:val="DE226B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EC1148C"/>
    <w:multiLevelType w:val="hybridMultilevel"/>
    <w:tmpl w:val="F8BAB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0F8767C"/>
    <w:multiLevelType w:val="hybridMultilevel"/>
    <w:tmpl w:val="A85089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23E5710"/>
    <w:multiLevelType w:val="hybridMultilevel"/>
    <w:tmpl w:val="70AAB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27E7209"/>
    <w:multiLevelType w:val="hybridMultilevel"/>
    <w:tmpl w:val="4D2E66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8EF0C25"/>
    <w:multiLevelType w:val="hybridMultilevel"/>
    <w:tmpl w:val="1E3C6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9DA3997"/>
    <w:multiLevelType w:val="hybridMultilevel"/>
    <w:tmpl w:val="3696864A"/>
    <w:lvl w:ilvl="0" w:tplc="08090001">
      <w:start w:val="1"/>
      <w:numFmt w:val="bullet"/>
      <w:lvlText w:val=""/>
      <w:lvlJc w:val="left"/>
      <w:pPr>
        <w:ind w:left="1360" w:hanging="360"/>
      </w:pPr>
      <w:rPr>
        <w:rFonts w:ascii="Symbol" w:hAnsi="Symbol" w:hint="default"/>
      </w:rPr>
    </w:lvl>
    <w:lvl w:ilvl="1" w:tplc="08090003" w:tentative="1">
      <w:start w:val="1"/>
      <w:numFmt w:val="bullet"/>
      <w:lvlText w:val="o"/>
      <w:lvlJc w:val="left"/>
      <w:pPr>
        <w:ind w:left="2080" w:hanging="360"/>
      </w:pPr>
      <w:rPr>
        <w:rFonts w:ascii="Courier New" w:hAnsi="Courier New" w:cs="Courier New" w:hint="default"/>
      </w:rPr>
    </w:lvl>
    <w:lvl w:ilvl="2" w:tplc="08090005" w:tentative="1">
      <w:start w:val="1"/>
      <w:numFmt w:val="bullet"/>
      <w:lvlText w:val=""/>
      <w:lvlJc w:val="left"/>
      <w:pPr>
        <w:ind w:left="2800" w:hanging="360"/>
      </w:pPr>
      <w:rPr>
        <w:rFonts w:ascii="Wingdings" w:hAnsi="Wingdings" w:hint="default"/>
      </w:rPr>
    </w:lvl>
    <w:lvl w:ilvl="3" w:tplc="08090001" w:tentative="1">
      <w:start w:val="1"/>
      <w:numFmt w:val="bullet"/>
      <w:lvlText w:val=""/>
      <w:lvlJc w:val="left"/>
      <w:pPr>
        <w:ind w:left="3520" w:hanging="360"/>
      </w:pPr>
      <w:rPr>
        <w:rFonts w:ascii="Symbol" w:hAnsi="Symbol" w:hint="default"/>
      </w:rPr>
    </w:lvl>
    <w:lvl w:ilvl="4" w:tplc="08090003" w:tentative="1">
      <w:start w:val="1"/>
      <w:numFmt w:val="bullet"/>
      <w:lvlText w:val="o"/>
      <w:lvlJc w:val="left"/>
      <w:pPr>
        <w:ind w:left="4240" w:hanging="360"/>
      </w:pPr>
      <w:rPr>
        <w:rFonts w:ascii="Courier New" w:hAnsi="Courier New" w:cs="Courier New" w:hint="default"/>
      </w:rPr>
    </w:lvl>
    <w:lvl w:ilvl="5" w:tplc="08090005" w:tentative="1">
      <w:start w:val="1"/>
      <w:numFmt w:val="bullet"/>
      <w:lvlText w:val=""/>
      <w:lvlJc w:val="left"/>
      <w:pPr>
        <w:ind w:left="4960" w:hanging="360"/>
      </w:pPr>
      <w:rPr>
        <w:rFonts w:ascii="Wingdings" w:hAnsi="Wingdings" w:hint="default"/>
      </w:rPr>
    </w:lvl>
    <w:lvl w:ilvl="6" w:tplc="08090001" w:tentative="1">
      <w:start w:val="1"/>
      <w:numFmt w:val="bullet"/>
      <w:lvlText w:val=""/>
      <w:lvlJc w:val="left"/>
      <w:pPr>
        <w:ind w:left="5680" w:hanging="360"/>
      </w:pPr>
      <w:rPr>
        <w:rFonts w:ascii="Symbol" w:hAnsi="Symbol" w:hint="default"/>
      </w:rPr>
    </w:lvl>
    <w:lvl w:ilvl="7" w:tplc="08090003" w:tentative="1">
      <w:start w:val="1"/>
      <w:numFmt w:val="bullet"/>
      <w:lvlText w:val="o"/>
      <w:lvlJc w:val="left"/>
      <w:pPr>
        <w:ind w:left="6400" w:hanging="360"/>
      </w:pPr>
      <w:rPr>
        <w:rFonts w:ascii="Courier New" w:hAnsi="Courier New" w:cs="Courier New" w:hint="default"/>
      </w:rPr>
    </w:lvl>
    <w:lvl w:ilvl="8" w:tplc="08090005" w:tentative="1">
      <w:start w:val="1"/>
      <w:numFmt w:val="bullet"/>
      <w:lvlText w:val=""/>
      <w:lvlJc w:val="left"/>
      <w:pPr>
        <w:ind w:left="7120" w:hanging="360"/>
      </w:pPr>
      <w:rPr>
        <w:rFonts w:ascii="Wingdings" w:hAnsi="Wingdings" w:hint="default"/>
      </w:rPr>
    </w:lvl>
  </w:abstractNum>
  <w:abstractNum w:abstractNumId="29" w15:restartNumberingAfterBreak="0">
    <w:nsid w:val="2A0B2E5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2BC44A9A"/>
    <w:multiLevelType w:val="hybridMultilevel"/>
    <w:tmpl w:val="8EBC2B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C212124"/>
    <w:multiLevelType w:val="hybridMultilevel"/>
    <w:tmpl w:val="5240D0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10D02CC"/>
    <w:multiLevelType w:val="hybridMultilevel"/>
    <w:tmpl w:val="20548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2C4542F"/>
    <w:multiLevelType w:val="hybridMultilevel"/>
    <w:tmpl w:val="4ACE396E"/>
    <w:lvl w:ilvl="0" w:tplc="0809000F">
      <w:start w:val="1"/>
      <w:numFmt w:val="decimal"/>
      <w:lvlText w:val="%1."/>
      <w:lvlJc w:val="left"/>
      <w:pPr>
        <w:ind w:left="780" w:hanging="360"/>
      </w:pPr>
    </w:lvl>
    <w:lvl w:ilvl="1" w:tplc="791ECE78">
      <w:start w:val="1"/>
      <w:numFmt w:val="lowerLetter"/>
      <w:lvlText w:val="%2)"/>
      <w:lvlJc w:val="left"/>
      <w:pPr>
        <w:ind w:left="1500" w:hanging="360"/>
      </w:pPr>
      <w:rPr>
        <w:rFonts w:hint="default"/>
      </w:r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34" w15:restartNumberingAfterBreak="0">
    <w:nsid w:val="33864CCF"/>
    <w:multiLevelType w:val="hybridMultilevel"/>
    <w:tmpl w:val="E834A1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6E81DFE"/>
    <w:multiLevelType w:val="hybridMultilevel"/>
    <w:tmpl w:val="8BD60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6FB74B4"/>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3808405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3D005F05"/>
    <w:multiLevelType w:val="hybridMultilevel"/>
    <w:tmpl w:val="1E34FA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D5A60D0"/>
    <w:multiLevelType w:val="hybridMultilevel"/>
    <w:tmpl w:val="C1FA49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E4B7351"/>
    <w:multiLevelType w:val="hybridMultilevel"/>
    <w:tmpl w:val="764CA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F247D2C"/>
    <w:multiLevelType w:val="hybridMultilevel"/>
    <w:tmpl w:val="98AA21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52430A0"/>
    <w:multiLevelType w:val="hybridMultilevel"/>
    <w:tmpl w:val="63C6F7CA"/>
    <w:lvl w:ilvl="0" w:tplc="713212F4">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452603D1"/>
    <w:multiLevelType w:val="hybridMultilevel"/>
    <w:tmpl w:val="237EF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5B033B7"/>
    <w:multiLevelType w:val="hybridMultilevel"/>
    <w:tmpl w:val="675248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5C962F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481514F4"/>
    <w:multiLevelType w:val="hybridMultilevel"/>
    <w:tmpl w:val="1D08123C"/>
    <w:lvl w:ilvl="0" w:tplc="713212F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8D25F95"/>
    <w:multiLevelType w:val="hybridMultilevel"/>
    <w:tmpl w:val="264215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9E76132"/>
    <w:multiLevelType w:val="hybridMultilevel"/>
    <w:tmpl w:val="F766926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4F232DFB"/>
    <w:multiLevelType w:val="hybridMultilevel"/>
    <w:tmpl w:val="52C499DA"/>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4F7F038B"/>
    <w:multiLevelType w:val="hybridMultilevel"/>
    <w:tmpl w:val="59B61304"/>
    <w:lvl w:ilvl="0" w:tplc="713212F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54E62DF"/>
    <w:multiLevelType w:val="hybridMultilevel"/>
    <w:tmpl w:val="7D84A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68617D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56FA0EC3"/>
    <w:multiLevelType w:val="hybridMultilevel"/>
    <w:tmpl w:val="0E9E47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CF273A7"/>
    <w:multiLevelType w:val="hybridMultilevel"/>
    <w:tmpl w:val="2DAC94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EF06C36"/>
    <w:multiLevelType w:val="hybridMultilevel"/>
    <w:tmpl w:val="39C473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0C537AD"/>
    <w:multiLevelType w:val="hybridMultilevel"/>
    <w:tmpl w:val="57AA8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38A7F28"/>
    <w:multiLevelType w:val="hybridMultilevel"/>
    <w:tmpl w:val="E9F27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4624E78"/>
    <w:multiLevelType w:val="hybridMultilevel"/>
    <w:tmpl w:val="0DB2C4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68015E8"/>
    <w:multiLevelType w:val="hybridMultilevel"/>
    <w:tmpl w:val="B14418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9675C4A"/>
    <w:multiLevelType w:val="hybridMultilevel"/>
    <w:tmpl w:val="79D8F4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9BC115E"/>
    <w:multiLevelType w:val="hybridMultilevel"/>
    <w:tmpl w:val="DFF41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A9C25E8"/>
    <w:multiLevelType w:val="multilevel"/>
    <w:tmpl w:val="6278082A"/>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6CA00288"/>
    <w:multiLevelType w:val="hybridMultilevel"/>
    <w:tmpl w:val="B516AF86"/>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7122031E"/>
    <w:multiLevelType w:val="hybridMultilevel"/>
    <w:tmpl w:val="6F601E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5" w15:restartNumberingAfterBreak="0">
    <w:nsid w:val="73420EB0"/>
    <w:multiLevelType w:val="hybridMultilevel"/>
    <w:tmpl w:val="4AB8FE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74A774A1"/>
    <w:multiLevelType w:val="hybridMultilevel"/>
    <w:tmpl w:val="376C94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4BD4C4B"/>
    <w:multiLevelType w:val="hybridMultilevel"/>
    <w:tmpl w:val="2F7E52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74F6434F"/>
    <w:multiLevelType w:val="hybridMultilevel"/>
    <w:tmpl w:val="57A025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781F1F55"/>
    <w:multiLevelType w:val="hybridMultilevel"/>
    <w:tmpl w:val="555AF0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B8029F2"/>
    <w:multiLevelType w:val="hybridMultilevel"/>
    <w:tmpl w:val="C7B4E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CDE2CD1"/>
    <w:multiLevelType w:val="hybridMultilevel"/>
    <w:tmpl w:val="1B3AB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2638520">
    <w:abstractNumId w:val="36"/>
  </w:num>
  <w:num w:numId="2" w16cid:durableId="673917163">
    <w:abstractNumId w:val="61"/>
  </w:num>
  <w:num w:numId="3" w16cid:durableId="1976333293">
    <w:abstractNumId w:val="5"/>
  </w:num>
  <w:num w:numId="4" w16cid:durableId="35664952">
    <w:abstractNumId w:val="7"/>
  </w:num>
  <w:num w:numId="5" w16cid:durableId="1022709047">
    <w:abstractNumId w:val="3"/>
  </w:num>
  <w:num w:numId="6" w16cid:durableId="1441953010">
    <w:abstractNumId w:val="35"/>
  </w:num>
  <w:num w:numId="7" w16cid:durableId="1625189640">
    <w:abstractNumId w:val="24"/>
  </w:num>
  <w:num w:numId="8" w16cid:durableId="127283081">
    <w:abstractNumId w:val="56"/>
  </w:num>
  <w:num w:numId="9" w16cid:durableId="1777365811">
    <w:abstractNumId w:val="30"/>
  </w:num>
  <w:num w:numId="10" w16cid:durableId="235212661">
    <w:abstractNumId w:val="21"/>
  </w:num>
  <w:num w:numId="11" w16cid:durableId="1466463935">
    <w:abstractNumId w:val="53"/>
  </w:num>
  <w:num w:numId="12" w16cid:durableId="52392423">
    <w:abstractNumId w:val="60"/>
  </w:num>
  <w:num w:numId="13" w16cid:durableId="2069456569">
    <w:abstractNumId w:val="22"/>
  </w:num>
  <w:num w:numId="14" w16cid:durableId="1959406323">
    <w:abstractNumId w:val="51"/>
  </w:num>
  <w:num w:numId="15" w16cid:durableId="1264533021">
    <w:abstractNumId w:val="8"/>
  </w:num>
  <w:num w:numId="16" w16cid:durableId="221526618">
    <w:abstractNumId w:val="42"/>
  </w:num>
  <w:num w:numId="17" w16cid:durableId="662203413">
    <w:abstractNumId w:val="32"/>
  </w:num>
  <w:num w:numId="18" w16cid:durableId="320305994">
    <w:abstractNumId w:val="26"/>
  </w:num>
  <w:num w:numId="19" w16cid:durableId="921253873">
    <w:abstractNumId w:val="43"/>
  </w:num>
  <w:num w:numId="20" w16cid:durableId="1466465712">
    <w:abstractNumId w:val="27"/>
  </w:num>
  <w:num w:numId="21" w16cid:durableId="926696772">
    <w:abstractNumId w:val="70"/>
  </w:num>
  <w:num w:numId="22" w16cid:durableId="831603459">
    <w:abstractNumId w:val="2"/>
  </w:num>
  <w:num w:numId="23" w16cid:durableId="542866218">
    <w:abstractNumId w:val="48"/>
  </w:num>
  <w:num w:numId="24" w16cid:durableId="1327174096">
    <w:abstractNumId w:val="18"/>
  </w:num>
  <w:num w:numId="25" w16cid:durableId="567689313">
    <w:abstractNumId w:val="13"/>
  </w:num>
  <w:num w:numId="26" w16cid:durableId="570425941">
    <w:abstractNumId w:val="23"/>
  </w:num>
  <w:num w:numId="27" w16cid:durableId="778599492">
    <w:abstractNumId w:val="15"/>
  </w:num>
  <w:num w:numId="28" w16cid:durableId="1838223587">
    <w:abstractNumId w:val="1"/>
  </w:num>
  <w:num w:numId="29" w16cid:durableId="129641665">
    <w:abstractNumId w:val="12"/>
  </w:num>
  <w:num w:numId="30" w16cid:durableId="1151363084">
    <w:abstractNumId w:val="65"/>
  </w:num>
  <w:num w:numId="31" w16cid:durableId="1271626975">
    <w:abstractNumId w:val="54"/>
  </w:num>
  <w:num w:numId="32" w16cid:durableId="337585935">
    <w:abstractNumId w:val="28"/>
  </w:num>
  <w:num w:numId="33" w16cid:durableId="1229263203">
    <w:abstractNumId w:val="41"/>
  </w:num>
  <w:num w:numId="34" w16cid:durableId="1816725561">
    <w:abstractNumId w:val="33"/>
  </w:num>
  <w:num w:numId="35" w16cid:durableId="112480394">
    <w:abstractNumId w:val="17"/>
  </w:num>
  <w:num w:numId="36" w16cid:durableId="831406547">
    <w:abstractNumId w:val="67"/>
  </w:num>
  <w:num w:numId="37" w16cid:durableId="1857890311">
    <w:abstractNumId w:val="38"/>
  </w:num>
  <w:num w:numId="38" w16cid:durableId="345402385">
    <w:abstractNumId w:val="9"/>
  </w:num>
  <w:num w:numId="39" w16cid:durableId="119880260">
    <w:abstractNumId w:val="4"/>
  </w:num>
  <w:num w:numId="40" w16cid:durableId="442727727">
    <w:abstractNumId w:val="40"/>
  </w:num>
  <w:num w:numId="41" w16cid:durableId="2026637917">
    <w:abstractNumId w:val="46"/>
  </w:num>
  <w:num w:numId="42" w16cid:durableId="1361201135">
    <w:abstractNumId w:val="50"/>
  </w:num>
  <w:num w:numId="43" w16cid:durableId="439254909">
    <w:abstractNumId w:val="44"/>
  </w:num>
  <w:num w:numId="44" w16cid:durableId="629477150">
    <w:abstractNumId w:val="16"/>
  </w:num>
  <w:num w:numId="45" w16cid:durableId="1603955122">
    <w:abstractNumId w:val="25"/>
  </w:num>
  <w:num w:numId="46" w16cid:durableId="2108577243">
    <w:abstractNumId w:val="69"/>
  </w:num>
  <w:num w:numId="47" w16cid:durableId="566769863">
    <w:abstractNumId w:val="59"/>
  </w:num>
  <w:num w:numId="48" w16cid:durableId="1019938194">
    <w:abstractNumId w:val="62"/>
  </w:num>
  <w:num w:numId="49" w16cid:durableId="1063868320">
    <w:abstractNumId w:val="49"/>
  </w:num>
  <w:num w:numId="50" w16cid:durableId="1279949662">
    <w:abstractNumId w:val="11"/>
  </w:num>
  <w:num w:numId="51" w16cid:durableId="412505908">
    <w:abstractNumId w:val="34"/>
  </w:num>
  <w:num w:numId="52" w16cid:durableId="522595986">
    <w:abstractNumId w:val="52"/>
  </w:num>
  <w:num w:numId="53" w16cid:durableId="1760173041">
    <w:abstractNumId w:val="10"/>
  </w:num>
  <w:num w:numId="54" w16cid:durableId="221259971">
    <w:abstractNumId w:val="45"/>
  </w:num>
  <w:num w:numId="55" w16cid:durableId="232476374">
    <w:abstractNumId w:val="37"/>
  </w:num>
  <w:num w:numId="56" w16cid:durableId="669331780">
    <w:abstractNumId w:val="29"/>
  </w:num>
  <w:num w:numId="57" w16cid:durableId="2090348820">
    <w:abstractNumId w:val="19"/>
  </w:num>
  <w:num w:numId="58" w16cid:durableId="1516964009">
    <w:abstractNumId w:val="63"/>
  </w:num>
  <w:num w:numId="59" w16cid:durableId="1643922329">
    <w:abstractNumId w:val="14"/>
  </w:num>
  <w:num w:numId="60" w16cid:durableId="1242443865">
    <w:abstractNumId w:val="71"/>
  </w:num>
  <w:num w:numId="61" w16cid:durableId="1144858859">
    <w:abstractNumId w:val="66"/>
  </w:num>
  <w:num w:numId="62" w16cid:durableId="2038699055">
    <w:abstractNumId w:val="64"/>
  </w:num>
  <w:num w:numId="63" w16cid:durableId="1665010270">
    <w:abstractNumId w:val="58"/>
  </w:num>
  <w:num w:numId="64" w16cid:durableId="1714646537">
    <w:abstractNumId w:val="20"/>
  </w:num>
  <w:num w:numId="65" w16cid:durableId="692918919">
    <w:abstractNumId w:val="68"/>
  </w:num>
  <w:num w:numId="66" w16cid:durableId="1250384208">
    <w:abstractNumId w:val="31"/>
  </w:num>
  <w:num w:numId="67" w16cid:durableId="1915118092">
    <w:abstractNumId w:val="39"/>
  </w:num>
  <w:num w:numId="68" w16cid:durableId="255066674">
    <w:abstractNumId w:val="57"/>
  </w:num>
  <w:num w:numId="69" w16cid:durableId="210650065">
    <w:abstractNumId w:val="55"/>
  </w:num>
  <w:num w:numId="70" w16cid:durableId="1654679850">
    <w:abstractNumId w:val="47"/>
  </w:num>
  <w:num w:numId="71" w16cid:durableId="513614730">
    <w:abstractNumId w:val="6"/>
  </w:num>
  <w:num w:numId="72" w16cid:durableId="1562864983">
    <w:abstractNumId w:val="0"/>
  </w:num>
  <w:numIdMacAtCleanup w:val="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Vasileios Xenodochidis">
    <w15:presenceInfo w15:providerId="Windows Live" w15:userId="43709234fa70be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106"/>
    <w:rsid w:val="00000096"/>
    <w:rsid w:val="0000016A"/>
    <w:rsid w:val="00000B45"/>
    <w:rsid w:val="00002FDC"/>
    <w:rsid w:val="000040E4"/>
    <w:rsid w:val="00004610"/>
    <w:rsid w:val="00004821"/>
    <w:rsid w:val="00004ABE"/>
    <w:rsid w:val="00005CA7"/>
    <w:rsid w:val="00006A9E"/>
    <w:rsid w:val="00007D69"/>
    <w:rsid w:val="00010C18"/>
    <w:rsid w:val="00012D9F"/>
    <w:rsid w:val="0001390E"/>
    <w:rsid w:val="000141CA"/>
    <w:rsid w:val="0001475B"/>
    <w:rsid w:val="0002055F"/>
    <w:rsid w:val="0002342D"/>
    <w:rsid w:val="00024415"/>
    <w:rsid w:val="0002563E"/>
    <w:rsid w:val="00025D69"/>
    <w:rsid w:val="000273F6"/>
    <w:rsid w:val="00027577"/>
    <w:rsid w:val="00027D8A"/>
    <w:rsid w:val="000304E9"/>
    <w:rsid w:val="000313CE"/>
    <w:rsid w:val="000316A9"/>
    <w:rsid w:val="00031E14"/>
    <w:rsid w:val="000325F9"/>
    <w:rsid w:val="00033561"/>
    <w:rsid w:val="00033A4A"/>
    <w:rsid w:val="00033B44"/>
    <w:rsid w:val="00033F9C"/>
    <w:rsid w:val="00034903"/>
    <w:rsid w:val="00035215"/>
    <w:rsid w:val="0003528A"/>
    <w:rsid w:val="00035880"/>
    <w:rsid w:val="0003629A"/>
    <w:rsid w:val="000368FB"/>
    <w:rsid w:val="00036FD8"/>
    <w:rsid w:val="00037D02"/>
    <w:rsid w:val="000407EB"/>
    <w:rsid w:val="000409F7"/>
    <w:rsid w:val="00041781"/>
    <w:rsid w:val="000424AF"/>
    <w:rsid w:val="00042F12"/>
    <w:rsid w:val="00043675"/>
    <w:rsid w:val="00045282"/>
    <w:rsid w:val="000456AA"/>
    <w:rsid w:val="0004726A"/>
    <w:rsid w:val="000479C0"/>
    <w:rsid w:val="00051D4B"/>
    <w:rsid w:val="00055648"/>
    <w:rsid w:val="00056ABA"/>
    <w:rsid w:val="00057849"/>
    <w:rsid w:val="0006005A"/>
    <w:rsid w:val="00060591"/>
    <w:rsid w:val="00063939"/>
    <w:rsid w:val="0006521F"/>
    <w:rsid w:val="0006530E"/>
    <w:rsid w:val="00065525"/>
    <w:rsid w:val="0006572B"/>
    <w:rsid w:val="00065D63"/>
    <w:rsid w:val="0006617B"/>
    <w:rsid w:val="0006768C"/>
    <w:rsid w:val="00067BB6"/>
    <w:rsid w:val="000702CF"/>
    <w:rsid w:val="0007089F"/>
    <w:rsid w:val="00071B64"/>
    <w:rsid w:val="0007206A"/>
    <w:rsid w:val="000736A5"/>
    <w:rsid w:val="000741D5"/>
    <w:rsid w:val="00074FD1"/>
    <w:rsid w:val="000753BC"/>
    <w:rsid w:val="00077D61"/>
    <w:rsid w:val="00077DAA"/>
    <w:rsid w:val="00080FD9"/>
    <w:rsid w:val="00081828"/>
    <w:rsid w:val="00082B9D"/>
    <w:rsid w:val="00083A1B"/>
    <w:rsid w:val="00083C83"/>
    <w:rsid w:val="00084187"/>
    <w:rsid w:val="00084AFC"/>
    <w:rsid w:val="00085A7B"/>
    <w:rsid w:val="0008610B"/>
    <w:rsid w:val="0008698B"/>
    <w:rsid w:val="00086B65"/>
    <w:rsid w:val="00086B9D"/>
    <w:rsid w:val="00086F64"/>
    <w:rsid w:val="0008724A"/>
    <w:rsid w:val="00087462"/>
    <w:rsid w:val="000901F3"/>
    <w:rsid w:val="000918AF"/>
    <w:rsid w:val="000922D3"/>
    <w:rsid w:val="0009328B"/>
    <w:rsid w:val="00093EB4"/>
    <w:rsid w:val="00094E68"/>
    <w:rsid w:val="00095CBF"/>
    <w:rsid w:val="000963AC"/>
    <w:rsid w:val="00096BD2"/>
    <w:rsid w:val="000A1068"/>
    <w:rsid w:val="000A20F4"/>
    <w:rsid w:val="000A29E6"/>
    <w:rsid w:val="000A3AEA"/>
    <w:rsid w:val="000A404A"/>
    <w:rsid w:val="000A4FEF"/>
    <w:rsid w:val="000A58D4"/>
    <w:rsid w:val="000A5B54"/>
    <w:rsid w:val="000A5E69"/>
    <w:rsid w:val="000A7FCD"/>
    <w:rsid w:val="000B21B7"/>
    <w:rsid w:val="000B23B6"/>
    <w:rsid w:val="000B27D8"/>
    <w:rsid w:val="000B28EB"/>
    <w:rsid w:val="000B29A3"/>
    <w:rsid w:val="000B300C"/>
    <w:rsid w:val="000B6BB1"/>
    <w:rsid w:val="000B6EE4"/>
    <w:rsid w:val="000B7662"/>
    <w:rsid w:val="000C07D4"/>
    <w:rsid w:val="000C142C"/>
    <w:rsid w:val="000C1611"/>
    <w:rsid w:val="000C2931"/>
    <w:rsid w:val="000C3ADB"/>
    <w:rsid w:val="000C43EA"/>
    <w:rsid w:val="000C4841"/>
    <w:rsid w:val="000C5112"/>
    <w:rsid w:val="000C5395"/>
    <w:rsid w:val="000C68C3"/>
    <w:rsid w:val="000C6F30"/>
    <w:rsid w:val="000C7C17"/>
    <w:rsid w:val="000D0328"/>
    <w:rsid w:val="000D05B1"/>
    <w:rsid w:val="000D0600"/>
    <w:rsid w:val="000D0A9A"/>
    <w:rsid w:val="000D3B33"/>
    <w:rsid w:val="000D56CB"/>
    <w:rsid w:val="000D6841"/>
    <w:rsid w:val="000E13FD"/>
    <w:rsid w:val="000E1805"/>
    <w:rsid w:val="000E1BA3"/>
    <w:rsid w:val="000E1C0F"/>
    <w:rsid w:val="000E20A1"/>
    <w:rsid w:val="000E27B4"/>
    <w:rsid w:val="000E6F09"/>
    <w:rsid w:val="000F09DF"/>
    <w:rsid w:val="000F0B6A"/>
    <w:rsid w:val="000F0BAD"/>
    <w:rsid w:val="000F1E62"/>
    <w:rsid w:val="000F2A19"/>
    <w:rsid w:val="000F42B9"/>
    <w:rsid w:val="000F47C0"/>
    <w:rsid w:val="000F4887"/>
    <w:rsid w:val="000F4D0B"/>
    <w:rsid w:val="000F609C"/>
    <w:rsid w:val="000F6339"/>
    <w:rsid w:val="000F65C8"/>
    <w:rsid w:val="000F6690"/>
    <w:rsid w:val="000F6EEB"/>
    <w:rsid w:val="000F7845"/>
    <w:rsid w:val="001005AF"/>
    <w:rsid w:val="00100C0C"/>
    <w:rsid w:val="00101A78"/>
    <w:rsid w:val="00102805"/>
    <w:rsid w:val="00102B52"/>
    <w:rsid w:val="00102BC2"/>
    <w:rsid w:val="00102C77"/>
    <w:rsid w:val="00103056"/>
    <w:rsid w:val="00103CC3"/>
    <w:rsid w:val="00103DE2"/>
    <w:rsid w:val="00104154"/>
    <w:rsid w:val="001044AB"/>
    <w:rsid w:val="00104D0D"/>
    <w:rsid w:val="0010522B"/>
    <w:rsid w:val="00105244"/>
    <w:rsid w:val="001057D0"/>
    <w:rsid w:val="001058D9"/>
    <w:rsid w:val="00106295"/>
    <w:rsid w:val="00106982"/>
    <w:rsid w:val="00106F90"/>
    <w:rsid w:val="001079F7"/>
    <w:rsid w:val="001114F7"/>
    <w:rsid w:val="001115AA"/>
    <w:rsid w:val="00113D57"/>
    <w:rsid w:val="0011627E"/>
    <w:rsid w:val="001165E6"/>
    <w:rsid w:val="00116C97"/>
    <w:rsid w:val="00117F04"/>
    <w:rsid w:val="0012014C"/>
    <w:rsid w:val="0012085A"/>
    <w:rsid w:val="00121633"/>
    <w:rsid w:val="001244E3"/>
    <w:rsid w:val="001259E0"/>
    <w:rsid w:val="0012751F"/>
    <w:rsid w:val="001275CE"/>
    <w:rsid w:val="001277C9"/>
    <w:rsid w:val="001278F3"/>
    <w:rsid w:val="0013080E"/>
    <w:rsid w:val="001319F1"/>
    <w:rsid w:val="00131B0F"/>
    <w:rsid w:val="00131D97"/>
    <w:rsid w:val="00132285"/>
    <w:rsid w:val="001322B0"/>
    <w:rsid w:val="001322B3"/>
    <w:rsid w:val="0013334A"/>
    <w:rsid w:val="00136343"/>
    <w:rsid w:val="00137575"/>
    <w:rsid w:val="00137857"/>
    <w:rsid w:val="00137913"/>
    <w:rsid w:val="001404FE"/>
    <w:rsid w:val="00140986"/>
    <w:rsid w:val="00140E1B"/>
    <w:rsid w:val="00140F2E"/>
    <w:rsid w:val="00141A0E"/>
    <w:rsid w:val="0014213C"/>
    <w:rsid w:val="001421D8"/>
    <w:rsid w:val="00142B61"/>
    <w:rsid w:val="00144405"/>
    <w:rsid w:val="0014459A"/>
    <w:rsid w:val="00145588"/>
    <w:rsid w:val="001455A3"/>
    <w:rsid w:val="00145FDA"/>
    <w:rsid w:val="00146069"/>
    <w:rsid w:val="00146457"/>
    <w:rsid w:val="0014677B"/>
    <w:rsid w:val="0014726C"/>
    <w:rsid w:val="00147AB3"/>
    <w:rsid w:val="001511A8"/>
    <w:rsid w:val="00151401"/>
    <w:rsid w:val="001516E9"/>
    <w:rsid w:val="00151725"/>
    <w:rsid w:val="001527BB"/>
    <w:rsid w:val="00152E02"/>
    <w:rsid w:val="0015398E"/>
    <w:rsid w:val="00153C58"/>
    <w:rsid w:val="00153CD2"/>
    <w:rsid w:val="00155491"/>
    <w:rsid w:val="0015569E"/>
    <w:rsid w:val="001559CF"/>
    <w:rsid w:val="00155B29"/>
    <w:rsid w:val="001561FA"/>
    <w:rsid w:val="001562DE"/>
    <w:rsid w:val="00157094"/>
    <w:rsid w:val="00157DF9"/>
    <w:rsid w:val="00157EEA"/>
    <w:rsid w:val="0016090A"/>
    <w:rsid w:val="00160B68"/>
    <w:rsid w:val="00161BBD"/>
    <w:rsid w:val="00161C0B"/>
    <w:rsid w:val="0016273E"/>
    <w:rsid w:val="00162D07"/>
    <w:rsid w:val="0016478C"/>
    <w:rsid w:val="001647CD"/>
    <w:rsid w:val="001657B8"/>
    <w:rsid w:val="00165CCA"/>
    <w:rsid w:val="001660CD"/>
    <w:rsid w:val="001664BD"/>
    <w:rsid w:val="001665FC"/>
    <w:rsid w:val="001708EF"/>
    <w:rsid w:val="00170A47"/>
    <w:rsid w:val="001717E6"/>
    <w:rsid w:val="0017197A"/>
    <w:rsid w:val="001719E5"/>
    <w:rsid w:val="00172F87"/>
    <w:rsid w:val="001734CC"/>
    <w:rsid w:val="00173EFD"/>
    <w:rsid w:val="0017444D"/>
    <w:rsid w:val="00174659"/>
    <w:rsid w:val="00174D10"/>
    <w:rsid w:val="001757E6"/>
    <w:rsid w:val="00175951"/>
    <w:rsid w:val="00175CBF"/>
    <w:rsid w:val="00175E59"/>
    <w:rsid w:val="0017772F"/>
    <w:rsid w:val="00180143"/>
    <w:rsid w:val="00180164"/>
    <w:rsid w:val="0018029E"/>
    <w:rsid w:val="001802AD"/>
    <w:rsid w:val="00180743"/>
    <w:rsid w:val="00180DD3"/>
    <w:rsid w:val="001818B9"/>
    <w:rsid w:val="00181913"/>
    <w:rsid w:val="001840AB"/>
    <w:rsid w:val="00185062"/>
    <w:rsid w:val="00185838"/>
    <w:rsid w:val="00185CBE"/>
    <w:rsid w:val="00187471"/>
    <w:rsid w:val="00187948"/>
    <w:rsid w:val="00190A14"/>
    <w:rsid w:val="00191950"/>
    <w:rsid w:val="00192192"/>
    <w:rsid w:val="001926A8"/>
    <w:rsid w:val="001927BE"/>
    <w:rsid w:val="001949C0"/>
    <w:rsid w:val="0019560E"/>
    <w:rsid w:val="00195D42"/>
    <w:rsid w:val="001961C1"/>
    <w:rsid w:val="0019626E"/>
    <w:rsid w:val="001964B7"/>
    <w:rsid w:val="0019654B"/>
    <w:rsid w:val="001A0C9E"/>
    <w:rsid w:val="001A11D8"/>
    <w:rsid w:val="001A19DD"/>
    <w:rsid w:val="001A1E70"/>
    <w:rsid w:val="001A213A"/>
    <w:rsid w:val="001A2B85"/>
    <w:rsid w:val="001A3A86"/>
    <w:rsid w:val="001A3B23"/>
    <w:rsid w:val="001A3D46"/>
    <w:rsid w:val="001A445C"/>
    <w:rsid w:val="001A44F7"/>
    <w:rsid w:val="001A4A20"/>
    <w:rsid w:val="001A52CD"/>
    <w:rsid w:val="001A5B63"/>
    <w:rsid w:val="001A5F8A"/>
    <w:rsid w:val="001A5FC3"/>
    <w:rsid w:val="001A7319"/>
    <w:rsid w:val="001A7A4A"/>
    <w:rsid w:val="001A7E00"/>
    <w:rsid w:val="001B04E9"/>
    <w:rsid w:val="001B08E8"/>
    <w:rsid w:val="001B0FFD"/>
    <w:rsid w:val="001B12E4"/>
    <w:rsid w:val="001B1503"/>
    <w:rsid w:val="001B2450"/>
    <w:rsid w:val="001B2C49"/>
    <w:rsid w:val="001B3CAD"/>
    <w:rsid w:val="001B485C"/>
    <w:rsid w:val="001B51EA"/>
    <w:rsid w:val="001B6183"/>
    <w:rsid w:val="001B6C63"/>
    <w:rsid w:val="001C01F8"/>
    <w:rsid w:val="001C041F"/>
    <w:rsid w:val="001C140C"/>
    <w:rsid w:val="001C1FC1"/>
    <w:rsid w:val="001C3008"/>
    <w:rsid w:val="001C31B4"/>
    <w:rsid w:val="001C321F"/>
    <w:rsid w:val="001C3297"/>
    <w:rsid w:val="001C3631"/>
    <w:rsid w:val="001C38AB"/>
    <w:rsid w:val="001C5F2B"/>
    <w:rsid w:val="001C603A"/>
    <w:rsid w:val="001C635C"/>
    <w:rsid w:val="001C6B58"/>
    <w:rsid w:val="001D03EC"/>
    <w:rsid w:val="001D2EC3"/>
    <w:rsid w:val="001D4B6B"/>
    <w:rsid w:val="001D5C15"/>
    <w:rsid w:val="001D7106"/>
    <w:rsid w:val="001D772D"/>
    <w:rsid w:val="001D7E62"/>
    <w:rsid w:val="001E02BB"/>
    <w:rsid w:val="001E16CE"/>
    <w:rsid w:val="001E2567"/>
    <w:rsid w:val="001E3867"/>
    <w:rsid w:val="001E3E60"/>
    <w:rsid w:val="001E3EBE"/>
    <w:rsid w:val="001E468E"/>
    <w:rsid w:val="001E4BCF"/>
    <w:rsid w:val="001E4F80"/>
    <w:rsid w:val="001E5FA8"/>
    <w:rsid w:val="001E6FE4"/>
    <w:rsid w:val="001E7670"/>
    <w:rsid w:val="001E7813"/>
    <w:rsid w:val="001E7E6A"/>
    <w:rsid w:val="001F0515"/>
    <w:rsid w:val="001F07D9"/>
    <w:rsid w:val="001F0C53"/>
    <w:rsid w:val="001F0D4E"/>
    <w:rsid w:val="001F19AA"/>
    <w:rsid w:val="001F1A89"/>
    <w:rsid w:val="001F2360"/>
    <w:rsid w:val="001F7B6D"/>
    <w:rsid w:val="001F7CEE"/>
    <w:rsid w:val="001F7D0F"/>
    <w:rsid w:val="00201D76"/>
    <w:rsid w:val="002027DA"/>
    <w:rsid w:val="00203C64"/>
    <w:rsid w:val="00203FE8"/>
    <w:rsid w:val="00204820"/>
    <w:rsid w:val="00204C30"/>
    <w:rsid w:val="00204E16"/>
    <w:rsid w:val="00205137"/>
    <w:rsid w:val="00205998"/>
    <w:rsid w:val="00206637"/>
    <w:rsid w:val="002076DE"/>
    <w:rsid w:val="00210D66"/>
    <w:rsid w:val="002117A0"/>
    <w:rsid w:val="00211868"/>
    <w:rsid w:val="00211B79"/>
    <w:rsid w:val="00211EB0"/>
    <w:rsid w:val="00211EE5"/>
    <w:rsid w:val="0021233B"/>
    <w:rsid w:val="002129EB"/>
    <w:rsid w:val="00213595"/>
    <w:rsid w:val="0021585B"/>
    <w:rsid w:val="00215AFA"/>
    <w:rsid w:val="00216AF0"/>
    <w:rsid w:val="002173E7"/>
    <w:rsid w:val="00217F89"/>
    <w:rsid w:val="002210D2"/>
    <w:rsid w:val="00221A15"/>
    <w:rsid w:val="00222817"/>
    <w:rsid w:val="00222E9B"/>
    <w:rsid w:val="00222ECA"/>
    <w:rsid w:val="002230CF"/>
    <w:rsid w:val="00224657"/>
    <w:rsid w:val="00224671"/>
    <w:rsid w:val="0022508C"/>
    <w:rsid w:val="002251A4"/>
    <w:rsid w:val="00225256"/>
    <w:rsid w:val="00225605"/>
    <w:rsid w:val="00225D19"/>
    <w:rsid w:val="0022639B"/>
    <w:rsid w:val="002265A7"/>
    <w:rsid w:val="002274C5"/>
    <w:rsid w:val="00227854"/>
    <w:rsid w:val="00227B16"/>
    <w:rsid w:val="00231F00"/>
    <w:rsid w:val="00232799"/>
    <w:rsid w:val="002329D1"/>
    <w:rsid w:val="00233D27"/>
    <w:rsid w:val="002359EE"/>
    <w:rsid w:val="00236386"/>
    <w:rsid w:val="002378B3"/>
    <w:rsid w:val="00237DF3"/>
    <w:rsid w:val="00240816"/>
    <w:rsid w:val="002409F5"/>
    <w:rsid w:val="00240A3C"/>
    <w:rsid w:val="00240E06"/>
    <w:rsid w:val="002420F3"/>
    <w:rsid w:val="0024229A"/>
    <w:rsid w:val="002422EF"/>
    <w:rsid w:val="0024282B"/>
    <w:rsid w:val="00242845"/>
    <w:rsid w:val="00243D65"/>
    <w:rsid w:val="00244C8C"/>
    <w:rsid w:val="0024568D"/>
    <w:rsid w:val="0024668A"/>
    <w:rsid w:val="0025252C"/>
    <w:rsid w:val="0025253E"/>
    <w:rsid w:val="0025316A"/>
    <w:rsid w:val="00253255"/>
    <w:rsid w:val="00254709"/>
    <w:rsid w:val="00254732"/>
    <w:rsid w:val="002556F0"/>
    <w:rsid w:val="00255B1F"/>
    <w:rsid w:val="00256AD5"/>
    <w:rsid w:val="00260952"/>
    <w:rsid w:val="00262741"/>
    <w:rsid w:val="0026292B"/>
    <w:rsid w:val="00263330"/>
    <w:rsid w:val="00263F1B"/>
    <w:rsid w:val="00264166"/>
    <w:rsid w:val="00264B85"/>
    <w:rsid w:val="00265023"/>
    <w:rsid w:val="0026504D"/>
    <w:rsid w:val="00265598"/>
    <w:rsid w:val="0026641B"/>
    <w:rsid w:val="0026693A"/>
    <w:rsid w:val="00270526"/>
    <w:rsid w:val="00271BD8"/>
    <w:rsid w:val="0027312D"/>
    <w:rsid w:val="002731F6"/>
    <w:rsid w:val="00274A0F"/>
    <w:rsid w:val="00274F01"/>
    <w:rsid w:val="0027544D"/>
    <w:rsid w:val="00275A74"/>
    <w:rsid w:val="00275BBF"/>
    <w:rsid w:val="00275DD8"/>
    <w:rsid w:val="00276011"/>
    <w:rsid w:val="002802B7"/>
    <w:rsid w:val="0028031D"/>
    <w:rsid w:val="0028055E"/>
    <w:rsid w:val="00281176"/>
    <w:rsid w:val="002811D1"/>
    <w:rsid w:val="00281323"/>
    <w:rsid w:val="00281330"/>
    <w:rsid w:val="00281386"/>
    <w:rsid w:val="002821BE"/>
    <w:rsid w:val="0028365E"/>
    <w:rsid w:val="00284054"/>
    <w:rsid w:val="002849FA"/>
    <w:rsid w:val="0028550D"/>
    <w:rsid w:val="002857BA"/>
    <w:rsid w:val="00285DE8"/>
    <w:rsid w:val="00286924"/>
    <w:rsid w:val="002872D7"/>
    <w:rsid w:val="00291969"/>
    <w:rsid w:val="002928F6"/>
    <w:rsid w:val="002936CB"/>
    <w:rsid w:val="00293AE5"/>
    <w:rsid w:val="00294A4F"/>
    <w:rsid w:val="0029594F"/>
    <w:rsid w:val="0029620F"/>
    <w:rsid w:val="0029699A"/>
    <w:rsid w:val="002A0BFF"/>
    <w:rsid w:val="002A122B"/>
    <w:rsid w:val="002A1688"/>
    <w:rsid w:val="002A2733"/>
    <w:rsid w:val="002A3163"/>
    <w:rsid w:val="002A3AD7"/>
    <w:rsid w:val="002A3FD7"/>
    <w:rsid w:val="002A5300"/>
    <w:rsid w:val="002A5CCE"/>
    <w:rsid w:val="002A6F04"/>
    <w:rsid w:val="002B0834"/>
    <w:rsid w:val="002B0E29"/>
    <w:rsid w:val="002B1774"/>
    <w:rsid w:val="002B1EA6"/>
    <w:rsid w:val="002B2821"/>
    <w:rsid w:val="002B2C1B"/>
    <w:rsid w:val="002B3751"/>
    <w:rsid w:val="002B467D"/>
    <w:rsid w:val="002B604B"/>
    <w:rsid w:val="002B6285"/>
    <w:rsid w:val="002B65C3"/>
    <w:rsid w:val="002B6889"/>
    <w:rsid w:val="002B76CC"/>
    <w:rsid w:val="002B7BDB"/>
    <w:rsid w:val="002C049D"/>
    <w:rsid w:val="002C04F3"/>
    <w:rsid w:val="002C1ED0"/>
    <w:rsid w:val="002C1F25"/>
    <w:rsid w:val="002C2031"/>
    <w:rsid w:val="002C369A"/>
    <w:rsid w:val="002C4926"/>
    <w:rsid w:val="002C536A"/>
    <w:rsid w:val="002C5B61"/>
    <w:rsid w:val="002C5D93"/>
    <w:rsid w:val="002D0845"/>
    <w:rsid w:val="002D0944"/>
    <w:rsid w:val="002D0B18"/>
    <w:rsid w:val="002D0BCE"/>
    <w:rsid w:val="002D27EE"/>
    <w:rsid w:val="002D34D7"/>
    <w:rsid w:val="002D405A"/>
    <w:rsid w:val="002D4AD9"/>
    <w:rsid w:val="002D4C1F"/>
    <w:rsid w:val="002D5CB4"/>
    <w:rsid w:val="002D6023"/>
    <w:rsid w:val="002D6459"/>
    <w:rsid w:val="002D656C"/>
    <w:rsid w:val="002D6637"/>
    <w:rsid w:val="002D6BCB"/>
    <w:rsid w:val="002D7920"/>
    <w:rsid w:val="002D7D4A"/>
    <w:rsid w:val="002E0BC9"/>
    <w:rsid w:val="002E0BCB"/>
    <w:rsid w:val="002E1640"/>
    <w:rsid w:val="002E1887"/>
    <w:rsid w:val="002E1ADA"/>
    <w:rsid w:val="002E1DDF"/>
    <w:rsid w:val="002E1E2A"/>
    <w:rsid w:val="002E204D"/>
    <w:rsid w:val="002E2D35"/>
    <w:rsid w:val="002E4086"/>
    <w:rsid w:val="002E40D7"/>
    <w:rsid w:val="002E4D1A"/>
    <w:rsid w:val="002E514A"/>
    <w:rsid w:val="002E518F"/>
    <w:rsid w:val="002E5391"/>
    <w:rsid w:val="002E5A55"/>
    <w:rsid w:val="002E6B96"/>
    <w:rsid w:val="002F0992"/>
    <w:rsid w:val="002F1023"/>
    <w:rsid w:val="002F1948"/>
    <w:rsid w:val="002F1C73"/>
    <w:rsid w:val="002F251E"/>
    <w:rsid w:val="002F2746"/>
    <w:rsid w:val="002F3A55"/>
    <w:rsid w:val="002F3B25"/>
    <w:rsid w:val="002F3EAC"/>
    <w:rsid w:val="002F3F0A"/>
    <w:rsid w:val="002F53FB"/>
    <w:rsid w:val="002F615F"/>
    <w:rsid w:val="002F693B"/>
    <w:rsid w:val="002F73C2"/>
    <w:rsid w:val="0030011E"/>
    <w:rsid w:val="00300A4A"/>
    <w:rsid w:val="00301061"/>
    <w:rsid w:val="003017A5"/>
    <w:rsid w:val="00301D71"/>
    <w:rsid w:val="0030237A"/>
    <w:rsid w:val="00302709"/>
    <w:rsid w:val="0030365C"/>
    <w:rsid w:val="00304341"/>
    <w:rsid w:val="0030515E"/>
    <w:rsid w:val="00307523"/>
    <w:rsid w:val="00310A54"/>
    <w:rsid w:val="00311D32"/>
    <w:rsid w:val="0031385D"/>
    <w:rsid w:val="003144C4"/>
    <w:rsid w:val="00314B2E"/>
    <w:rsid w:val="00314FDD"/>
    <w:rsid w:val="00315092"/>
    <w:rsid w:val="00315339"/>
    <w:rsid w:val="00315B33"/>
    <w:rsid w:val="00317BB4"/>
    <w:rsid w:val="00320062"/>
    <w:rsid w:val="003203D9"/>
    <w:rsid w:val="0032092E"/>
    <w:rsid w:val="0032133B"/>
    <w:rsid w:val="00321FE6"/>
    <w:rsid w:val="00322A51"/>
    <w:rsid w:val="00322CB7"/>
    <w:rsid w:val="00323489"/>
    <w:rsid w:val="00325E4A"/>
    <w:rsid w:val="003275D7"/>
    <w:rsid w:val="00330229"/>
    <w:rsid w:val="00330778"/>
    <w:rsid w:val="00330FFE"/>
    <w:rsid w:val="00331387"/>
    <w:rsid w:val="003321EB"/>
    <w:rsid w:val="0033273C"/>
    <w:rsid w:val="00332999"/>
    <w:rsid w:val="003335A6"/>
    <w:rsid w:val="00333800"/>
    <w:rsid w:val="00333A6C"/>
    <w:rsid w:val="003347A7"/>
    <w:rsid w:val="003348AC"/>
    <w:rsid w:val="003363EB"/>
    <w:rsid w:val="003367BE"/>
    <w:rsid w:val="003414CF"/>
    <w:rsid w:val="00342B96"/>
    <w:rsid w:val="00344BD4"/>
    <w:rsid w:val="00344C87"/>
    <w:rsid w:val="0034521E"/>
    <w:rsid w:val="00345C27"/>
    <w:rsid w:val="003477E9"/>
    <w:rsid w:val="0034788F"/>
    <w:rsid w:val="00347922"/>
    <w:rsid w:val="00347A2C"/>
    <w:rsid w:val="00350B95"/>
    <w:rsid w:val="00350DD3"/>
    <w:rsid w:val="00351401"/>
    <w:rsid w:val="003530F3"/>
    <w:rsid w:val="00354784"/>
    <w:rsid w:val="0035551E"/>
    <w:rsid w:val="0035568D"/>
    <w:rsid w:val="0035572C"/>
    <w:rsid w:val="00355DD1"/>
    <w:rsid w:val="00357513"/>
    <w:rsid w:val="0036001F"/>
    <w:rsid w:val="00360617"/>
    <w:rsid w:val="003607C3"/>
    <w:rsid w:val="00360867"/>
    <w:rsid w:val="0036093D"/>
    <w:rsid w:val="003621CF"/>
    <w:rsid w:val="00362AA6"/>
    <w:rsid w:val="003641C0"/>
    <w:rsid w:val="00364D5D"/>
    <w:rsid w:val="00364DA8"/>
    <w:rsid w:val="00364E45"/>
    <w:rsid w:val="00364FB6"/>
    <w:rsid w:val="00365B04"/>
    <w:rsid w:val="00365D6B"/>
    <w:rsid w:val="00366E77"/>
    <w:rsid w:val="003672A6"/>
    <w:rsid w:val="00367CD0"/>
    <w:rsid w:val="00367E06"/>
    <w:rsid w:val="00370AEC"/>
    <w:rsid w:val="00370CAB"/>
    <w:rsid w:val="00371474"/>
    <w:rsid w:val="003720E9"/>
    <w:rsid w:val="0037234C"/>
    <w:rsid w:val="0037242C"/>
    <w:rsid w:val="00372D33"/>
    <w:rsid w:val="00373277"/>
    <w:rsid w:val="00375AB9"/>
    <w:rsid w:val="0038196A"/>
    <w:rsid w:val="0038207A"/>
    <w:rsid w:val="003822AB"/>
    <w:rsid w:val="00383652"/>
    <w:rsid w:val="003840DD"/>
    <w:rsid w:val="003843B7"/>
    <w:rsid w:val="00384451"/>
    <w:rsid w:val="0038456B"/>
    <w:rsid w:val="0038494B"/>
    <w:rsid w:val="00386B8B"/>
    <w:rsid w:val="00392C5B"/>
    <w:rsid w:val="00393352"/>
    <w:rsid w:val="0039398B"/>
    <w:rsid w:val="003956F9"/>
    <w:rsid w:val="00395C1A"/>
    <w:rsid w:val="00396404"/>
    <w:rsid w:val="0039674F"/>
    <w:rsid w:val="0039709C"/>
    <w:rsid w:val="00397443"/>
    <w:rsid w:val="00397911"/>
    <w:rsid w:val="00397940"/>
    <w:rsid w:val="003A052D"/>
    <w:rsid w:val="003A09F7"/>
    <w:rsid w:val="003A1177"/>
    <w:rsid w:val="003A2C93"/>
    <w:rsid w:val="003A329E"/>
    <w:rsid w:val="003A4895"/>
    <w:rsid w:val="003A4F6A"/>
    <w:rsid w:val="003A58A5"/>
    <w:rsid w:val="003A5953"/>
    <w:rsid w:val="003A5BD8"/>
    <w:rsid w:val="003A6853"/>
    <w:rsid w:val="003A6D0A"/>
    <w:rsid w:val="003A7757"/>
    <w:rsid w:val="003A7FF6"/>
    <w:rsid w:val="003B030F"/>
    <w:rsid w:val="003B097B"/>
    <w:rsid w:val="003B23EE"/>
    <w:rsid w:val="003B2931"/>
    <w:rsid w:val="003B31CC"/>
    <w:rsid w:val="003B3798"/>
    <w:rsid w:val="003B42FA"/>
    <w:rsid w:val="003B4D69"/>
    <w:rsid w:val="003B53BF"/>
    <w:rsid w:val="003B549B"/>
    <w:rsid w:val="003B64DB"/>
    <w:rsid w:val="003B6BB8"/>
    <w:rsid w:val="003C0651"/>
    <w:rsid w:val="003C0801"/>
    <w:rsid w:val="003C1675"/>
    <w:rsid w:val="003C28F7"/>
    <w:rsid w:val="003C2F68"/>
    <w:rsid w:val="003C340A"/>
    <w:rsid w:val="003C3712"/>
    <w:rsid w:val="003C7AA6"/>
    <w:rsid w:val="003D0353"/>
    <w:rsid w:val="003D1709"/>
    <w:rsid w:val="003D2CA4"/>
    <w:rsid w:val="003D3083"/>
    <w:rsid w:val="003D35FD"/>
    <w:rsid w:val="003D44CF"/>
    <w:rsid w:val="003D4832"/>
    <w:rsid w:val="003D69D0"/>
    <w:rsid w:val="003E11E0"/>
    <w:rsid w:val="003E6163"/>
    <w:rsid w:val="003E72C0"/>
    <w:rsid w:val="003F08EB"/>
    <w:rsid w:val="003F1087"/>
    <w:rsid w:val="003F133E"/>
    <w:rsid w:val="003F2293"/>
    <w:rsid w:val="003F2567"/>
    <w:rsid w:val="003F27E7"/>
    <w:rsid w:val="003F2D15"/>
    <w:rsid w:val="003F2FFF"/>
    <w:rsid w:val="003F4FF1"/>
    <w:rsid w:val="003F56D7"/>
    <w:rsid w:val="003F5738"/>
    <w:rsid w:val="003F627B"/>
    <w:rsid w:val="00401178"/>
    <w:rsid w:val="004018F4"/>
    <w:rsid w:val="00401E07"/>
    <w:rsid w:val="0040209A"/>
    <w:rsid w:val="004021B0"/>
    <w:rsid w:val="00402645"/>
    <w:rsid w:val="00402B2D"/>
    <w:rsid w:val="004033C3"/>
    <w:rsid w:val="004041C9"/>
    <w:rsid w:val="00404DA9"/>
    <w:rsid w:val="00406540"/>
    <w:rsid w:val="00406597"/>
    <w:rsid w:val="00406C10"/>
    <w:rsid w:val="0040795B"/>
    <w:rsid w:val="00410667"/>
    <w:rsid w:val="00412F49"/>
    <w:rsid w:val="00413CCD"/>
    <w:rsid w:val="0041401C"/>
    <w:rsid w:val="0041403F"/>
    <w:rsid w:val="004140A3"/>
    <w:rsid w:val="00414D2E"/>
    <w:rsid w:val="00417411"/>
    <w:rsid w:val="004174FA"/>
    <w:rsid w:val="00420E23"/>
    <w:rsid w:val="0042165A"/>
    <w:rsid w:val="0042276E"/>
    <w:rsid w:val="00422D4F"/>
    <w:rsid w:val="00423AB7"/>
    <w:rsid w:val="00424189"/>
    <w:rsid w:val="004244D2"/>
    <w:rsid w:val="00424E37"/>
    <w:rsid w:val="004251F1"/>
    <w:rsid w:val="004302B9"/>
    <w:rsid w:val="0043061E"/>
    <w:rsid w:val="00430830"/>
    <w:rsid w:val="00431E4E"/>
    <w:rsid w:val="00432485"/>
    <w:rsid w:val="00432A84"/>
    <w:rsid w:val="004334E1"/>
    <w:rsid w:val="00433C73"/>
    <w:rsid w:val="00433E49"/>
    <w:rsid w:val="00435217"/>
    <w:rsid w:val="00436AE1"/>
    <w:rsid w:val="00437A63"/>
    <w:rsid w:val="00437F7B"/>
    <w:rsid w:val="004405B5"/>
    <w:rsid w:val="00441F2D"/>
    <w:rsid w:val="00442366"/>
    <w:rsid w:val="00442AF3"/>
    <w:rsid w:val="004437E9"/>
    <w:rsid w:val="00443F11"/>
    <w:rsid w:val="0044405A"/>
    <w:rsid w:val="004442ED"/>
    <w:rsid w:val="00444BAC"/>
    <w:rsid w:val="00446A05"/>
    <w:rsid w:val="0044743B"/>
    <w:rsid w:val="004479B4"/>
    <w:rsid w:val="00450797"/>
    <w:rsid w:val="0045099A"/>
    <w:rsid w:val="004517E8"/>
    <w:rsid w:val="00451983"/>
    <w:rsid w:val="00451A1C"/>
    <w:rsid w:val="004521EA"/>
    <w:rsid w:val="00452E03"/>
    <w:rsid w:val="004532F4"/>
    <w:rsid w:val="00453F57"/>
    <w:rsid w:val="0045490D"/>
    <w:rsid w:val="00456544"/>
    <w:rsid w:val="0045665C"/>
    <w:rsid w:val="004579A0"/>
    <w:rsid w:val="00460DC8"/>
    <w:rsid w:val="004627A1"/>
    <w:rsid w:val="00463087"/>
    <w:rsid w:val="0046379D"/>
    <w:rsid w:val="004654B7"/>
    <w:rsid w:val="00471103"/>
    <w:rsid w:val="004717DC"/>
    <w:rsid w:val="00472182"/>
    <w:rsid w:val="0047342C"/>
    <w:rsid w:val="00473AD3"/>
    <w:rsid w:val="00473EC2"/>
    <w:rsid w:val="00473ECB"/>
    <w:rsid w:val="00473F20"/>
    <w:rsid w:val="004748BC"/>
    <w:rsid w:val="004755CC"/>
    <w:rsid w:val="00476AEF"/>
    <w:rsid w:val="004776B4"/>
    <w:rsid w:val="00477AD5"/>
    <w:rsid w:val="00480B42"/>
    <w:rsid w:val="00480DB6"/>
    <w:rsid w:val="00481D87"/>
    <w:rsid w:val="0048242B"/>
    <w:rsid w:val="00482773"/>
    <w:rsid w:val="004837A7"/>
    <w:rsid w:val="004841E1"/>
    <w:rsid w:val="004845F1"/>
    <w:rsid w:val="00484604"/>
    <w:rsid w:val="00484C68"/>
    <w:rsid w:val="0048601D"/>
    <w:rsid w:val="00486C61"/>
    <w:rsid w:val="00486E27"/>
    <w:rsid w:val="00487923"/>
    <w:rsid w:val="00487C64"/>
    <w:rsid w:val="00490312"/>
    <w:rsid w:val="004907E2"/>
    <w:rsid w:val="00490F0A"/>
    <w:rsid w:val="004912C5"/>
    <w:rsid w:val="00491507"/>
    <w:rsid w:val="00491B2D"/>
    <w:rsid w:val="004925CB"/>
    <w:rsid w:val="00492687"/>
    <w:rsid w:val="0049374F"/>
    <w:rsid w:val="0049496C"/>
    <w:rsid w:val="00495C3C"/>
    <w:rsid w:val="00496B92"/>
    <w:rsid w:val="004976BD"/>
    <w:rsid w:val="004A06AA"/>
    <w:rsid w:val="004A1332"/>
    <w:rsid w:val="004A1CF1"/>
    <w:rsid w:val="004A2449"/>
    <w:rsid w:val="004A2AC3"/>
    <w:rsid w:val="004A32D4"/>
    <w:rsid w:val="004A34F6"/>
    <w:rsid w:val="004A4353"/>
    <w:rsid w:val="004A488F"/>
    <w:rsid w:val="004A4974"/>
    <w:rsid w:val="004A4D39"/>
    <w:rsid w:val="004A6C06"/>
    <w:rsid w:val="004B00E3"/>
    <w:rsid w:val="004B00EC"/>
    <w:rsid w:val="004B10E3"/>
    <w:rsid w:val="004B1C7E"/>
    <w:rsid w:val="004B211A"/>
    <w:rsid w:val="004B22E6"/>
    <w:rsid w:val="004B2CF3"/>
    <w:rsid w:val="004B3BB4"/>
    <w:rsid w:val="004B6267"/>
    <w:rsid w:val="004B697D"/>
    <w:rsid w:val="004C2C77"/>
    <w:rsid w:val="004C3700"/>
    <w:rsid w:val="004C387E"/>
    <w:rsid w:val="004C760D"/>
    <w:rsid w:val="004C7CC3"/>
    <w:rsid w:val="004C7F45"/>
    <w:rsid w:val="004D00A8"/>
    <w:rsid w:val="004D0801"/>
    <w:rsid w:val="004D1606"/>
    <w:rsid w:val="004D1681"/>
    <w:rsid w:val="004D19BE"/>
    <w:rsid w:val="004D2EAC"/>
    <w:rsid w:val="004D336D"/>
    <w:rsid w:val="004D3AE7"/>
    <w:rsid w:val="004D445E"/>
    <w:rsid w:val="004D468C"/>
    <w:rsid w:val="004D5956"/>
    <w:rsid w:val="004D63FF"/>
    <w:rsid w:val="004D664A"/>
    <w:rsid w:val="004D73F3"/>
    <w:rsid w:val="004D76EF"/>
    <w:rsid w:val="004D7A7E"/>
    <w:rsid w:val="004E0D0C"/>
    <w:rsid w:val="004E1FDC"/>
    <w:rsid w:val="004E20BC"/>
    <w:rsid w:val="004E2263"/>
    <w:rsid w:val="004E2B2D"/>
    <w:rsid w:val="004E2EE2"/>
    <w:rsid w:val="004E304C"/>
    <w:rsid w:val="004E4080"/>
    <w:rsid w:val="004E4F36"/>
    <w:rsid w:val="004E60D7"/>
    <w:rsid w:val="004E65C7"/>
    <w:rsid w:val="004E7470"/>
    <w:rsid w:val="004F03FC"/>
    <w:rsid w:val="004F0DFD"/>
    <w:rsid w:val="004F0E94"/>
    <w:rsid w:val="004F1708"/>
    <w:rsid w:val="004F2155"/>
    <w:rsid w:val="004F2216"/>
    <w:rsid w:val="004F246A"/>
    <w:rsid w:val="004F47FB"/>
    <w:rsid w:val="004F4FC5"/>
    <w:rsid w:val="004F5578"/>
    <w:rsid w:val="004F627D"/>
    <w:rsid w:val="004F6BF1"/>
    <w:rsid w:val="004F75F9"/>
    <w:rsid w:val="0050053E"/>
    <w:rsid w:val="00500A6D"/>
    <w:rsid w:val="00500F7F"/>
    <w:rsid w:val="0050143E"/>
    <w:rsid w:val="00501B5D"/>
    <w:rsid w:val="00501FCC"/>
    <w:rsid w:val="00502855"/>
    <w:rsid w:val="00502F0E"/>
    <w:rsid w:val="0050343B"/>
    <w:rsid w:val="005039DB"/>
    <w:rsid w:val="005049D0"/>
    <w:rsid w:val="00505420"/>
    <w:rsid w:val="00505A8B"/>
    <w:rsid w:val="00506C1B"/>
    <w:rsid w:val="00507358"/>
    <w:rsid w:val="0050787D"/>
    <w:rsid w:val="005078BD"/>
    <w:rsid w:val="005079AB"/>
    <w:rsid w:val="005131BD"/>
    <w:rsid w:val="0051321B"/>
    <w:rsid w:val="005135F6"/>
    <w:rsid w:val="005146F5"/>
    <w:rsid w:val="00515301"/>
    <w:rsid w:val="00515DB0"/>
    <w:rsid w:val="00516390"/>
    <w:rsid w:val="005205D1"/>
    <w:rsid w:val="0052088E"/>
    <w:rsid w:val="00520A26"/>
    <w:rsid w:val="00520D20"/>
    <w:rsid w:val="0052110F"/>
    <w:rsid w:val="00521E5F"/>
    <w:rsid w:val="005237B5"/>
    <w:rsid w:val="005253E4"/>
    <w:rsid w:val="00525AC9"/>
    <w:rsid w:val="00526C37"/>
    <w:rsid w:val="0052770F"/>
    <w:rsid w:val="005279CE"/>
    <w:rsid w:val="005312AA"/>
    <w:rsid w:val="00531F42"/>
    <w:rsid w:val="0053396E"/>
    <w:rsid w:val="00533A24"/>
    <w:rsid w:val="00534226"/>
    <w:rsid w:val="005345CF"/>
    <w:rsid w:val="00535584"/>
    <w:rsid w:val="00535735"/>
    <w:rsid w:val="00536260"/>
    <w:rsid w:val="00540776"/>
    <w:rsid w:val="0054109C"/>
    <w:rsid w:val="005429DE"/>
    <w:rsid w:val="00542DBF"/>
    <w:rsid w:val="0054370D"/>
    <w:rsid w:val="00543AF1"/>
    <w:rsid w:val="00544568"/>
    <w:rsid w:val="005447B6"/>
    <w:rsid w:val="00545523"/>
    <w:rsid w:val="005466A3"/>
    <w:rsid w:val="00546EE1"/>
    <w:rsid w:val="0054720F"/>
    <w:rsid w:val="005477F0"/>
    <w:rsid w:val="00547897"/>
    <w:rsid w:val="005525CF"/>
    <w:rsid w:val="005527E2"/>
    <w:rsid w:val="00552CFD"/>
    <w:rsid w:val="0055427F"/>
    <w:rsid w:val="005556EB"/>
    <w:rsid w:val="00555B49"/>
    <w:rsid w:val="00555CF7"/>
    <w:rsid w:val="00556568"/>
    <w:rsid w:val="005577F9"/>
    <w:rsid w:val="00560EC6"/>
    <w:rsid w:val="00561D96"/>
    <w:rsid w:val="00562255"/>
    <w:rsid w:val="00562E93"/>
    <w:rsid w:val="00563951"/>
    <w:rsid w:val="00563DCA"/>
    <w:rsid w:val="005646EA"/>
    <w:rsid w:val="005661E0"/>
    <w:rsid w:val="005663FF"/>
    <w:rsid w:val="00566D0A"/>
    <w:rsid w:val="00570BE5"/>
    <w:rsid w:val="005710B9"/>
    <w:rsid w:val="00571C21"/>
    <w:rsid w:val="00571F3A"/>
    <w:rsid w:val="0057232B"/>
    <w:rsid w:val="0057269C"/>
    <w:rsid w:val="005733F9"/>
    <w:rsid w:val="00573565"/>
    <w:rsid w:val="005806AA"/>
    <w:rsid w:val="005822F2"/>
    <w:rsid w:val="005827E7"/>
    <w:rsid w:val="00583B75"/>
    <w:rsid w:val="00585655"/>
    <w:rsid w:val="0058578B"/>
    <w:rsid w:val="0058584A"/>
    <w:rsid w:val="00585F36"/>
    <w:rsid w:val="00587C72"/>
    <w:rsid w:val="00590827"/>
    <w:rsid w:val="00590935"/>
    <w:rsid w:val="00590C06"/>
    <w:rsid w:val="0059141C"/>
    <w:rsid w:val="00591BA2"/>
    <w:rsid w:val="005930A5"/>
    <w:rsid w:val="005931BB"/>
    <w:rsid w:val="00593721"/>
    <w:rsid w:val="005937E3"/>
    <w:rsid w:val="005949C8"/>
    <w:rsid w:val="00594EFB"/>
    <w:rsid w:val="00595004"/>
    <w:rsid w:val="005959C8"/>
    <w:rsid w:val="005A0CDC"/>
    <w:rsid w:val="005A11F7"/>
    <w:rsid w:val="005A156D"/>
    <w:rsid w:val="005A237E"/>
    <w:rsid w:val="005A268C"/>
    <w:rsid w:val="005A27E2"/>
    <w:rsid w:val="005A2A3D"/>
    <w:rsid w:val="005A38F5"/>
    <w:rsid w:val="005A4048"/>
    <w:rsid w:val="005A41C1"/>
    <w:rsid w:val="005A448B"/>
    <w:rsid w:val="005A6DDB"/>
    <w:rsid w:val="005A6E45"/>
    <w:rsid w:val="005A77E2"/>
    <w:rsid w:val="005A7BB6"/>
    <w:rsid w:val="005B37D0"/>
    <w:rsid w:val="005B3D54"/>
    <w:rsid w:val="005B56BE"/>
    <w:rsid w:val="005B5BB5"/>
    <w:rsid w:val="005B653B"/>
    <w:rsid w:val="005C00AE"/>
    <w:rsid w:val="005C048E"/>
    <w:rsid w:val="005C0945"/>
    <w:rsid w:val="005C32FF"/>
    <w:rsid w:val="005C380D"/>
    <w:rsid w:val="005C41AF"/>
    <w:rsid w:val="005C532C"/>
    <w:rsid w:val="005C5FCF"/>
    <w:rsid w:val="005C7730"/>
    <w:rsid w:val="005C7CC9"/>
    <w:rsid w:val="005D0C8C"/>
    <w:rsid w:val="005D1819"/>
    <w:rsid w:val="005D44B6"/>
    <w:rsid w:val="005D4551"/>
    <w:rsid w:val="005D48CD"/>
    <w:rsid w:val="005D676A"/>
    <w:rsid w:val="005D67D4"/>
    <w:rsid w:val="005D7491"/>
    <w:rsid w:val="005E01A3"/>
    <w:rsid w:val="005E0725"/>
    <w:rsid w:val="005E0BE3"/>
    <w:rsid w:val="005E0EE6"/>
    <w:rsid w:val="005E120B"/>
    <w:rsid w:val="005E2CAC"/>
    <w:rsid w:val="005E3436"/>
    <w:rsid w:val="005E6F5C"/>
    <w:rsid w:val="005E7A49"/>
    <w:rsid w:val="005F1BE7"/>
    <w:rsid w:val="005F2B32"/>
    <w:rsid w:val="005F2B81"/>
    <w:rsid w:val="005F51C5"/>
    <w:rsid w:val="005F533E"/>
    <w:rsid w:val="005F6163"/>
    <w:rsid w:val="005F671E"/>
    <w:rsid w:val="005F6E79"/>
    <w:rsid w:val="006006E9"/>
    <w:rsid w:val="00601C70"/>
    <w:rsid w:val="00601E38"/>
    <w:rsid w:val="00603933"/>
    <w:rsid w:val="00604D29"/>
    <w:rsid w:val="00604D5B"/>
    <w:rsid w:val="00604E90"/>
    <w:rsid w:val="00605556"/>
    <w:rsid w:val="006059AA"/>
    <w:rsid w:val="00605D7D"/>
    <w:rsid w:val="00606F54"/>
    <w:rsid w:val="006070F0"/>
    <w:rsid w:val="00607FDA"/>
    <w:rsid w:val="00612FC1"/>
    <w:rsid w:val="00613011"/>
    <w:rsid w:val="006135F0"/>
    <w:rsid w:val="00613F62"/>
    <w:rsid w:val="006144B7"/>
    <w:rsid w:val="006144DA"/>
    <w:rsid w:val="00615188"/>
    <w:rsid w:val="006166BD"/>
    <w:rsid w:val="006168A5"/>
    <w:rsid w:val="00620EE7"/>
    <w:rsid w:val="00621810"/>
    <w:rsid w:val="006220C3"/>
    <w:rsid w:val="00622698"/>
    <w:rsid w:val="00622B7A"/>
    <w:rsid w:val="00623F0A"/>
    <w:rsid w:val="00624791"/>
    <w:rsid w:val="0062491B"/>
    <w:rsid w:val="00625459"/>
    <w:rsid w:val="00625CB6"/>
    <w:rsid w:val="006270EF"/>
    <w:rsid w:val="00627F25"/>
    <w:rsid w:val="00630619"/>
    <w:rsid w:val="006307B9"/>
    <w:rsid w:val="00630DC3"/>
    <w:rsid w:val="00631C8C"/>
    <w:rsid w:val="00632288"/>
    <w:rsid w:val="00632FA2"/>
    <w:rsid w:val="00633CF8"/>
    <w:rsid w:val="00633EE9"/>
    <w:rsid w:val="006341D3"/>
    <w:rsid w:val="00634744"/>
    <w:rsid w:val="0063493F"/>
    <w:rsid w:val="00636B85"/>
    <w:rsid w:val="00640F4A"/>
    <w:rsid w:val="00642CA1"/>
    <w:rsid w:val="0064337C"/>
    <w:rsid w:val="00643528"/>
    <w:rsid w:val="00643FCD"/>
    <w:rsid w:val="00644067"/>
    <w:rsid w:val="00644159"/>
    <w:rsid w:val="006458E7"/>
    <w:rsid w:val="006459E4"/>
    <w:rsid w:val="006469C1"/>
    <w:rsid w:val="00646B71"/>
    <w:rsid w:val="00650394"/>
    <w:rsid w:val="0065063F"/>
    <w:rsid w:val="006509F5"/>
    <w:rsid w:val="00652457"/>
    <w:rsid w:val="00653C28"/>
    <w:rsid w:val="00654A4C"/>
    <w:rsid w:val="00655856"/>
    <w:rsid w:val="00655972"/>
    <w:rsid w:val="0065599F"/>
    <w:rsid w:val="00655E21"/>
    <w:rsid w:val="00657AA8"/>
    <w:rsid w:val="00657B41"/>
    <w:rsid w:val="00657CFE"/>
    <w:rsid w:val="00660A36"/>
    <w:rsid w:val="0066180A"/>
    <w:rsid w:val="00661C88"/>
    <w:rsid w:val="006623BB"/>
    <w:rsid w:val="006627C0"/>
    <w:rsid w:val="00663A11"/>
    <w:rsid w:val="00663AA7"/>
    <w:rsid w:val="0066458E"/>
    <w:rsid w:val="00664BD2"/>
    <w:rsid w:val="0066512E"/>
    <w:rsid w:val="00665A44"/>
    <w:rsid w:val="00665FCB"/>
    <w:rsid w:val="00666D7C"/>
    <w:rsid w:val="00666EEC"/>
    <w:rsid w:val="00667EC9"/>
    <w:rsid w:val="00670177"/>
    <w:rsid w:val="0067063A"/>
    <w:rsid w:val="006715CE"/>
    <w:rsid w:val="00672A26"/>
    <w:rsid w:val="00673419"/>
    <w:rsid w:val="00674337"/>
    <w:rsid w:val="0067460E"/>
    <w:rsid w:val="00674898"/>
    <w:rsid w:val="00676565"/>
    <w:rsid w:val="0067676B"/>
    <w:rsid w:val="0067680A"/>
    <w:rsid w:val="00676D2E"/>
    <w:rsid w:val="00676EB6"/>
    <w:rsid w:val="00677DB4"/>
    <w:rsid w:val="00680436"/>
    <w:rsid w:val="00680F3D"/>
    <w:rsid w:val="00680F61"/>
    <w:rsid w:val="006822F6"/>
    <w:rsid w:val="00682A7F"/>
    <w:rsid w:val="0068384A"/>
    <w:rsid w:val="00683F36"/>
    <w:rsid w:val="0068441C"/>
    <w:rsid w:val="0068619B"/>
    <w:rsid w:val="00692C3A"/>
    <w:rsid w:val="00692EDA"/>
    <w:rsid w:val="00693020"/>
    <w:rsid w:val="0069487A"/>
    <w:rsid w:val="0069490B"/>
    <w:rsid w:val="0069515B"/>
    <w:rsid w:val="0069521A"/>
    <w:rsid w:val="00695A4B"/>
    <w:rsid w:val="00695C90"/>
    <w:rsid w:val="00696FCA"/>
    <w:rsid w:val="006971CD"/>
    <w:rsid w:val="0069759D"/>
    <w:rsid w:val="006A03ED"/>
    <w:rsid w:val="006A137A"/>
    <w:rsid w:val="006A1983"/>
    <w:rsid w:val="006A198F"/>
    <w:rsid w:val="006A1C60"/>
    <w:rsid w:val="006A35DC"/>
    <w:rsid w:val="006A598C"/>
    <w:rsid w:val="006A5A0E"/>
    <w:rsid w:val="006A5DFD"/>
    <w:rsid w:val="006A6147"/>
    <w:rsid w:val="006A618C"/>
    <w:rsid w:val="006A67D3"/>
    <w:rsid w:val="006A74DF"/>
    <w:rsid w:val="006A758B"/>
    <w:rsid w:val="006A796E"/>
    <w:rsid w:val="006B0061"/>
    <w:rsid w:val="006B1684"/>
    <w:rsid w:val="006B1E42"/>
    <w:rsid w:val="006B2176"/>
    <w:rsid w:val="006B32CD"/>
    <w:rsid w:val="006B3B6F"/>
    <w:rsid w:val="006B4082"/>
    <w:rsid w:val="006B44EB"/>
    <w:rsid w:val="006B46DF"/>
    <w:rsid w:val="006B4D39"/>
    <w:rsid w:val="006B4E0A"/>
    <w:rsid w:val="006B5234"/>
    <w:rsid w:val="006B55EC"/>
    <w:rsid w:val="006B5841"/>
    <w:rsid w:val="006B659F"/>
    <w:rsid w:val="006B7D8D"/>
    <w:rsid w:val="006C1E65"/>
    <w:rsid w:val="006C1F5F"/>
    <w:rsid w:val="006C2A1B"/>
    <w:rsid w:val="006C2E73"/>
    <w:rsid w:val="006C2F36"/>
    <w:rsid w:val="006C35C4"/>
    <w:rsid w:val="006C3E92"/>
    <w:rsid w:val="006C513B"/>
    <w:rsid w:val="006C699E"/>
    <w:rsid w:val="006C72BE"/>
    <w:rsid w:val="006D0B14"/>
    <w:rsid w:val="006D1B88"/>
    <w:rsid w:val="006D20EC"/>
    <w:rsid w:val="006D22CE"/>
    <w:rsid w:val="006D2D09"/>
    <w:rsid w:val="006D3370"/>
    <w:rsid w:val="006D3B9A"/>
    <w:rsid w:val="006D52DF"/>
    <w:rsid w:val="006D650C"/>
    <w:rsid w:val="006D6725"/>
    <w:rsid w:val="006D7159"/>
    <w:rsid w:val="006E056E"/>
    <w:rsid w:val="006E0D3E"/>
    <w:rsid w:val="006E1C19"/>
    <w:rsid w:val="006E1E1D"/>
    <w:rsid w:val="006E22C0"/>
    <w:rsid w:val="006E3186"/>
    <w:rsid w:val="006E3310"/>
    <w:rsid w:val="006E48C4"/>
    <w:rsid w:val="006E4C60"/>
    <w:rsid w:val="006E4D32"/>
    <w:rsid w:val="006E4F64"/>
    <w:rsid w:val="006E501A"/>
    <w:rsid w:val="006E57B3"/>
    <w:rsid w:val="006E57C0"/>
    <w:rsid w:val="006E58CB"/>
    <w:rsid w:val="006E655B"/>
    <w:rsid w:val="006E6F5A"/>
    <w:rsid w:val="006F04DD"/>
    <w:rsid w:val="006F21A8"/>
    <w:rsid w:val="006F257C"/>
    <w:rsid w:val="006F4E9D"/>
    <w:rsid w:val="006F4EDA"/>
    <w:rsid w:val="006F52E6"/>
    <w:rsid w:val="006F54FE"/>
    <w:rsid w:val="006F5650"/>
    <w:rsid w:val="006F63CD"/>
    <w:rsid w:val="006F6483"/>
    <w:rsid w:val="006F69B6"/>
    <w:rsid w:val="006F7725"/>
    <w:rsid w:val="00700582"/>
    <w:rsid w:val="00700842"/>
    <w:rsid w:val="007014A6"/>
    <w:rsid w:val="00703607"/>
    <w:rsid w:val="00704437"/>
    <w:rsid w:val="007055BD"/>
    <w:rsid w:val="00706C0E"/>
    <w:rsid w:val="00706F69"/>
    <w:rsid w:val="00707B9C"/>
    <w:rsid w:val="007107E5"/>
    <w:rsid w:val="00710812"/>
    <w:rsid w:val="007112D1"/>
    <w:rsid w:val="0071186F"/>
    <w:rsid w:val="00711FDD"/>
    <w:rsid w:val="00712B6C"/>
    <w:rsid w:val="0071376E"/>
    <w:rsid w:val="007149CE"/>
    <w:rsid w:val="00716316"/>
    <w:rsid w:val="0071738C"/>
    <w:rsid w:val="007174FC"/>
    <w:rsid w:val="007179FE"/>
    <w:rsid w:val="00720662"/>
    <w:rsid w:val="00720B3B"/>
    <w:rsid w:val="00722B7D"/>
    <w:rsid w:val="00722D46"/>
    <w:rsid w:val="0072377D"/>
    <w:rsid w:val="00723B41"/>
    <w:rsid w:val="00723D49"/>
    <w:rsid w:val="00724C4C"/>
    <w:rsid w:val="00724DBB"/>
    <w:rsid w:val="00724E3C"/>
    <w:rsid w:val="007251FD"/>
    <w:rsid w:val="00725228"/>
    <w:rsid w:val="0072583B"/>
    <w:rsid w:val="00726164"/>
    <w:rsid w:val="007267A9"/>
    <w:rsid w:val="00726AA4"/>
    <w:rsid w:val="00726D63"/>
    <w:rsid w:val="00726E4F"/>
    <w:rsid w:val="00727BA2"/>
    <w:rsid w:val="007305C0"/>
    <w:rsid w:val="00731E23"/>
    <w:rsid w:val="00732225"/>
    <w:rsid w:val="00732608"/>
    <w:rsid w:val="0073304C"/>
    <w:rsid w:val="00734082"/>
    <w:rsid w:val="0073444C"/>
    <w:rsid w:val="0073457C"/>
    <w:rsid w:val="00735B88"/>
    <w:rsid w:val="007365EA"/>
    <w:rsid w:val="00736E0F"/>
    <w:rsid w:val="00737149"/>
    <w:rsid w:val="007374EE"/>
    <w:rsid w:val="00737609"/>
    <w:rsid w:val="007403D4"/>
    <w:rsid w:val="00741040"/>
    <w:rsid w:val="0074111C"/>
    <w:rsid w:val="0074420D"/>
    <w:rsid w:val="00744A11"/>
    <w:rsid w:val="00744D1B"/>
    <w:rsid w:val="007450CB"/>
    <w:rsid w:val="00745559"/>
    <w:rsid w:val="00745840"/>
    <w:rsid w:val="00745D30"/>
    <w:rsid w:val="00745D53"/>
    <w:rsid w:val="007463E6"/>
    <w:rsid w:val="00746A05"/>
    <w:rsid w:val="00746AB7"/>
    <w:rsid w:val="00746E08"/>
    <w:rsid w:val="007476F6"/>
    <w:rsid w:val="00747A7F"/>
    <w:rsid w:val="007513A7"/>
    <w:rsid w:val="00752376"/>
    <w:rsid w:val="0075393B"/>
    <w:rsid w:val="00753E64"/>
    <w:rsid w:val="00753F09"/>
    <w:rsid w:val="00754252"/>
    <w:rsid w:val="00755818"/>
    <w:rsid w:val="00755A46"/>
    <w:rsid w:val="00755FE2"/>
    <w:rsid w:val="007577DB"/>
    <w:rsid w:val="0076018F"/>
    <w:rsid w:val="007613F2"/>
    <w:rsid w:val="00761BD9"/>
    <w:rsid w:val="00762897"/>
    <w:rsid w:val="00763824"/>
    <w:rsid w:val="00764858"/>
    <w:rsid w:val="00764AA1"/>
    <w:rsid w:val="00766421"/>
    <w:rsid w:val="007666D6"/>
    <w:rsid w:val="00766813"/>
    <w:rsid w:val="007668DD"/>
    <w:rsid w:val="00766A87"/>
    <w:rsid w:val="00767144"/>
    <w:rsid w:val="00767FA7"/>
    <w:rsid w:val="007716D9"/>
    <w:rsid w:val="00772396"/>
    <w:rsid w:val="007727EA"/>
    <w:rsid w:val="007733B0"/>
    <w:rsid w:val="00773838"/>
    <w:rsid w:val="00773AE9"/>
    <w:rsid w:val="00774336"/>
    <w:rsid w:val="00774CF7"/>
    <w:rsid w:val="007753CE"/>
    <w:rsid w:val="00775DC2"/>
    <w:rsid w:val="00775FAB"/>
    <w:rsid w:val="00776812"/>
    <w:rsid w:val="00776E28"/>
    <w:rsid w:val="00777402"/>
    <w:rsid w:val="007775DE"/>
    <w:rsid w:val="00780683"/>
    <w:rsid w:val="0078086B"/>
    <w:rsid w:val="00783313"/>
    <w:rsid w:val="00783B74"/>
    <w:rsid w:val="00783E78"/>
    <w:rsid w:val="00783F46"/>
    <w:rsid w:val="00784014"/>
    <w:rsid w:val="00784622"/>
    <w:rsid w:val="007854AC"/>
    <w:rsid w:val="0078682A"/>
    <w:rsid w:val="00787594"/>
    <w:rsid w:val="007916CC"/>
    <w:rsid w:val="00791C36"/>
    <w:rsid w:val="00793E3C"/>
    <w:rsid w:val="00793F1F"/>
    <w:rsid w:val="00794219"/>
    <w:rsid w:val="00794981"/>
    <w:rsid w:val="007953D9"/>
    <w:rsid w:val="007958E7"/>
    <w:rsid w:val="00795A25"/>
    <w:rsid w:val="00796284"/>
    <w:rsid w:val="007A0C2A"/>
    <w:rsid w:val="007A176F"/>
    <w:rsid w:val="007A3287"/>
    <w:rsid w:val="007A4FEB"/>
    <w:rsid w:val="007A5C36"/>
    <w:rsid w:val="007A5D39"/>
    <w:rsid w:val="007A5D58"/>
    <w:rsid w:val="007A7BB8"/>
    <w:rsid w:val="007B00C3"/>
    <w:rsid w:val="007B1503"/>
    <w:rsid w:val="007B18C8"/>
    <w:rsid w:val="007B1F55"/>
    <w:rsid w:val="007B2CD2"/>
    <w:rsid w:val="007B2E0B"/>
    <w:rsid w:val="007B348B"/>
    <w:rsid w:val="007B3739"/>
    <w:rsid w:val="007B3A2B"/>
    <w:rsid w:val="007B557F"/>
    <w:rsid w:val="007B5F0C"/>
    <w:rsid w:val="007B6D54"/>
    <w:rsid w:val="007C0361"/>
    <w:rsid w:val="007C12BF"/>
    <w:rsid w:val="007C1870"/>
    <w:rsid w:val="007C1B65"/>
    <w:rsid w:val="007C2020"/>
    <w:rsid w:val="007C3408"/>
    <w:rsid w:val="007C4549"/>
    <w:rsid w:val="007C526B"/>
    <w:rsid w:val="007C5646"/>
    <w:rsid w:val="007C664A"/>
    <w:rsid w:val="007C70D7"/>
    <w:rsid w:val="007D08BE"/>
    <w:rsid w:val="007D1A0F"/>
    <w:rsid w:val="007D1A17"/>
    <w:rsid w:val="007D214E"/>
    <w:rsid w:val="007D3971"/>
    <w:rsid w:val="007D3B71"/>
    <w:rsid w:val="007D54C2"/>
    <w:rsid w:val="007D67D7"/>
    <w:rsid w:val="007E066C"/>
    <w:rsid w:val="007E1AFC"/>
    <w:rsid w:val="007E1CB8"/>
    <w:rsid w:val="007E1DFC"/>
    <w:rsid w:val="007E218B"/>
    <w:rsid w:val="007E53AC"/>
    <w:rsid w:val="007E55A9"/>
    <w:rsid w:val="007E562F"/>
    <w:rsid w:val="007E5970"/>
    <w:rsid w:val="007E5D75"/>
    <w:rsid w:val="007E6071"/>
    <w:rsid w:val="007E6E4B"/>
    <w:rsid w:val="007F0B0F"/>
    <w:rsid w:val="007F1321"/>
    <w:rsid w:val="007F1988"/>
    <w:rsid w:val="007F2120"/>
    <w:rsid w:val="007F3712"/>
    <w:rsid w:val="007F3951"/>
    <w:rsid w:val="007F5403"/>
    <w:rsid w:val="007F5ADA"/>
    <w:rsid w:val="007F5C9B"/>
    <w:rsid w:val="007F62B3"/>
    <w:rsid w:val="007F65A4"/>
    <w:rsid w:val="007F65B9"/>
    <w:rsid w:val="007F7424"/>
    <w:rsid w:val="0080009E"/>
    <w:rsid w:val="008015D6"/>
    <w:rsid w:val="00801DAB"/>
    <w:rsid w:val="00801F9E"/>
    <w:rsid w:val="008028CD"/>
    <w:rsid w:val="00803CC6"/>
    <w:rsid w:val="0080437C"/>
    <w:rsid w:val="008048C0"/>
    <w:rsid w:val="008049D7"/>
    <w:rsid w:val="008051F8"/>
    <w:rsid w:val="00805D16"/>
    <w:rsid w:val="00806467"/>
    <w:rsid w:val="00806565"/>
    <w:rsid w:val="00806EAB"/>
    <w:rsid w:val="00807735"/>
    <w:rsid w:val="008101F2"/>
    <w:rsid w:val="00810CA9"/>
    <w:rsid w:val="00810FC3"/>
    <w:rsid w:val="008117EA"/>
    <w:rsid w:val="00812FBD"/>
    <w:rsid w:val="008131B2"/>
    <w:rsid w:val="008138AF"/>
    <w:rsid w:val="00813B80"/>
    <w:rsid w:val="00813BB8"/>
    <w:rsid w:val="0081403D"/>
    <w:rsid w:val="00814681"/>
    <w:rsid w:val="0081538F"/>
    <w:rsid w:val="008161AC"/>
    <w:rsid w:val="00816E8D"/>
    <w:rsid w:val="00817135"/>
    <w:rsid w:val="00820166"/>
    <w:rsid w:val="008207CA"/>
    <w:rsid w:val="00820C2C"/>
    <w:rsid w:val="00820EA5"/>
    <w:rsid w:val="008217A6"/>
    <w:rsid w:val="008217B4"/>
    <w:rsid w:val="008219D4"/>
    <w:rsid w:val="0082314E"/>
    <w:rsid w:val="008235DD"/>
    <w:rsid w:val="00823893"/>
    <w:rsid w:val="008241E5"/>
    <w:rsid w:val="00824CE5"/>
    <w:rsid w:val="00826347"/>
    <w:rsid w:val="00826B6F"/>
    <w:rsid w:val="00826EBC"/>
    <w:rsid w:val="00830090"/>
    <w:rsid w:val="00831A0B"/>
    <w:rsid w:val="00833706"/>
    <w:rsid w:val="00833800"/>
    <w:rsid w:val="00834757"/>
    <w:rsid w:val="00834F05"/>
    <w:rsid w:val="008364EA"/>
    <w:rsid w:val="00836BF0"/>
    <w:rsid w:val="008376B8"/>
    <w:rsid w:val="0083777B"/>
    <w:rsid w:val="00837961"/>
    <w:rsid w:val="008407D0"/>
    <w:rsid w:val="008409E5"/>
    <w:rsid w:val="00840DB9"/>
    <w:rsid w:val="00842189"/>
    <w:rsid w:val="008422A5"/>
    <w:rsid w:val="00842977"/>
    <w:rsid w:val="0084311D"/>
    <w:rsid w:val="00843547"/>
    <w:rsid w:val="00845A16"/>
    <w:rsid w:val="00845F78"/>
    <w:rsid w:val="008471FF"/>
    <w:rsid w:val="0084789E"/>
    <w:rsid w:val="00851131"/>
    <w:rsid w:val="008514C0"/>
    <w:rsid w:val="00851B26"/>
    <w:rsid w:val="0085241E"/>
    <w:rsid w:val="00852DCC"/>
    <w:rsid w:val="008530B8"/>
    <w:rsid w:val="008532E8"/>
    <w:rsid w:val="00853A28"/>
    <w:rsid w:val="00854016"/>
    <w:rsid w:val="008556B3"/>
    <w:rsid w:val="00855945"/>
    <w:rsid w:val="00857F82"/>
    <w:rsid w:val="00860220"/>
    <w:rsid w:val="0086128A"/>
    <w:rsid w:val="00863779"/>
    <w:rsid w:val="00864075"/>
    <w:rsid w:val="008642BB"/>
    <w:rsid w:val="00867586"/>
    <w:rsid w:val="008675D5"/>
    <w:rsid w:val="00867961"/>
    <w:rsid w:val="00870AC0"/>
    <w:rsid w:val="008710BE"/>
    <w:rsid w:val="0087220F"/>
    <w:rsid w:val="00872BA3"/>
    <w:rsid w:val="00873A19"/>
    <w:rsid w:val="00873C76"/>
    <w:rsid w:val="00873F62"/>
    <w:rsid w:val="00874248"/>
    <w:rsid w:val="00874362"/>
    <w:rsid w:val="00874446"/>
    <w:rsid w:val="00875A7B"/>
    <w:rsid w:val="008764F5"/>
    <w:rsid w:val="008766D1"/>
    <w:rsid w:val="00876880"/>
    <w:rsid w:val="00876B70"/>
    <w:rsid w:val="00876D96"/>
    <w:rsid w:val="00877531"/>
    <w:rsid w:val="008809D1"/>
    <w:rsid w:val="00880C53"/>
    <w:rsid w:val="0088154C"/>
    <w:rsid w:val="008825DA"/>
    <w:rsid w:val="008827C3"/>
    <w:rsid w:val="00882C4A"/>
    <w:rsid w:val="00883B0C"/>
    <w:rsid w:val="00884176"/>
    <w:rsid w:val="00884308"/>
    <w:rsid w:val="00884A71"/>
    <w:rsid w:val="00884AFD"/>
    <w:rsid w:val="00885063"/>
    <w:rsid w:val="00885B06"/>
    <w:rsid w:val="0088648B"/>
    <w:rsid w:val="008867B6"/>
    <w:rsid w:val="00891FEC"/>
    <w:rsid w:val="00892BD9"/>
    <w:rsid w:val="00892FF2"/>
    <w:rsid w:val="00893E84"/>
    <w:rsid w:val="008946E4"/>
    <w:rsid w:val="0089532D"/>
    <w:rsid w:val="00897314"/>
    <w:rsid w:val="0089734E"/>
    <w:rsid w:val="00897CDE"/>
    <w:rsid w:val="00897E6E"/>
    <w:rsid w:val="008A017F"/>
    <w:rsid w:val="008A04A9"/>
    <w:rsid w:val="008A1CA0"/>
    <w:rsid w:val="008A2400"/>
    <w:rsid w:val="008A2959"/>
    <w:rsid w:val="008A2BC9"/>
    <w:rsid w:val="008A2C14"/>
    <w:rsid w:val="008A5FE2"/>
    <w:rsid w:val="008A72D3"/>
    <w:rsid w:val="008A745A"/>
    <w:rsid w:val="008A780B"/>
    <w:rsid w:val="008A7AD2"/>
    <w:rsid w:val="008B0D8E"/>
    <w:rsid w:val="008B173F"/>
    <w:rsid w:val="008B19F0"/>
    <w:rsid w:val="008B20AB"/>
    <w:rsid w:val="008B23E0"/>
    <w:rsid w:val="008B2C04"/>
    <w:rsid w:val="008B341B"/>
    <w:rsid w:val="008B35B2"/>
    <w:rsid w:val="008B39F6"/>
    <w:rsid w:val="008B3E7C"/>
    <w:rsid w:val="008B400C"/>
    <w:rsid w:val="008B4AB3"/>
    <w:rsid w:val="008B569E"/>
    <w:rsid w:val="008B5E08"/>
    <w:rsid w:val="008B6430"/>
    <w:rsid w:val="008B645A"/>
    <w:rsid w:val="008B7B43"/>
    <w:rsid w:val="008B7ED5"/>
    <w:rsid w:val="008C0A0D"/>
    <w:rsid w:val="008C1EED"/>
    <w:rsid w:val="008C25C4"/>
    <w:rsid w:val="008C28A4"/>
    <w:rsid w:val="008C2B6D"/>
    <w:rsid w:val="008C302E"/>
    <w:rsid w:val="008C3CFB"/>
    <w:rsid w:val="008C53EE"/>
    <w:rsid w:val="008C68C0"/>
    <w:rsid w:val="008C6945"/>
    <w:rsid w:val="008D0628"/>
    <w:rsid w:val="008D0DC1"/>
    <w:rsid w:val="008D22CC"/>
    <w:rsid w:val="008D3302"/>
    <w:rsid w:val="008D3A19"/>
    <w:rsid w:val="008D4197"/>
    <w:rsid w:val="008D49E4"/>
    <w:rsid w:val="008D5F29"/>
    <w:rsid w:val="008D63CF"/>
    <w:rsid w:val="008D7648"/>
    <w:rsid w:val="008E0440"/>
    <w:rsid w:val="008E2543"/>
    <w:rsid w:val="008E3A07"/>
    <w:rsid w:val="008E4A43"/>
    <w:rsid w:val="008E5385"/>
    <w:rsid w:val="008E5561"/>
    <w:rsid w:val="008E6ECB"/>
    <w:rsid w:val="008E7720"/>
    <w:rsid w:val="008E7AEF"/>
    <w:rsid w:val="008F039B"/>
    <w:rsid w:val="008F04FA"/>
    <w:rsid w:val="008F07AF"/>
    <w:rsid w:val="008F15A5"/>
    <w:rsid w:val="008F17D0"/>
    <w:rsid w:val="008F207F"/>
    <w:rsid w:val="008F2BA0"/>
    <w:rsid w:val="008F3AA7"/>
    <w:rsid w:val="008F4457"/>
    <w:rsid w:val="008F477B"/>
    <w:rsid w:val="008F5019"/>
    <w:rsid w:val="008F51B3"/>
    <w:rsid w:val="008F569A"/>
    <w:rsid w:val="008F631E"/>
    <w:rsid w:val="008F7067"/>
    <w:rsid w:val="008F76CB"/>
    <w:rsid w:val="008F7BCB"/>
    <w:rsid w:val="00900133"/>
    <w:rsid w:val="0090095C"/>
    <w:rsid w:val="00901318"/>
    <w:rsid w:val="00901517"/>
    <w:rsid w:val="00901B80"/>
    <w:rsid w:val="00901DCC"/>
    <w:rsid w:val="009027BE"/>
    <w:rsid w:val="00903314"/>
    <w:rsid w:val="009038E9"/>
    <w:rsid w:val="00903D8A"/>
    <w:rsid w:val="00905315"/>
    <w:rsid w:val="0090544A"/>
    <w:rsid w:val="00905BC7"/>
    <w:rsid w:val="009066D7"/>
    <w:rsid w:val="0090756A"/>
    <w:rsid w:val="00912622"/>
    <w:rsid w:val="00912F94"/>
    <w:rsid w:val="0091330A"/>
    <w:rsid w:val="009143CE"/>
    <w:rsid w:val="00914FDE"/>
    <w:rsid w:val="009152BE"/>
    <w:rsid w:val="00915306"/>
    <w:rsid w:val="009172A7"/>
    <w:rsid w:val="0091761A"/>
    <w:rsid w:val="009201B5"/>
    <w:rsid w:val="00920E3A"/>
    <w:rsid w:val="0092153C"/>
    <w:rsid w:val="00921F28"/>
    <w:rsid w:val="009222A3"/>
    <w:rsid w:val="009229BD"/>
    <w:rsid w:val="00922E72"/>
    <w:rsid w:val="00924226"/>
    <w:rsid w:val="00924DBE"/>
    <w:rsid w:val="00925124"/>
    <w:rsid w:val="009264DA"/>
    <w:rsid w:val="00926DC4"/>
    <w:rsid w:val="00927053"/>
    <w:rsid w:val="00927609"/>
    <w:rsid w:val="0093107A"/>
    <w:rsid w:val="00931083"/>
    <w:rsid w:val="00931A0D"/>
    <w:rsid w:val="00931AAA"/>
    <w:rsid w:val="00931F87"/>
    <w:rsid w:val="0093251A"/>
    <w:rsid w:val="00933B20"/>
    <w:rsid w:val="00933B42"/>
    <w:rsid w:val="00935F4E"/>
    <w:rsid w:val="00936852"/>
    <w:rsid w:val="009370A4"/>
    <w:rsid w:val="00937854"/>
    <w:rsid w:val="009378D6"/>
    <w:rsid w:val="00937EB5"/>
    <w:rsid w:val="0094008D"/>
    <w:rsid w:val="00940690"/>
    <w:rsid w:val="00940A71"/>
    <w:rsid w:val="00940A9E"/>
    <w:rsid w:val="00941109"/>
    <w:rsid w:val="0094261F"/>
    <w:rsid w:val="00942856"/>
    <w:rsid w:val="0094354C"/>
    <w:rsid w:val="00944163"/>
    <w:rsid w:val="009456FB"/>
    <w:rsid w:val="0094584B"/>
    <w:rsid w:val="00945946"/>
    <w:rsid w:val="00945BDB"/>
    <w:rsid w:val="00946057"/>
    <w:rsid w:val="00946418"/>
    <w:rsid w:val="00947485"/>
    <w:rsid w:val="009505D7"/>
    <w:rsid w:val="00951797"/>
    <w:rsid w:val="00951DE0"/>
    <w:rsid w:val="0095245F"/>
    <w:rsid w:val="009534C6"/>
    <w:rsid w:val="0095419D"/>
    <w:rsid w:val="009543F6"/>
    <w:rsid w:val="00954788"/>
    <w:rsid w:val="00954811"/>
    <w:rsid w:val="00955BCE"/>
    <w:rsid w:val="00955FB7"/>
    <w:rsid w:val="00956815"/>
    <w:rsid w:val="00956B7A"/>
    <w:rsid w:val="00956D0B"/>
    <w:rsid w:val="0096098D"/>
    <w:rsid w:val="00960D09"/>
    <w:rsid w:val="00960F1F"/>
    <w:rsid w:val="00960FF0"/>
    <w:rsid w:val="00961561"/>
    <w:rsid w:val="00961F88"/>
    <w:rsid w:val="009632ED"/>
    <w:rsid w:val="009634E4"/>
    <w:rsid w:val="00963E7C"/>
    <w:rsid w:val="009641D5"/>
    <w:rsid w:val="009655C0"/>
    <w:rsid w:val="00966507"/>
    <w:rsid w:val="00967172"/>
    <w:rsid w:val="00970D8A"/>
    <w:rsid w:val="00970E1E"/>
    <w:rsid w:val="0097211E"/>
    <w:rsid w:val="00972F38"/>
    <w:rsid w:val="00973401"/>
    <w:rsid w:val="009734AF"/>
    <w:rsid w:val="00973568"/>
    <w:rsid w:val="00974DA4"/>
    <w:rsid w:val="00976479"/>
    <w:rsid w:val="00976642"/>
    <w:rsid w:val="009770BB"/>
    <w:rsid w:val="00977AED"/>
    <w:rsid w:val="00977BF1"/>
    <w:rsid w:val="009803FA"/>
    <w:rsid w:val="00980AD3"/>
    <w:rsid w:val="0098178F"/>
    <w:rsid w:val="009821DA"/>
    <w:rsid w:val="0098251D"/>
    <w:rsid w:val="00982B4F"/>
    <w:rsid w:val="00983A12"/>
    <w:rsid w:val="00983AD0"/>
    <w:rsid w:val="00983E18"/>
    <w:rsid w:val="0098446A"/>
    <w:rsid w:val="00985070"/>
    <w:rsid w:val="00986D9C"/>
    <w:rsid w:val="00987EE6"/>
    <w:rsid w:val="00991341"/>
    <w:rsid w:val="009919BE"/>
    <w:rsid w:val="00994F89"/>
    <w:rsid w:val="009958A9"/>
    <w:rsid w:val="009960C7"/>
    <w:rsid w:val="009A1404"/>
    <w:rsid w:val="009A1694"/>
    <w:rsid w:val="009A3D69"/>
    <w:rsid w:val="009A6188"/>
    <w:rsid w:val="009A6B41"/>
    <w:rsid w:val="009A7C9F"/>
    <w:rsid w:val="009A7DB8"/>
    <w:rsid w:val="009B0757"/>
    <w:rsid w:val="009B0B1A"/>
    <w:rsid w:val="009B0E0E"/>
    <w:rsid w:val="009B1E6E"/>
    <w:rsid w:val="009B39EC"/>
    <w:rsid w:val="009B411B"/>
    <w:rsid w:val="009B4B15"/>
    <w:rsid w:val="009B5C58"/>
    <w:rsid w:val="009B5E67"/>
    <w:rsid w:val="009B6B77"/>
    <w:rsid w:val="009B7A85"/>
    <w:rsid w:val="009C01A7"/>
    <w:rsid w:val="009C05C3"/>
    <w:rsid w:val="009C06A9"/>
    <w:rsid w:val="009C0C9E"/>
    <w:rsid w:val="009C14D6"/>
    <w:rsid w:val="009C2A8D"/>
    <w:rsid w:val="009C36E7"/>
    <w:rsid w:val="009C37CF"/>
    <w:rsid w:val="009C48C9"/>
    <w:rsid w:val="009C4A97"/>
    <w:rsid w:val="009C4AAF"/>
    <w:rsid w:val="009C4B72"/>
    <w:rsid w:val="009C4D0C"/>
    <w:rsid w:val="009C5440"/>
    <w:rsid w:val="009C6588"/>
    <w:rsid w:val="009C719C"/>
    <w:rsid w:val="009C7243"/>
    <w:rsid w:val="009C7804"/>
    <w:rsid w:val="009D0C62"/>
    <w:rsid w:val="009D0CD4"/>
    <w:rsid w:val="009D403A"/>
    <w:rsid w:val="009D5ADB"/>
    <w:rsid w:val="009D5E57"/>
    <w:rsid w:val="009D60C0"/>
    <w:rsid w:val="009D7C59"/>
    <w:rsid w:val="009E1711"/>
    <w:rsid w:val="009E295A"/>
    <w:rsid w:val="009E2DD2"/>
    <w:rsid w:val="009E4106"/>
    <w:rsid w:val="009E475A"/>
    <w:rsid w:val="009E780D"/>
    <w:rsid w:val="009F0386"/>
    <w:rsid w:val="009F0A75"/>
    <w:rsid w:val="009F0D87"/>
    <w:rsid w:val="009F0FB7"/>
    <w:rsid w:val="009F1B10"/>
    <w:rsid w:val="009F2EF6"/>
    <w:rsid w:val="009F3A78"/>
    <w:rsid w:val="009F3CED"/>
    <w:rsid w:val="009F3DFA"/>
    <w:rsid w:val="009F46D2"/>
    <w:rsid w:val="009F6242"/>
    <w:rsid w:val="009F6E97"/>
    <w:rsid w:val="009F6FE0"/>
    <w:rsid w:val="009F73BD"/>
    <w:rsid w:val="009F7A27"/>
    <w:rsid w:val="00A00AC6"/>
    <w:rsid w:val="00A00D28"/>
    <w:rsid w:val="00A0405C"/>
    <w:rsid w:val="00A06650"/>
    <w:rsid w:val="00A073FF"/>
    <w:rsid w:val="00A10052"/>
    <w:rsid w:val="00A10E39"/>
    <w:rsid w:val="00A110A2"/>
    <w:rsid w:val="00A11B59"/>
    <w:rsid w:val="00A14187"/>
    <w:rsid w:val="00A14B5D"/>
    <w:rsid w:val="00A1508F"/>
    <w:rsid w:val="00A15353"/>
    <w:rsid w:val="00A15B0E"/>
    <w:rsid w:val="00A163B5"/>
    <w:rsid w:val="00A169DF"/>
    <w:rsid w:val="00A17023"/>
    <w:rsid w:val="00A2087E"/>
    <w:rsid w:val="00A22428"/>
    <w:rsid w:val="00A224B0"/>
    <w:rsid w:val="00A23283"/>
    <w:rsid w:val="00A236D7"/>
    <w:rsid w:val="00A25909"/>
    <w:rsid w:val="00A25BC4"/>
    <w:rsid w:val="00A26C55"/>
    <w:rsid w:val="00A27747"/>
    <w:rsid w:val="00A27D57"/>
    <w:rsid w:val="00A27D73"/>
    <w:rsid w:val="00A31F8F"/>
    <w:rsid w:val="00A32B45"/>
    <w:rsid w:val="00A34336"/>
    <w:rsid w:val="00A35CD1"/>
    <w:rsid w:val="00A35E79"/>
    <w:rsid w:val="00A3697A"/>
    <w:rsid w:val="00A36B17"/>
    <w:rsid w:val="00A36D5C"/>
    <w:rsid w:val="00A372E6"/>
    <w:rsid w:val="00A407E6"/>
    <w:rsid w:val="00A41380"/>
    <w:rsid w:val="00A430D6"/>
    <w:rsid w:val="00A4358E"/>
    <w:rsid w:val="00A44331"/>
    <w:rsid w:val="00A44340"/>
    <w:rsid w:val="00A448F5"/>
    <w:rsid w:val="00A44E14"/>
    <w:rsid w:val="00A45BA6"/>
    <w:rsid w:val="00A460B7"/>
    <w:rsid w:val="00A46EA5"/>
    <w:rsid w:val="00A474FD"/>
    <w:rsid w:val="00A4776A"/>
    <w:rsid w:val="00A52096"/>
    <w:rsid w:val="00A521BE"/>
    <w:rsid w:val="00A52D01"/>
    <w:rsid w:val="00A53750"/>
    <w:rsid w:val="00A53A7C"/>
    <w:rsid w:val="00A53A81"/>
    <w:rsid w:val="00A53E82"/>
    <w:rsid w:val="00A540EB"/>
    <w:rsid w:val="00A54300"/>
    <w:rsid w:val="00A55537"/>
    <w:rsid w:val="00A56E7A"/>
    <w:rsid w:val="00A57689"/>
    <w:rsid w:val="00A609CE"/>
    <w:rsid w:val="00A60E03"/>
    <w:rsid w:val="00A61179"/>
    <w:rsid w:val="00A612D2"/>
    <w:rsid w:val="00A61880"/>
    <w:rsid w:val="00A61ECA"/>
    <w:rsid w:val="00A638AE"/>
    <w:rsid w:val="00A638C0"/>
    <w:rsid w:val="00A63F61"/>
    <w:rsid w:val="00A674C4"/>
    <w:rsid w:val="00A67F21"/>
    <w:rsid w:val="00A7056E"/>
    <w:rsid w:val="00A705D8"/>
    <w:rsid w:val="00A715E0"/>
    <w:rsid w:val="00A7160E"/>
    <w:rsid w:val="00A71BDD"/>
    <w:rsid w:val="00A71D3F"/>
    <w:rsid w:val="00A74024"/>
    <w:rsid w:val="00A74031"/>
    <w:rsid w:val="00A74390"/>
    <w:rsid w:val="00A748C7"/>
    <w:rsid w:val="00A74D24"/>
    <w:rsid w:val="00A74DE2"/>
    <w:rsid w:val="00A74E9B"/>
    <w:rsid w:val="00A751B6"/>
    <w:rsid w:val="00A758D4"/>
    <w:rsid w:val="00A7694A"/>
    <w:rsid w:val="00A76BD8"/>
    <w:rsid w:val="00A76C5D"/>
    <w:rsid w:val="00A77294"/>
    <w:rsid w:val="00A77A36"/>
    <w:rsid w:val="00A8056C"/>
    <w:rsid w:val="00A80B01"/>
    <w:rsid w:val="00A81CD1"/>
    <w:rsid w:val="00A822CD"/>
    <w:rsid w:val="00A82CC9"/>
    <w:rsid w:val="00A82F63"/>
    <w:rsid w:val="00A83204"/>
    <w:rsid w:val="00A8525C"/>
    <w:rsid w:val="00A852DA"/>
    <w:rsid w:val="00A856D8"/>
    <w:rsid w:val="00A86526"/>
    <w:rsid w:val="00A8678F"/>
    <w:rsid w:val="00A86D11"/>
    <w:rsid w:val="00A87198"/>
    <w:rsid w:val="00A902CB"/>
    <w:rsid w:val="00A90557"/>
    <w:rsid w:val="00A90C04"/>
    <w:rsid w:val="00A91365"/>
    <w:rsid w:val="00A92846"/>
    <w:rsid w:val="00A928EC"/>
    <w:rsid w:val="00A9302A"/>
    <w:rsid w:val="00A935CA"/>
    <w:rsid w:val="00A93EE1"/>
    <w:rsid w:val="00A94ED3"/>
    <w:rsid w:val="00A95723"/>
    <w:rsid w:val="00A9579D"/>
    <w:rsid w:val="00A95CDC"/>
    <w:rsid w:val="00A961CC"/>
    <w:rsid w:val="00A96601"/>
    <w:rsid w:val="00A969B8"/>
    <w:rsid w:val="00AA0877"/>
    <w:rsid w:val="00AA0F57"/>
    <w:rsid w:val="00AA17F7"/>
    <w:rsid w:val="00AA1E64"/>
    <w:rsid w:val="00AA21E9"/>
    <w:rsid w:val="00AA255A"/>
    <w:rsid w:val="00AA28EE"/>
    <w:rsid w:val="00AA3084"/>
    <w:rsid w:val="00AA31A2"/>
    <w:rsid w:val="00AA378C"/>
    <w:rsid w:val="00AA3C2E"/>
    <w:rsid w:val="00AA44DA"/>
    <w:rsid w:val="00AA5089"/>
    <w:rsid w:val="00AA5227"/>
    <w:rsid w:val="00AA57C1"/>
    <w:rsid w:val="00AA5A19"/>
    <w:rsid w:val="00AA781F"/>
    <w:rsid w:val="00AA789A"/>
    <w:rsid w:val="00AA7A57"/>
    <w:rsid w:val="00AA7B31"/>
    <w:rsid w:val="00AB1DA8"/>
    <w:rsid w:val="00AB26AE"/>
    <w:rsid w:val="00AB2732"/>
    <w:rsid w:val="00AB3915"/>
    <w:rsid w:val="00AB455F"/>
    <w:rsid w:val="00AB4A2B"/>
    <w:rsid w:val="00AB52C3"/>
    <w:rsid w:val="00AB6372"/>
    <w:rsid w:val="00AB63E2"/>
    <w:rsid w:val="00AB7B4D"/>
    <w:rsid w:val="00AC0D0C"/>
    <w:rsid w:val="00AC1D70"/>
    <w:rsid w:val="00AC1DAE"/>
    <w:rsid w:val="00AC22B1"/>
    <w:rsid w:val="00AC2C91"/>
    <w:rsid w:val="00AC3521"/>
    <w:rsid w:val="00AC710D"/>
    <w:rsid w:val="00AD00DB"/>
    <w:rsid w:val="00AD1734"/>
    <w:rsid w:val="00AD2C4C"/>
    <w:rsid w:val="00AD2F3E"/>
    <w:rsid w:val="00AD2FA9"/>
    <w:rsid w:val="00AD561E"/>
    <w:rsid w:val="00AD5E86"/>
    <w:rsid w:val="00AD64FC"/>
    <w:rsid w:val="00AD6821"/>
    <w:rsid w:val="00AD7DA4"/>
    <w:rsid w:val="00AE045E"/>
    <w:rsid w:val="00AE175D"/>
    <w:rsid w:val="00AE1B96"/>
    <w:rsid w:val="00AE24CB"/>
    <w:rsid w:val="00AE45A6"/>
    <w:rsid w:val="00AE55CD"/>
    <w:rsid w:val="00AE5A23"/>
    <w:rsid w:val="00AE66CA"/>
    <w:rsid w:val="00AE705B"/>
    <w:rsid w:val="00AE72E3"/>
    <w:rsid w:val="00AE738C"/>
    <w:rsid w:val="00AF0B41"/>
    <w:rsid w:val="00AF2A82"/>
    <w:rsid w:val="00AF2F19"/>
    <w:rsid w:val="00AF2F26"/>
    <w:rsid w:val="00AF3788"/>
    <w:rsid w:val="00AF3BB6"/>
    <w:rsid w:val="00AF4622"/>
    <w:rsid w:val="00AF48A4"/>
    <w:rsid w:val="00AF5292"/>
    <w:rsid w:val="00AF59FF"/>
    <w:rsid w:val="00AF66C2"/>
    <w:rsid w:val="00B00110"/>
    <w:rsid w:val="00B012F9"/>
    <w:rsid w:val="00B0134C"/>
    <w:rsid w:val="00B02FB1"/>
    <w:rsid w:val="00B031B7"/>
    <w:rsid w:val="00B0331E"/>
    <w:rsid w:val="00B037FC"/>
    <w:rsid w:val="00B038C3"/>
    <w:rsid w:val="00B04036"/>
    <w:rsid w:val="00B04DB8"/>
    <w:rsid w:val="00B05DD9"/>
    <w:rsid w:val="00B06A8D"/>
    <w:rsid w:val="00B06F80"/>
    <w:rsid w:val="00B0759C"/>
    <w:rsid w:val="00B07A4A"/>
    <w:rsid w:val="00B07CC6"/>
    <w:rsid w:val="00B07ED9"/>
    <w:rsid w:val="00B10074"/>
    <w:rsid w:val="00B1017C"/>
    <w:rsid w:val="00B10AC6"/>
    <w:rsid w:val="00B10D64"/>
    <w:rsid w:val="00B12EFC"/>
    <w:rsid w:val="00B134F3"/>
    <w:rsid w:val="00B13B02"/>
    <w:rsid w:val="00B13C7E"/>
    <w:rsid w:val="00B156FA"/>
    <w:rsid w:val="00B15722"/>
    <w:rsid w:val="00B15ED1"/>
    <w:rsid w:val="00B16008"/>
    <w:rsid w:val="00B16C4F"/>
    <w:rsid w:val="00B16DF9"/>
    <w:rsid w:val="00B17C6D"/>
    <w:rsid w:val="00B20184"/>
    <w:rsid w:val="00B20264"/>
    <w:rsid w:val="00B203A2"/>
    <w:rsid w:val="00B20E97"/>
    <w:rsid w:val="00B21355"/>
    <w:rsid w:val="00B21D96"/>
    <w:rsid w:val="00B23F7E"/>
    <w:rsid w:val="00B24F58"/>
    <w:rsid w:val="00B258ED"/>
    <w:rsid w:val="00B25D33"/>
    <w:rsid w:val="00B26840"/>
    <w:rsid w:val="00B2690D"/>
    <w:rsid w:val="00B26D37"/>
    <w:rsid w:val="00B27C6E"/>
    <w:rsid w:val="00B30639"/>
    <w:rsid w:val="00B309A1"/>
    <w:rsid w:val="00B33072"/>
    <w:rsid w:val="00B335E0"/>
    <w:rsid w:val="00B346E7"/>
    <w:rsid w:val="00B349F1"/>
    <w:rsid w:val="00B37E08"/>
    <w:rsid w:val="00B40335"/>
    <w:rsid w:val="00B45229"/>
    <w:rsid w:val="00B46D97"/>
    <w:rsid w:val="00B475B5"/>
    <w:rsid w:val="00B478AA"/>
    <w:rsid w:val="00B5156E"/>
    <w:rsid w:val="00B51CF3"/>
    <w:rsid w:val="00B538A4"/>
    <w:rsid w:val="00B53B86"/>
    <w:rsid w:val="00B544D7"/>
    <w:rsid w:val="00B54B85"/>
    <w:rsid w:val="00B56264"/>
    <w:rsid w:val="00B57B48"/>
    <w:rsid w:val="00B57D08"/>
    <w:rsid w:val="00B60017"/>
    <w:rsid w:val="00B610DB"/>
    <w:rsid w:val="00B6153B"/>
    <w:rsid w:val="00B61E0A"/>
    <w:rsid w:val="00B6326C"/>
    <w:rsid w:val="00B64102"/>
    <w:rsid w:val="00B645E0"/>
    <w:rsid w:val="00B64708"/>
    <w:rsid w:val="00B65C7E"/>
    <w:rsid w:val="00B6605C"/>
    <w:rsid w:val="00B66431"/>
    <w:rsid w:val="00B674F2"/>
    <w:rsid w:val="00B702BC"/>
    <w:rsid w:val="00B7167B"/>
    <w:rsid w:val="00B72AFC"/>
    <w:rsid w:val="00B738C1"/>
    <w:rsid w:val="00B739F9"/>
    <w:rsid w:val="00B73A9D"/>
    <w:rsid w:val="00B73AE5"/>
    <w:rsid w:val="00B73C5A"/>
    <w:rsid w:val="00B75CE0"/>
    <w:rsid w:val="00B76266"/>
    <w:rsid w:val="00B76BDC"/>
    <w:rsid w:val="00B77001"/>
    <w:rsid w:val="00B77AE5"/>
    <w:rsid w:val="00B77CB8"/>
    <w:rsid w:val="00B77F41"/>
    <w:rsid w:val="00B805CF"/>
    <w:rsid w:val="00B80D4A"/>
    <w:rsid w:val="00B80D61"/>
    <w:rsid w:val="00B81842"/>
    <w:rsid w:val="00B82642"/>
    <w:rsid w:val="00B83DAC"/>
    <w:rsid w:val="00B840FF"/>
    <w:rsid w:val="00B8692D"/>
    <w:rsid w:val="00B87816"/>
    <w:rsid w:val="00B87FEA"/>
    <w:rsid w:val="00B90349"/>
    <w:rsid w:val="00B9168C"/>
    <w:rsid w:val="00B917D1"/>
    <w:rsid w:val="00B91D6B"/>
    <w:rsid w:val="00B91F61"/>
    <w:rsid w:val="00B93463"/>
    <w:rsid w:val="00B93715"/>
    <w:rsid w:val="00B9377B"/>
    <w:rsid w:val="00B94614"/>
    <w:rsid w:val="00B94A53"/>
    <w:rsid w:val="00B94C72"/>
    <w:rsid w:val="00B95432"/>
    <w:rsid w:val="00B95819"/>
    <w:rsid w:val="00B95F7B"/>
    <w:rsid w:val="00B96796"/>
    <w:rsid w:val="00B96F6E"/>
    <w:rsid w:val="00B97365"/>
    <w:rsid w:val="00BA073B"/>
    <w:rsid w:val="00BA15E0"/>
    <w:rsid w:val="00BA16ED"/>
    <w:rsid w:val="00BA1DCB"/>
    <w:rsid w:val="00BA2C00"/>
    <w:rsid w:val="00BA466E"/>
    <w:rsid w:val="00BB257F"/>
    <w:rsid w:val="00BB2836"/>
    <w:rsid w:val="00BB2F6C"/>
    <w:rsid w:val="00BB3069"/>
    <w:rsid w:val="00BB311D"/>
    <w:rsid w:val="00BB345D"/>
    <w:rsid w:val="00BB3ED7"/>
    <w:rsid w:val="00BB45A7"/>
    <w:rsid w:val="00BB5B07"/>
    <w:rsid w:val="00BB704D"/>
    <w:rsid w:val="00BB7588"/>
    <w:rsid w:val="00BB77A9"/>
    <w:rsid w:val="00BC0412"/>
    <w:rsid w:val="00BC0421"/>
    <w:rsid w:val="00BC22CD"/>
    <w:rsid w:val="00BC314C"/>
    <w:rsid w:val="00BC36D0"/>
    <w:rsid w:val="00BC437A"/>
    <w:rsid w:val="00BC47D7"/>
    <w:rsid w:val="00BC48EB"/>
    <w:rsid w:val="00BC507D"/>
    <w:rsid w:val="00BC6068"/>
    <w:rsid w:val="00BC60A3"/>
    <w:rsid w:val="00BC6AB0"/>
    <w:rsid w:val="00BC6D73"/>
    <w:rsid w:val="00BC71B4"/>
    <w:rsid w:val="00BC7728"/>
    <w:rsid w:val="00BD180F"/>
    <w:rsid w:val="00BD27A8"/>
    <w:rsid w:val="00BD354A"/>
    <w:rsid w:val="00BD3C68"/>
    <w:rsid w:val="00BD6857"/>
    <w:rsid w:val="00BD714C"/>
    <w:rsid w:val="00BD7736"/>
    <w:rsid w:val="00BE1235"/>
    <w:rsid w:val="00BE194C"/>
    <w:rsid w:val="00BE21F2"/>
    <w:rsid w:val="00BE372E"/>
    <w:rsid w:val="00BE4015"/>
    <w:rsid w:val="00BE4709"/>
    <w:rsid w:val="00BE53D9"/>
    <w:rsid w:val="00BE54D5"/>
    <w:rsid w:val="00BE5A13"/>
    <w:rsid w:val="00BE6473"/>
    <w:rsid w:val="00BF0331"/>
    <w:rsid w:val="00BF1053"/>
    <w:rsid w:val="00BF183C"/>
    <w:rsid w:val="00BF2056"/>
    <w:rsid w:val="00BF2316"/>
    <w:rsid w:val="00BF2D32"/>
    <w:rsid w:val="00BF2F7F"/>
    <w:rsid w:val="00BF35A7"/>
    <w:rsid w:val="00BF4143"/>
    <w:rsid w:val="00BF491F"/>
    <w:rsid w:val="00BF588D"/>
    <w:rsid w:val="00BF5DA3"/>
    <w:rsid w:val="00BF633F"/>
    <w:rsid w:val="00BF6604"/>
    <w:rsid w:val="00BF6C44"/>
    <w:rsid w:val="00BF7052"/>
    <w:rsid w:val="00BF7D5B"/>
    <w:rsid w:val="00C008FB"/>
    <w:rsid w:val="00C00E11"/>
    <w:rsid w:val="00C01410"/>
    <w:rsid w:val="00C01D3C"/>
    <w:rsid w:val="00C02180"/>
    <w:rsid w:val="00C02995"/>
    <w:rsid w:val="00C034D2"/>
    <w:rsid w:val="00C04987"/>
    <w:rsid w:val="00C05017"/>
    <w:rsid w:val="00C05634"/>
    <w:rsid w:val="00C05CE8"/>
    <w:rsid w:val="00C064C9"/>
    <w:rsid w:val="00C06D40"/>
    <w:rsid w:val="00C06E2B"/>
    <w:rsid w:val="00C10F1D"/>
    <w:rsid w:val="00C113BB"/>
    <w:rsid w:val="00C1163F"/>
    <w:rsid w:val="00C11EA9"/>
    <w:rsid w:val="00C12383"/>
    <w:rsid w:val="00C1359E"/>
    <w:rsid w:val="00C15633"/>
    <w:rsid w:val="00C1566D"/>
    <w:rsid w:val="00C15B7C"/>
    <w:rsid w:val="00C15C5D"/>
    <w:rsid w:val="00C15E40"/>
    <w:rsid w:val="00C16726"/>
    <w:rsid w:val="00C1729D"/>
    <w:rsid w:val="00C1739F"/>
    <w:rsid w:val="00C17431"/>
    <w:rsid w:val="00C20222"/>
    <w:rsid w:val="00C20950"/>
    <w:rsid w:val="00C21578"/>
    <w:rsid w:val="00C21B06"/>
    <w:rsid w:val="00C22422"/>
    <w:rsid w:val="00C22425"/>
    <w:rsid w:val="00C226D2"/>
    <w:rsid w:val="00C228D0"/>
    <w:rsid w:val="00C23DAF"/>
    <w:rsid w:val="00C2417D"/>
    <w:rsid w:val="00C253B7"/>
    <w:rsid w:val="00C257D8"/>
    <w:rsid w:val="00C25F11"/>
    <w:rsid w:val="00C276B2"/>
    <w:rsid w:val="00C27A13"/>
    <w:rsid w:val="00C30FE7"/>
    <w:rsid w:val="00C319DC"/>
    <w:rsid w:val="00C32994"/>
    <w:rsid w:val="00C33051"/>
    <w:rsid w:val="00C33738"/>
    <w:rsid w:val="00C34EBD"/>
    <w:rsid w:val="00C35438"/>
    <w:rsid w:val="00C35963"/>
    <w:rsid w:val="00C35EE8"/>
    <w:rsid w:val="00C36AEB"/>
    <w:rsid w:val="00C372D9"/>
    <w:rsid w:val="00C37645"/>
    <w:rsid w:val="00C37756"/>
    <w:rsid w:val="00C40D7A"/>
    <w:rsid w:val="00C40E02"/>
    <w:rsid w:val="00C41318"/>
    <w:rsid w:val="00C4157F"/>
    <w:rsid w:val="00C41A9F"/>
    <w:rsid w:val="00C41FE0"/>
    <w:rsid w:val="00C42C40"/>
    <w:rsid w:val="00C443A5"/>
    <w:rsid w:val="00C44FD3"/>
    <w:rsid w:val="00C44FFD"/>
    <w:rsid w:val="00C45B22"/>
    <w:rsid w:val="00C45D41"/>
    <w:rsid w:val="00C46751"/>
    <w:rsid w:val="00C470E0"/>
    <w:rsid w:val="00C474B6"/>
    <w:rsid w:val="00C503A5"/>
    <w:rsid w:val="00C5137B"/>
    <w:rsid w:val="00C51856"/>
    <w:rsid w:val="00C52157"/>
    <w:rsid w:val="00C522DC"/>
    <w:rsid w:val="00C5299E"/>
    <w:rsid w:val="00C53883"/>
    <w:rsid w:val="00C55025"/>
    <w:rsid w:val="00C57C97"/>
    <w:rsid w:val="00C60C52"/>
    <w:rsid w:val="00C611CE"/>
    <w:rsid w:val="00C6165D"/>
    <w:rsid w:val="00C62E53"/>
    <w:rsid w:val="00C63EFC"/>
    <w:rsid w:val="00C64B84"/>
    <w:rsid w:val="00C65AE6"/>
    <w:rsid w:val="00C6685C"/>
    <w:rsid w:val="00C672B0"/>
    <w:rsid w:val="00C674C3"/>
    <w:rsid w:val="00C676D7"/>
    <w:rsid w:val="00C67942"/>
    <w:rsid w:val="00C700B2"/>
    <w:rsid w:val="00C7299A"/>
    <w:rsid w:val="00C73395"/>
    <w:rsid w:val="00C733E1"/>
    <w:rsid w:val="00C73D69"/>
    <w:rsid w:val="00C73F81"/>
    <w:rsid w:val="00C742F3"/>
    <w:rsid w:val="00C74705"/>
    <w:rsid w:val="00C75549"/>
    <w:rsid w:val="00C75570"/>
    <w:rsid w:val="00C75AB3"/>
    <w:rsid w:val="00C76542"/>
    <w:rsid w:val="00C76E9E"/>
    <w:rsid w:val="00C7700D"/>
    <w:rsid w:val="00C80AA6"/>
    <w:rsid w:val="00C81DBC"/>
    <w:rsid w:val="00C8249E"/>
    <w:rsid w:val="00C8312D"/>
    <w:rsid w:val="00C8399A"/>
    <w:rsid w:val="00C844DC"/>
    <w:rsid w:val="00C84C86"/>
    <w:rsid w:val="00C850DF"/>
    <w:rsid w:val="00C851E7"/>
    <w:rsid w:val="00C85310"/>
    <w:rsid w:val="00C859EF"/>
    <w:rsid w:val="00C86119"/>
    <w:rsid w:val="00C86808"/>
    <w:rsid w:val="00C86B0D"/>
    <w:rsid w:val="00C914D6"/>
    <w:rsid w:val="00C91AAE"/>
    <w:rsid w:val="00C91DF6"/>
    <w:rsid w:val="00C92867"/>
    <w:rsid w:val="00C92C80"/>
    <w:rsid w:val="00C931C1"/>
    <w:rsid w:val="00C93D2F"/>
    <w:rsid w:val="00C961A7"/>
    <w:rsid w:val="00C96428"/>
    <w:rsid w:val="00C96B8D"/>
    <w:rsid w:val="00C96FFC"/>
    <w:rsid w:val="00C97B2F"/>
    <w:rsid w:val="00CA0E8B"/>
    <w:rsid w:val="00CA1331"/>
    <w:rsid w:val="00CA15AF"/>
    <w:rsid w:val="00CA3F9E"/>
    <w:rsid w:val="00CA445E"/>
    <w:rsid w:val="00CA54F6"/>
    <w:rsid w:val="00CA598E"/>
    <w:rsid w:val="00CA69ED"/>
    <w:rsid w:val="00CA6A58"/>
    <w:rsid w:val="00CA6E08"/>
    <w:rsid w:val="00CB022D"/>
    <w:rsid w:val="00CB0D57"/>
    <w:rsid w:val="00CB196B"/>
    <w:rsid w:val="00CB23C6"/>
    <w:rsid w:val="00CB3D72"/>
    <w:rsid w:val="00CB5D64"/>
    <w:rsid w:val="00CB6E78"/>
    <w:rsid w:val="00CB6EBA"/>
    <w:rsid w:val="00CB77B6"/>
    <w:rsid w:val="00CC00BF"/>
    <w:rsid w:val="00CC056F"/>
    <w:rsid w:val="00CC0A3E"/>
    <w:rsid w:val="00CC0C06"/>
    <w:rsid w:val="00CC1907"/>
    <w:rsid w:val="00CC1E7D"/>
    <w:rsid w:val="00CC2698"/>
    <w:rsid w:val="00CC272F"/>
    <w:rsid w:val="00CC3204"/>
    <w:rsid w:val="00CC3212"/>
    <w:rsid w:val="00CC349A"/>
    <w:rsid w:val="00CC3572"/>
    <w:rsid w:val="00CC3636"/>
    <w:rsid w:val="00CC404C"/>
    <w:rsid w:val="00CC422E"/>
    <w:rsid w:val="00CC5025"/>
    <w:rsid w:val="00CC5420"/>
    <w:rsid w:val="00CC5629"/>
    <w:rsid w:val="00CC5A43"/>
    <w:rsid w:val="00CC6154"/>
    <w:rsid w:val="00CC7108"/>
    <w:rsid w:val="00CC7CC6"/>
    <w:rsid w:val="00CD1147"/>
    <w:rsid w:val="00CD1BED"/>
    <w:rsid w:val="00CD3158"/>
    <w:rsid w:val="00CD3CD3"/>
    <w:rsid w:val="00CD4E92"/>
    <w:rsid w:val="00CD5ADA"/>
    <w:rsid w:val="00CD6F2B"/>
    <w:rsid w:val="00CD73D2"/>
    <w:rsid w:val="00CE0B5C"/>
    <w:rsid w:val="00CE0D82"/>
    <w:rsid w:val="00CE0E28"/>
    <w:rsid w:val="00CE19B8"/>
    <w:rsid w:val="00CE27C6"/>
    <w:rsid w:val="00CE2B4D"/>
    <w:rsid w:val="00CE2B97"/>
    <w:rsid w:val="00CE2BD2"/>
    <w:rsid w:val="00CE2F5F"/>
    <w:rsid w:val="00CE3120"/>
    <w:rsid w:val="00CE48BB"/>
    <w:rsid w:val="00CE493B"/>
    <w:rsid w:val="00CE6F6D"/>
    <w:rsid w:val="00CE738C"/>
    <w:rsid w:val="00CE7B9F"/>
    <w:rsid w:val="00CF1420"/>
    <w:rsid w:val="00CF164E"/>
    <w:rsid w:val="00CF338E"/>
    <w:rsid w:val="00CF48E4"/>
    <w:rsid w:val="00CF49CC"/>
    <w:rsid w:val="00CF5422"/>
    <w:rsid w:val="00CF5F27"/>
    <w:rsid w:val="00CF6AC0"/>
    <w:rsid w:val="00CF6C38"/>
    <w:rsid w:val="00CF7D8F"/>
    <w:rsid w:val="00D00021"/>
    <w:rsid w:val="00D00674"/>
    <w:rsid w:val="00D01578"/>
    <w:rsid w:val="00D018E3"/>
    <w:rsid w:val="00D01E27"/>
    <w:rsid w:val="00D01E3A"/>
    <w:rsid w:val="00D0223F"/>
    <w:rsid w:val="00D03432"/>
    <w:rsid w:val="00D03B3B"/>
    <w:rsid w:val="00D04CC3"/>
    <w:rsid w:val="00D05B52"/>
    <w:rsid w:val="00D062DC"/>
    <w:rsid w:val="00D06AAB"/>
    <w:rsid w:val="00D073CB"/>
    <w:rsid w:val="00D07A2D"/>
    <w:rsid w:val="00D101C5"/>
    <w:rsid w:val="00D10EEC"/>
    <w:rsid w:val="00D113C3"/>
    <w:rsid w:val="00D11782"/>
    <w:rsid w:val="00D11E3D"/>
    <w:rsid w:val="00D12121"/>
    <w:rsid w:val="00D121E2"/>
    <w:rsid w:val="00D123B2"/>
    <w:rsid w:val="00D12768"/>
    <w:rsid w:val="00D12B5E"/>
    <w:rsid w:val="00D1405E"/>
    <w:rsid w:val="00D1475E"/>
    <w:rsid w:val="00D14ABC"/>
    <w:rsid w:val="00D14D02"/>
    <w:rsid w:val="00D14FC7"/>
    <w:rsid w:val="00D15B20"/>
    <w:rsid w:val="00D176DB"/>
    <w:rsid w:val="00D2055A"/>
    <w:rsid w:val="00D20C47"/>
    <w:rsid w:val="00D21257"/>
    <w:rsid w:val="00D25EFF"/>
    <w:rsid w:val="00D27523"/>
    <w:rsid w:val="00D27C82"/>
    <w:rsid w:val="00D27EF3"/>
    <w:rsid w:val="00D30399"/>
    <w:rsid w:val="00D30DFC"/>
    <w:rsid w:val="00D3132A"/>
    <w:rsid w:val="00D31DD9"/>
    <w:rsid w:val="00D33F3A"/>
    <w:rsid w:val="00D3489F"/>
    <w:rsid w:val="00D36393"/>
    <w:rsid w:val="00D3761D"/>
    <w:rsid w:val="00D3781F"/>
    <w:rsid w:val="00D40937"/>
    <w:rsid w:val="00D40DDF"/>
    <w:rsid w:val="00D40FA0"/>
    <w:rsid w:val="00D417DD"/>
    <w:rsid w:val="00D421B7"/>
    <w:rsid w:val="00D44F3D"/>
    <w:rsid w:val="00D44FF8"/>
    <w:rsid w:val="00D4557D"/>
    <w:rsid w:val="00D463F0"/>
    <w:rsid w:val="00D475D8"/>
    <w:rsid w:val="00D47BF5"/>
    <w:rsid w:val="00D47DE3"/>
    <w:rsid w:val="00D507C1"/>
    <w:rsid w:val="00D50A64"/>
    <w:rsid w:val="00D51013"/>
    <w:rsid w:val="00D518B7"/>
    <w:rsid w:val="00D51B34"/>
    <w:rsid w:val="00D52CC0"/>
    <w:rsid w:val="00D53222"/>
    <w:rsid w:val="00D538D8"/>
    <w:rsid w:val="00D53BC7"/>
    <w:rsid w:val="00D54121"/>
    <w:rsid w:val="00D549AC"/>
    <w:rsid w:val="00D55014"/>
    <w:rsid w:val="00D55B63"/>
    <w:rsid w:val="00D55C91"/>
    <w:rsid w:val="00D56436"/>
    <w:rsid w:val="00D5656E"/>
    <w:rsid w:val="00D565DB"/>
    <w:rsid w:val="00D56873"/>
    <w:rsid w:val="00D56D47"/>
    <w:rsid w:val="00D56D80"/>
    <w:rsid w:val="00D5779C"/>
    <w:rsid w:val="00D57952"/>
    <w:rsid w:val="00D60748"/>
    <w:rsid w:val="00D609C4"/>
    <w:rsid w:val="00D60C55"/>
    <w:rsid w:val="00D61215"/>
    <w:rsid w:val="00D61383"/>
    <w:rsid w:val="00D619E4"/>
    <w:rsid w:val="00D61B10"/>
    <w:rsid w:val="00D630AC"/>
    <w:rsid w:val="00D639C8"/>
    <w:rsid w:val="00D63C70"/>
    <w:rsid w:val="00D6461D"/>
    <w:rsid w:val="00D64CB6"/>
    <w:rsid w:val="00D650A1"/>
    <w:rsid w:val="00D65140"/>
    <w:rsid w:val="00D657CC"/>
    <w:rsid w:val="00D662E9"/>
    <w:rsid w:val="00D66336"/>
    <w:rsid w:val="00D665D3"/>
    <w:rsid w:val="00D66E2E"/>
    <w:rsid w:val="00D708C0"/>
    <w:rsid w:val="00D70904"/>
    <w:rsid w:val="00D7096D"/>
    <w:rsid w:val="00D711A0"/>
    <w:rsid w:val="00D71560"/>
    <w:rsid w:val="00D730B8"/>
    <w:rsid w:val="00D7345E"/>
    <w:rsid w:val="00D73F0B"/>
    <w:rsid w:val="00D73F6D"/>
    <w:rsid w:val="00D74FC7"/>
    <w:rsid w:val="00D75096"/>
    <w:rsid w:val="00D7694D"/>
    <w:rsid w:val="00D76E78"/>
    <w:rsid w:val="00D776C9"/>
    <w:rsid w:val="00D77FD9"/>
    <w:rsid w:val="00D81089"/>
    <w:rsid w:val="00D82BEE"/>
    <w:rsid w:val="00D854F7"/>
    <w:rsid w:val="00D85B71"/>
    <w:rsid w:val="00D86DF5"/>
    <w:rsid w:val="00D871BE"/>
    <w:rsid w:val="00D90501"/>
    <w:rsid w:val="00D906BE"/>
    <w:rsid w:val="00D90C18"/>
    <w:rsid w:val="00D910FC"/>
    <w:rsid w:val="00D92BFA"/>
    <w:rsid w:val="00D92D54"/>
    <w:rsid w:val="00D945D3"/>
    <w:rsid w:val="00D945E6"/>
    <w:rsid w:val="00D9475F"/>
    <w:rsid w:val="00D949FA"/>
    <w:rsid w:val="00DA1034"/>
    <w:rsid w:val="00DA18A5"/>
    <w:rsid w:val="00DA194B"/>
    <w:rsid w:val="00DA1CE5"/>
    <w:rsid w:val="00DA1FD0"/>
    <w:rsid w:val="00DA39B4"/>
    <w:rsid w:val="00DA39E7"/>
    <w:rsid w:val="00DA47FE"/>
    <w:rsid w:val="00DA5E3E"/>
    <w:rsid w:val="00DA6682"/>
    <w:rsid w:val="00DA671B"/>
    <w:rsid w:val="00DA6E95"/>
    <w:rsid w:val="00DB00CA"/>
    <w:rsid w:val="00DB108F"/>
    <w:rsid w:val="00DB1F1C"/>
    <w:rsid w:val="00DB26FC"/>
    <w:rsid w:val="00DB4B7F"/>
    <w:rsid w:val="00DB5AC2"/>
    <w:rsid w:val="00DB5D15"/>
    <w:rsid w:val="00DB6C53"/>
    <w:rsid w:val="00DC0948"/>
    <w:rsid w:val="00DC0A11"/>
    <w:rsid w:val="00DC1314"/>
    <w:rsid w:val="00DC2198"/>
    <w:rsid w:val="00DC2538"/>
    <w:rsid w:val="00DC260C"/>
    <w:rsid w:val="00DC272E"/>
    <w:rsid w:val="00DC340D"/>
    <w:rsid w:val="00DC36A5"/>
    <w:rsid w:val="00DC4A51"/>
    <w:rsid w:val="00DC5207"/>
    <w:rsid w:val="00DC5DE2"/>
    <w:rsid w:val="00DD047A"/>
    <w:rsid w:val="00DD12DC"/>
    <w:rsid w:val="00DD1311"/>
    <w:rsid w:val="00DD165C"/>
    <w:rsid w:val="00DD231D"/>
    <w:rsid w:val="00DD2D3D"/>
    <w:rsid w:val="00DD3BDF"/>
    <w:rsid w:val="00DD4025"/>
    <w:rsid w:val="00DD4386"/>
    <w:rsid w:val="00DD466D"/>
    <w:rsid w:val="00DD48C3"/>
    <w:rsid w:val="00DD4987"/>
    <w:rsid w:val="00DD49D1"/>
    <w:rsid w:val="00DD5442"/>
    <w:rsid w:val="00DD697B"/>
    <w:rsid w:val="00DD793D"/>
    <w:rsid w:val="00DD7BA9"/>
    <w:rsid w:val="00DD7C8B"/>
    <w:rsid w:val="00DE0B85"/>
    <w:rsid w:val="00DE1732"/>
    <w:rsid w:val="00DE1D2B"/>
    <w:rsid w:val="00DE3B0E"/>
    <w:rsid w:val="00DE43A7"/>
    <w:rsid w:val="00DE468A"/>
    <w:rsid w:val="00DE5833"/>
    <w:rsid w:val="00DF13CB"/>
    <w:rsid w:val="00DF1F0A"/>
    <w:rsid w:val="00DF24D2"/>
    <w:rsid w:val="00DF2EB5"/>
    <w:rsid w:val="00DF329D"/>
    <w:rsid w:val="00DF3CE5"/>
    <w:rsid w:val="00DF53A0"/>
    <w:rsid w:val="00DF5441"/>
    <w:rsid w:val="00DF5588"/>
    <w:rsid w:val="00DF5846"/>
    <w:rsid w:val="00DF5D10"/>
    <w:rsid w:val="00DF5DF5"/>
    <w:rsid w:val="00DF6344"/>
    <w:rsid w:val="00DF78AB"/>
    <w:rsid w:val="00E0012C"/>
    <w:rsid w:val="00E00305"/>
    <w:rsid w:val="00E00506"/>
    <w:rsid w:val="00E008A0"/>
    <w:rsid w:val="00E03028"/>
    <w:rsid w:val="00E03593"/>
    <w:rsid w:val="00E041E2"/>
    <w:rsid w:val="00E0667B"/>
    <w:rsid w:val="00E06917"/>
    <w:rsid w:val="00E06BDA"/>
    <w:rsid w:val="00E06DFA"/>
    <w:rsid w:val="00E06F1D"/>
    <w:rsid w:val="00E07171"/>
    <w:rsid w:val="00E113D1"/>
    <w:rsid w:val="00E11CC9"/>
    <w:rsid w:val="00E124AE"/>
    <w:rsid w:val="00E13045"/>
    <w:rsid w:val="00E131C3"/>
    <w:rsid w:val="00E134D2"/>
    <w:rsid w:val="00E1371E"/>
    <w:rsid w:val="00E14803"/>
    <w:rsid w:val="00E15380"/>
    <w:rsid w:val="00E16ABB"/>
    <w:rsid w:val="00E16C52"/>
    <w:rsid w:val="00E173D7"/>
    <w:rsid w:val="00E174D1"/>
    <w:rsid w:val="00E1750C"/>
    <w:rsid w:val="00E20A7C"/>
    <w:rsid w:val="00E20D7B"/>
    <w:rsid w:val="00E20D93"/>
    <w:rsid w:val="00E2112F"/>
    <w:rsid w:val="00E22205"/>
    <w:rsid w:val="00E2368A"/>
    <w:rsid w:val="00E2382C"/>
    <w:rsid w:val="00E23B04"/>
    <w:rsid w:val="00E25225"/>
    <w:rsid w:val="00E2575D"/>
    <w:rsid w:val="00E31544"/>
    <w:rsid w:val="00E32524"/>
    <w:rsid w:val="00E32DB7"/>
    <w:rsid w:val="00E336E5"/>
    <w:rsid w:val="00E3389C"/>
    <w:rsid w:val="00E342F5"/>
    <w:rsid w:val="00E3540A"/>
    <w:rsid w:val="00E361E1"/>
    <w:rsid w:val="00E3680E"/>
    <w:rsid w:val="00E36A78"/>
    <w:rsid w:val="00E37010"/>
    <w:rsid w:val="00E3742C"/>
    <w:rsid w:val="00E378C1"/>
    <w:rsid w:val="00E40B17"/>
    <w:rsid w:val="00E41996"/>
    <w:rsid w:val="00E41CAB"/>
    <w:rsid w:val="00E43332"/>
    <w:rsid w:val="00E43BA9"/>
    <w:rsid w:val="00E43E0B"/>
    <w:rsid w:val="00E444ED"/>
    <w:rsid w:val="00E4472F"/>
    <w:rsid w:val="00E45F72"/>
    <w:rsid w:val="00E46F3A"/>
    <w:rsid w:val="00E476B9"/>
    <w:rsid w:val="00E47BE2"/>
    <w:rsid w:val="00E50C26"/>
    <w:rsid w:val="00E50C2C"/>
    <w:rsid w:val="00E524B4"/>
    <w:rsid w:val="00E52918"/>
    <w:rsid w:val="00E52926"/>
    <w:rsid w:val="00E52AFF"/>
    <w:rsid w:val="00E52F64"/>
    <w:rsid w:val="00E53025"/>
    <w:rsid w:val="00E53292"/>
    <w:rsid w:val="00E53406"/>
    <w:rsid w:val="00E53A0C"/>
    <w:rsid w:val="00E53E89"/>
    <w:rsid w:val="00E5465C"/>
    <w:rsid w:val="00E546AC"/>
    <w:rsid w:val="00E54729"/>
    <w:rsid w:val="00E54A95"/>
    <w:rsid w:val="00E54AAF"/>
    <w:rsid w:val="00E54C06"/>
    <w:rsid w:val="00E5563F"/>
    <w:rsid w:val="00E5611C"/>
    <w:rsid w:val="00E56C2C"/>
    <w:rsid w:val="00E56E23"/>
    <w:rsid w:val="00E57EC8"/>
    <w:rsid w:val="00E60142"/>
    <w:rsid w:val="00E601F4"/>
    <w:rsid w:val="00E603B1"/>
    <w:rsid w:val="00E607C4"/>
    <w:rsid w:val="00E6124E"/>
    <w:rsid w:val="00E61A50"/>
    <w:rsid w:val="00E61EB3"/>
    <w:rsid w:val="00E621BB"/>
    <w:rsid w:val="00E6230F"/>
    <w:rsid w:val="00E62ED6"/>
    <w:rsid w:val="00E63A20"/>
    <w:rsid w:val="00E67FF5"/>
    <w:rsid w:val="00E70B4D"/>
    <w:rsid w:val="00E72C70"/>
    <w:rsid w:val="00E72CE5"/>
    <w:rsid w:val="00E73873"/>
    <w:rsid w:val="00E74974"/>
    <w:rsid w:val="00E75800"/>
    <w:rsid w:val="00E763A7"/>
    <w:rsid w:val="00E76640"/>
    <w:rsid w:val="00E76653"/>
    <w:rsid w:val="00E768C2"/>
    <w:rsid w:val="00E81695"/>
    <w:rsid w:val="00E824FB"/>
    <w:rsid w:val="00E83289"/>
    <w:rsid w:val="00E832A9"/>
    <w:rsid w:val="00E84969"/>
    <w:rsid w:val="00E865A0"/>
    <w:rsid w:val="00E86D6F"/>
    <w:rsid w:val="00E876C3"/>
    <w:rsid w:val="00E87B54"/>
    <w:rsid w:val="00E9134F"/>
    <w:rsid w:val="00E91507"/>
    <w:rsid w:val="00E91D13"/>
    <w:rsid w:val="00E91DA5"/>
    <w:rsid w:val="00E920B9"/>
    <w:rsid w:val="00E923BA"/>
    <w:rsid w:val="00E92D4D"/>
    <w:rsid w:val="00E931F1"/>
    <w:rsid w:val="00E93C56"/>
    <w:rsid w:val="00E9428D"/>
    <w:rsid w:val="00E95255"/>
    <w:rsid w:val="00E955CD"/>
    <w:rsid w:val="00E95FF9"/>
    <w:rsid w:val="00E960FB"/>
    <w:rsid w:val="00E9639A"/>
    <w:rsid w:val="00E965DA"/>
    <w:rsid w:val="00E96FD1"/>
    <w:rsid w:val="00E97C14"/>
    <w:rsid w:val="00EA071E"/>
    <w:rsid w:val="00EA2225"/>
    <w:rsid w:val="00EA23B2"/>
    <w:rsid w:val="00EA32B6"/>
    <w:rsid w:val="00EA35A2"/>
    <w:rsid w:val="00EA4313"/>
    <w:rsid w:val="00EA454F"/>
    <w:rsid w:val="00EA4B58"/>
    <w:rsid w:val="00EA4DC3"/>
    <w:rsid w:val="00EA5269"/>
    <w:rsid w:val="00EA5815"/>
    <w:rsid w:val="00EA6ABD"/>
    <w:rsid w:val="00EA6CCA"/>
    <w:rsid w:val="00EA73DA"/>
    <w:rsid w:val="00EA7FA1"/>
    <w:rsid w:val="00EB0341"/>
    <w:rsid w:val="00EB0579"/>
    <w:rsid w:val="00EB0CA6"/>
    <w:rsid w:val="00EB0DE1"/>
    <w:rsid w:val="00EB11F8"/>
    <w:rsid w:val="00EB169B"/>
    <w:rsid w:val="00EB3AEE"/>
    <w:rsid w:val="00EB45BF"/>
    <w:rsid w:val="00EB4B78"/>
    <w:rsid w:val="00EB4F78"/>
    <w:rsid w:val="00EB536D"/>
    <w:rsid w:val="00EB66C2"/>
    <w:rsid w:val="00EB68ED"/>
    <w:rsid w:val="00EB785F"/>
    <w:rsid w:val="00EC08D5"/>
    <w:rsid w:val="00EC1640"/>
    <w:rsid w:val="00EC4AE5"/>
    <w:rsid w:val="00EC4BB3"/>
    <w:rsid w:val="00EC4E30"/>
    <w:rsid w:val="00EC5218"/>
    <w:rsid w:val="00EC5988"/>
    <w:rsid w:val="00EC60D0"/>
    <w:rsid w:val="00EC664E"/>
    <w:rsid w:val="00EC673D"/>
    <w:rsid w:val="00EC6ED8"/>
    <w:rsid w:val="00EC7250"/>
    <w:rsid w:val="00EC7C68"/>
    <w:rsid w:val="00EC7EE1"/>
    <w:rsid w:val="00ED0427"/>
    <w:rsid w:val="00ED0A6F"/>
    <w:rsid w:val="00ED10D5"/>
    <w:rsid w:val="00ED1E22"/>
    <w:rsid w:val="00ED2DAA"/>
    <w:rsid w:val="00ED37CA"/>
    <w:rsid w:val="00ED3D8B"/>
    <w:rsid w:val="00ED4D3E"/>
    <w:rsid w:val="00ED4E3A"/>
    <w:rsid w:val="00ED4EBD"/>
    <w:rsid w:val="00ED51C0"/>
    <w:rsid w:val="00ED5816"/>
    <w:rsid w:val="00ED59AE"/>
    <w:rsid w:val="00ED59E0"/>
    <w:rsid w:val="00ED5C72"/>
    <w:rsid w:val="00EE0227"/>
    <w:rsid w:val="00EE065D"/>
    <w:rsid w:val="00EE15F0"/>
    <w:rsid w:val="00EE1654"/>
    <w:rsid w:val="00EE16BC"/>
    <w:rsid w:val="00EE1765"/>
    <w:rsid w:val="00EE2679"/>
    <w:rsid w:val="00EE34D8"/>
    <w:rsid w:val="00EE36BA"/>
    <w:rsid w:val="00EE3A69"/>
    <w:rsid w:val="00EE42C9"/>
    <w:rsid w:val="00EE4598"/>
    <w:rsid w:val="00EE496A"/>
    <w:rsid w:val="00EE6F78"/>
    <w:rsid w:val="00EF01CA"/>
    <w:rsid w:val="00EF0711"/>
    <w:rsid w:val="00EF0DC2"/>
    <w:rsid w:val="00EF25A4"/>
    <w:rsid w:val="00EF43D3"/>
    <w:rsid w:val="00EF4C10"/>
    <w:rsid w:val="00EF4D7C"/>
    <w:rsid w:val="00EF596D"/>
    <w:rsid w:val="00EF5BF8"/>
    <w:rsid w:val="00EF5DEC"/>
    <w:rsid w:val="00EF680C"/>
    <w:rsid w:val="00F0079C"/>
    <w:rsid w:val="00F01F37"/>
    <w:rsid w:val="00F031B7"/>
    <w:rsid w:val="00F0375E"/>
    <w:rsid w:val="00F04199"/>
    <w:rsid w:val="00F04A46"/>
    <w:rsid w:val="00F054FE"/>
    <w:rsid w:val="00F06FFC"/>
    <w:rsid w:val="00F07606"/>
    <w:rsid w:val="00F1085B"/>
    <w:rsid w:val="00F109DA"/>
    <w:rsid w:val="00F10BD5"/>
    <w:rsid w:val="00F11155"/>
    <w:rsid w:val="00F11C87"/>
    <w:rsid w:val="00F11F45"/>
    <w:rsid w:val="00F11FA2"/>
    <w:rsid w:val="00F12A5E"/>
    <w:rsid w:val="00F12D2C"/>
    <w:rsid w:val="00F1362A"/>
    <w:rsid w:val="00F13BE8"/>
    <w:rsid w:val="00F15627"/>
    <w:rsid w:val="00F164BA"/>
    <w:rsid w:val="00F170B0"/>
    <w:rsid w:val="00F204FE"/>
    <w:rsid w:val="00F2159E"/>
    <w:rsid w:val="00F222E4"/>
    <w:rsid w:val="00F23064"/>
    <w:rsid w:val="00F231AF"/>
    <w:rsid w:val="00F23950"/>
    <w:rsid w:val="00F2477E"/>
    <w:rsid w:val="00F25652"/>
    <w:rsid w:val="00F2768E"/>
    <w:rsid w:val="00F27CC2"/>
    <w:rsid w:val="00F30738"/>
    <w:rsid w:val="00F313D3"/>
    <w:rsid w:val="00F318DB"/>
    <w:rsid w:val="00F32227"/>
    <w:rsid w:val="00F3297B"/>
    <w:rsid w:val="00F33769"/>
    <w:rsid w:val="00F33E84"/>
    <w:rsid w:val="00F37315"/>
    <w:rsid w:val="00F37A4E"/>
    <w:rsid w:val="00F41406"/>
    <w:rsid w:val="00F4150B"/>
    <w:rsid w:val="00F41521"/>
    <w:rsid w:val="00F42072"/>
    <w:rsid w:val="00F446A6"/>
    <w:rsid w:val="00F4484F"/>
    <w:rsid w:val="00F45396"/>
    <w:rsid w:val="00F45DE4"/>
    <w:rsid w:val="00F46368"/>
    <w:rsid w:val="00F46CA4"/>
    <w:rsid w:val="00F46DD5"/>
    <w:rsid w:val="00F478EA"/>
    <w:rsid w:val="00F47D89"/>
    <w:rsid w:val="00F5161A"/>
    <w:rsid w:val="00F51DB0"/>
    <w:rsid w:val="00F5256D"/>
    <w:rsid w:val="00F52987"/>
    <w:rsid w:val="00F52DEC"/>
    <w:rsid w:val="00F5355B"/>
    <w:rsid w:val="00F535A1"/>
    <w:rsid w:val="00F535D4"/>
    <w:rsid w:val="00F53841"/>
    <w:rsid w:val="00F54449"/>
    <w:rsid w:val="00F54D87"/>
    <w:rsid w:val="00F54FB7"/>
    <w:rsid w:val="00F553A4"/>
    <w:rsid w:val="00F5560E"/>
    <w:rsid w:val="00F55A76"/>
    <w:rsid w:val="00F55DEA"/>
    <w:rsid w:val="00F56897"/>
    <w:rsid w:val="00F56CA5"/>
    <w:rsid w:val="00F574D8"/>
    <w:rsid w:val="00F5787D"/>
    <w:rsid w:val="00F60483"/>
    <w:rsid w:val="00F60553"/>
    <w:rsid w:val="00F6058F"/>
    <w:rsid w:val="00F60F81"/>
    <w:rsid w:val="00F614B5"/>
    <w:rsid w:val="00F62B8D"/>
    <w:rsid w:val="00F63640"/>
    <w:rsid w:val="00F63977"/>
    <w:rsid w:val="00F64020"/>
    <w:rsid w:val="00F6422D"/>
    <w:rsid w:val="00F64251"/>
    <w:rsid w:val="00F6471A"/>
    <w:rsid w:val="00F673AF"/>
    <w:rsid w:val="00F6755F"/>
    <w:rsid w:val="00F701E6"/>
    <w:rsid w:val="00F70B7F"/>
    <w:rsid w:val="00F70CAC"/>
    <w:rsid w:val="00F71FB0"/>
    <w:rsid w:val="00F72AEF"/>
    <w:rsid w:val="00F72C5C"/>
    <w:rsid w:val="00F72F55"/>
    <w:rsid w:val="00F7439D"/>
    <w:rsid w:val="00F7446D"/>
    <w:rsid w:val="00F74D75"/>
    <w:rsid w:val="00F753FF"/>
    <w:rsid w:val="00F75958"/>
    <w:rsid w:val="00F75E15"/>
    <w:rsid w:val="00F764A8"/>
    <w:rsid w:val="00F76668"/>
    <w:rsid w:val="00F77AD1"/>
    <w:rsid w:val="00F77EE0"/>
    <w:rsid w:val="00F8126D"/>
    <w:rsid w:val="00F83392"/>
    <w:rsid w:val="00F84538"/>
    <w:rsid w:val="00F85060"/>
    <w:rsid w:val="00F8625E"/>
    <w:rsid w:val="00F86632"/>
    <w:rsid w:val="00F86F6B"/>
    <w:rsid w:val="00F87AE3"/>
    <w:rsid w:val="00F90636"/>
    <w:rsid w:val="00F908C1"/>
    <w:rsid w:val="00F90CBA"/>
    <w:rsid w:val="00F91651"/>
    <w:rsid w:val="00F9203E"/>
    <w:rsid w:val="00F92599"/>
    <w:rsid w:val="00F925C9"/>
    <w:rsid w:val="00F93559"/>
    <w:rsid w:val="00F93862"/>
    <w:rsid w:val="00F93CBB"/>
    <w:rsid w:val="00F94273"/>
    <w:rsid w:val="00F942A6"/>
    <w:rsid w:val="00F94BCA"/>
    <w:rsid w:val="00F96375"/>
    <w:rsid w:val="00F96B52"/>
    <w:rsid w:val="00F973D3"/>
    <w:rsid w:val="00F97E50"/>
    <w:rsid w:val="00F97FA6"/>
    <w:rsid w:val="00FA0C9C"/>
    <w:rsid w:val="00FA1318"/>
    <w:rsid w:val="00FA237D"/>
    <w:rsid w:val="00FA496D"/>
    <w:rsid w:val="00FA5A4E"/>
    <w:rsid w:val="00FA6125"/>
    <w:rsid w:val="00FA6269"/>
    <w:rsid w:val="00FA6DAA"/>
    <w:rsid w:val="00FB090C"/>
    <w:rsid w:val="00FB09CC"/>
    <w:rsid w:val="00FB0E61"/>
    <w:rsid w:val="00FB12B0"/>
    <w:rsid w:val="00FB28A0"/>
    <w:rsid w:val="00FB3020"/>
    <w:rsid w:val="00FB44FC"/>
    <w:rsid w:val="00FB4FDC"/>
    <w:rsid w:val="00FB5655"/>
    <w:rsid w:val="00FB5E97"/>
    <w:rsid w:val="00FB60F2"/>
    <w:rsid w:val="00FB700A"/>
    <w:rsid w:val="00FB7967"/>
    <w:rsid w:val="00FC0AE8"/>
    <w:rsid w:val="00FC0BAA"/>
    <w:rsid w:val="00FC2BFA"/>
    <w:rsid w:val="00FC4285"/>
    <w:rsid w:val="00FC45D9"/>
    <w:rsid w:val="00FC5D07"/>
    <w:rsid w:val="00FC63CA"/>
    <w:rsid w:val="00FC6503"/>
    <w:rsid w:val="00FC670D"/>
    <w:rsid w:val="00FC6A1B"/>
    <w:rsid w:val="00FD0452"/>
    <w:rsid w:val="00FD06F1"/>
    <w:rsid w:val="00FD1988"/>
    <w:rsid w:val="00FD2094"/>
    <w:rsid w:val="00FD2390"/>
    <w:rsid w:val="00FD25C6"/>
    <w:rsid w:val="00FD338B"/>
    <w:rsid w:val="00FD3F74"/>
    <w:rsid w:val="00FD52EA"/>
    <w:rsid w:val="00FD5503"/>
    <w:rsid w:val="00FD5C19"/>
    <w:rsid w:val="00FD5FDD"/>
    <w:rsid w:val="00FD5FEC"/>
    <w:rsid w:val="00FD601B"/>
    <w:rsid w:val="00FD63EB"/>
    <w:rsid w:val="00FD6726"/>
    <w:rsid w:val="00FD7C28"/>
    <w:rsid w:val="00FD7D8B"/>
    <w:rsid w:val="00FD7F97"/>
    <w:rsid w:val="00FE016B"/>
    <w:rsid w:val="00FE083C"/>
    <w:rsid w:val="00FE16B3"/>
    <w:rsid w:val="00FE16B8"/>
    <w:rsid w:val="00FE3768"/>
    <w:rsid w:val="00FE3786"/>
    <w:rsid w:val="00FE37DF"/>
    <w:rsid w:val="00FE49B2"/>
    <w:rsid w:val="00FE5DEC"/>
    <w:rsid w:val="00FE7F43"/>
    <w:rsid w:val="00FF02F3"/>
    <w:rsid w:val="00FF1E96"/>
    <w:rsid w:val="00FF219D"/>
    <w:rsid w:val="00FF2620"/>
    <w:rsid w:val="00FF2F2B"/>
    <w:rsid w:val="00FF3D60"/>
    <w:rsid w:val="00FF4209"/>
    <w:rsid w:val="00FF45E0"/>
    <w:rsid w:val="00FF4900"/>
    <w:rsid w:val="00FF5729"/>
    <w:rsid w:val="00FF6182"/>
    <w:rsid w:val="00FF77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EEF5B5"/>
  <w15:chartTrackingRefBased/>
  <w15:docId w15:val="{92D7D1C2-ABFB-4F3C-99F4-700EF0589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6EB6"/>
    <w:rPr>
      <w:rFonts w:ascii="Times New Roman" w:hAnsi="Times New Roman"/>
      <w:sz w:val="24"/>
    </w:rPr>
  </w:style>
  <w:style w:type="paragraph" w:styleId="Heading1">
    <w:name w:val="heading 1"/>
    <w:basedOn w:val="Normal"/>
    <w:next w:val="Normal"/>
    <w:link w:val="Heading1Char"/>
    <w:uiPriority w:val="9"/>
    <w:qFormat/>
    <w:rsid w:val="00B917D1"/>
    <w:pPr>
      <w:keepNext/>
      <w:keepLines/>
      <w:numPr>
        <w:numId w:val="1"/>
      </w:numPr>
      <w:spacing w:before="360" w:after="80"/>
      <w:outlineLvl w:val="0"/>
    </w:pPr>
    <w:rPr>
      <w:rFonts w:ascii="Calibri" w:eastAsiaTheme="majorEastAsia" w:hAnsi="Calibr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917D1"/>
    <w:pPr>
      <w:keepNext/>
      <w:keepLines/>
      <w:numPr>
        <w:ilvl w:val="1"/>
        <w:numId w:val="1"/>
      </w:numPr>
      <w:spacing w:before="160" w:after="80"/>
      <w:outlineLvl w:val="1"/>
    </w:pPr>
    <w:rPr>
      <w:rFonts w:ascii="Calibri" w:eastAsiaTheme="majorEastAsia" w:hAnsi="Calibr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D7106"/>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7106"/>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7106"/>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7106"/>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7106"/>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7106"/>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7106"/>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17D1"/>
    <w:rPr>
      <w:rFonts w:ascii="Calibri" w:eastAsiaTheme="majorEastAsia" w:hAnsi="Calibri" w:cstheme="majorBidi"/>
      <w:color w:val="0F4761" w:themeColor="accent1" w:themeShade="BF"/>
      <w:sz w:val="40"/>
      <w:szCs w:val="40"/>
    </w:rPr>
  </w:style>
  <w:style w:type="character" w:customStyle="1" w:styleId="Heading2Char">
    <w:name w:val="Heading 2 Char"/>
    <w:basedOn w:val="DefaultParagraphFont"/>
    <w:link w:val="Heading2"/>
    <w:uiPriority w:val="9"/>
    <w:rsid w:val="00B917D1"/>
    <w:rPr>
      <w:rFonts w:ascii="Calibri" w:eastAsiaTheme="majorEastAsia" w:hAnsi="Calibri" w:cstheme="majorBidi"/>
      <w:color w:val="0F4761" w:themeColor="accent1" w:themeShade="BF"/>
      <w:sz w:val="32"/>
      <w:szCs w:val="32"/>
    </w:rPr>
  </w:style>
  <w:style w:type="character" w:customStyle="1" w:styleId="Heading3Char">
    <w:name w:val="Heading 3 Char"/>
    <w:basedOn w:val="DefaultParagraphFont"/>
    <w:link w:val="Heading3"/>
    <w:uiPriority w:val="9"/>
    <w:rsid w:val="001D71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71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71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71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71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71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7106"/>
    <w:rPr>
      <w:rFonts w:eastAsiaTheme="majorEastAsia" w:cstheme="majorBidi"/>
      <w:color w:val="272727" w:themeColor="text1" w:themeTint="D8"/>
    </w:rPr>
  </w:style>
  <w:style w:type="paragraph" w:styleId="Title">
    <w:name w:val="Title"/>
    <w:basedOn w:val="Normal"/>
    <w:next w:val="Normal"/>
    <w:link w:val="TitleChar"/>
    <w:uiPriority w:val="10"/>
    <w:qFormat/>
    <w:rsid w:val="00B07ED9"/>
    <w:pPr>
      <w:spacing w:after="80" w:line="36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7E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71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71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7106"/>
    <w:pPr>
      <w:spacing w:before="160"/>
      <w:jc w:val="center"/>
    </w:pPr>
    <w:rPr>
      <w:i/>
      <w:iCs/>
      <w:color w:val="404040" w:themeColor="text1" w:themeTint="BF"/>
    </w:rPr>
  </w:style>
  <w:style w:type="character" w:customStyle="1" w:styleId="QuoteChar">
    <w:name w:val="Quote Char"/>
    <w:basedOn w:val="DefaultParagraphFont"/>
    <w:link w:val="Quote"/>
    <w:uiPriority w:val="29"/>
    <w:rsid w:val="001D7106"/>
    <w:rPr>
      <w:i/>
      <w:iCs/>
      <w:color w:val="404040" w:themeColor="text1" w:themeTint="BF"/>
    </w:rPr>
  </w:style>
  <w:style w:type="paragraph" w:styleId="ListParagraph">
    <w:name w:val="List Paragraph"/>
    <w:basedOn w:val="Normal"/>
    <w:uiPriority w:val="34"/>
    <w:qFormat/>
    <w:rsid w:val="001D7106"/>
    <w:pPr>
      <w:ind w:left="720"/>
      <w:contextualSpacing/>
    </w:pPr>
  </w:style>
  <w:style w:type="character" w:styleId="IntenseEmphasis">
    <w:name w:val="Intense Emphasis"/>
    <w:basedOn w:val="DefaultParagraphFont"/>
    <w:uiPriority w:val="21"/>
    <w:qFormat/>
    <w:rsid w:val="001D7106"/>
    <w:rPr>
      <w:i/>
      <w:iCs/>
      <w:color w:val="0F4761" w:themeColor="accent1" w:themeShade="BF"/>
    </w:rPr>
  </w:style>
  <w:style w:type="paragraph" w:styleId="IntenseQuote">
    <w:name w:val="Intense Quote"/>
    <w:basedOn w:val="Normal"/>
    <w:next w:val="Normal"/>
    <w:link w:val="IntenseQuoteChar"/>
    <w:uiPriority w:val="30"/>
    <w:qFormat/>
    <w:rsid w:val="001D71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7106"/>
    <w:rPr>
      <w:i/>
      <w:iCs/>
      <w:color w:val="0F4761" w:themeColor="accent1" w:themeShade="BF"/>
    </w:rPr>
  </w:style>
  <w:style w:type="character" w:styleId="IntenseReference">
    <w:name w:val="Intense Reference"/>
    <w:basedOn w:val="DefaultParagraphFont"/>
    <w:uiPriority w:val="32"/>
    <w:qFormat/>
    <w:rsid w:val="001D7106"/>
    <w:rPr>
      <w:b/>
      <w:bCs/>
      <w:smallCaps/>
      <w:color w:val="0F4761" w:themeColor="accent1" w:themeShade="BF"/>
      <w:spacing w:val="5"/>
    </w:rPr>
  </w:style>
  <w:style w:type="paragraph" w:styleId="NoSpacing">
    <w:name w:val="No Spacing"/>
    <w:uiPriority w:val="1"/>
    <w:qFormat/>
    <w:rsid w:val="00410667"/>
    <w:pPr>
      <w:spacing w:after="0" w:line="240" w:lineRule="auto"/>
    </w:pPr>
  </w:style>
  <w:style w:type="paragraph" w:styleId="Header">
    <w:name w:val="header"/>
    <w:basedOn w:val="Normal"/>
    <w:link w:val="HeaderChar"/>
    <w:uiPriority w:val="99"/>
    <w:unhideWhenUsed/>
    <w:rsid w:val="008238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3893"/>
    <w:rPr>
      <w:rFonts w:ascii="Times New Roman" w:hAnsi="Times New Roman"/>
      <w:sz w:val="24"/>
    </w:rPr>
  </w:style>
  <w:style w:type="paragraph" w:styleId="Footer">
    <w:name w:val="footer"/>
    <w:basedOn w:val="Normal"/>
    <w:link w:val="FooterChar"/>
    <w:uiPriority w:val="99"/>
    <w:unhideWhenUsed/>
    <w:rsid w:val="008238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3893"/>
    <w:rPr>
      <w:rFonts w:ascii="Times New Roman" w:hAnsi="Times New Roman"/>
      <w:sz w:val="24"/>
    </w:rPr>
  </w:style>
  <w:style w:type="paragraph" w:styleId="Revision">
    <w:name w:val="Revision"/>
    <w:hidden/>
    <w:uiPriority w:val="99"/>
    <w:semiHidden/>
    <w:rsid w:val="00507358"/>
    <w:pPr>
      <w:spacing w:after="0" w:line="240" w:lineRule="auto"/>
    </w:pPr>
    <w:rPr>
      <w:rFonts w:ascii="Times New Roman" w:hAnsi="Times New Roman"/>
      <w:sz w:val="24"/>
    </w:rPr>
  </w:style>
  <w:style w:type="paragraph" w:customStyle="1" w:styleId="PreHeading">
    <w:name w:val="PreHeading"/>
    <w:basedOn w:val="Title"/>
    <w:link w:val="PreHeadingChar"/>
    <w:qFormat/>
    <w:rsid w:val="00542DBF"/>
    <w:pPr>
      <w:jc w:val="left"/>
      <w:pPrChange w:id="0" w:author="Vasileios Xenodochidis" w:date="2024-07-11T21:23:00Z">
        <w:pPr>
          <w:spacing w:after="80" w:line="360" w:lineRule="auto"/>
          <w:contextualSpacing/>
          <w:jc w:val="center"/>
        </w:pPr>
      </w:pPrChange>
    </w:pPr>
    <w:rPr>
      <w:i/>
      <w:sz w:val="40"/>
      <w:lang w:val="en-US"/>
      <w:rPrChange w:id="0" w:author="Vasileios Xenodochidis" w:date="2024-07-11T21:23:00Z">
        <w:rPr>
          <w:rFonts w:asciiTheme="majorHAnsi" w:eastAsiaTheme="majorEastAsia" w:hAnsiTheme="majorHAnsi" w:cstheme="majorBidi"/>
          <w:spacing w:val="-10"/>
          <w:kern w:val="28"/>
          <w:sz w:val="40"/>
          <w:szCs w:val="56"/>
          <w:lang w:val="en-US" w:eastAsia="en-US" w:bidi="ar-SA"/>
          <w14:ligatures w14:val="standardContextual"/>
        </w:rPr>
      </w:rPrChange>
    </w:rPr>
  </w:style>
  <w:style w:type="character" w:customStyle="1" w:styleId="PreHeadingChar">
    <w:name w:val="PreHeading Char"/>
    <w:basedOn w:val="TitleChar"/>
    <w:link w:val="PreHeading"/>
    <w:rsid w:val="00542DBF"/>
    <w:rPr>
      <w:rFonts w:asciiTheme="majorHAnsi" w:eastAsiaTheme="majorEastAsia" w:hAnsiTheme="majorHAnsi" w:cstheme="majorBidi"/>
      <w:i/>
      <w:spacing w:val="-10"/>
      <w:kern w:val="28"/>
      <w:sz w:val="40"/>
      <w:szCs w:val="56"/>
      <w:lang w:val="en-US"/>
    </w:rPr>
  </w:style>
  <w:style w:type="character" w:styleId="Emphasis">
    <w:name w:val="Emphasis"/>
    <w:basedOn w:val="DefaultParagraphFont"/>
    <w:uiPriority w:val="20"/>
    <w:qFormat/>
    <w:rsid w:val="006B32CD"/>
    <w:rPr>
      <w:i/>
      <w:iCs/>
    </w:rPr>
  </w:style>
  <w:style w:type="character" w:styleId="PlaceholderText">
    <w:name w:val="Placeholder Text"/>
    <w:basedOn w:val="DefaultParagraphFont"/>
    <w:uiPriority w:val="99"/>
    <w:semiHidden/>
    <w:rsid w:val="00673419"/>
    <w:rPr>
      <w:color w:val="666666"/>
    </w:rPr>
  </w:style>
  <w:style w:type="paragraph" w:styleId="Caption">
    <w:name w:val="caption"/>
    <w:basedOn w:val="Normal"/>
    <w:next w:val="Normal"/>
    <w:uiPriority w:val="35"/>
    <w:unhideWhenUsed/>
    <w:qFormat/>
    <w:rsid w:val="00AA28EE"/>
    <w:pPr>
      <w:spacing w:after="200" w:line="240" w:lineRule="auto"/>
    </w:pPr>
    <w:rPr>
      <w:i/>
      <w:iCs/>
      <w:color w:val="0E2841" w:themeColor="text2"/>
      <w:sz w:val="18"/>
      <w:szCs w:val="18"/>
    </w:rPr>
  </w:style>
  <w:style w:type="table" w:styleId="TableGrid">
    <w:name w:val="Table Grid"/>
    <w:basedOn w:val="TableNormal"/>
    <w:uiPriority w:val="39"/>
    <w:rsid w:val="00CC0A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37EB5"/>
  </w:style>
  <w:style w:type="paragraph" w:styleId="TOCHeading">
    <w:name w:val="TOC Heading"/>
    <w:basedOn w:val="Heading1"/>
    <w:next w:val="Normal"/>
    <w:uiPriority w:val="39"/>
    <w:unhideWhenUsed/>
    <w:qFormat/>
    <w:rsid w:val="00830090"/>
    <w:pPr>
      <w:numPr>
        <w:numId w:val="0"/>
      </w:numPr>
      <w:spacing w:before="240" w:after="0"/>
      <w:outlineLvl w:val="9"/>
    </w:pPr>
    <w:rPr>
      <w:rFonts w:asciiTheme="majorHAnsi" w:hAnsiTheme="majorHAnsi"/>
      <w:kern w:val="0"/>
      <w:sz w:val="32"/>
      <w:szCs w:val="32"/>
      <w:lang w:val="en-US"/>
      <w14:ligatures w14:val="none"/>
    </w:rPr>
  </w:style>
  <w:style w:type="paragraph" w:styleId="TOC1">
    <w:name w:val="toc 1"/>
    <w:basedOn w:val="Normal"/>
    <w:next w:val="Normal"/>
    <w:autoRedefine/>
    <w:uiPriority w:val="39"/>
    <w:unhideWhenUsed/>
    <w:rsid w:val="00830090"/>
    <w:pPr>
      <w:spacing w:after="100"/>
    </w:pPr>
  </w:style>
  <w:style w:type="paragraph" w:styleId="TOC2">
    <w:name w:val="toc 2"/>
    <w:basedOn w:val="Normal"/>
    <w:next w:val="Normal"/>
    <w:autoRedefine/>
    <w:uiPriority w:val="39"/>
    <w:unhideWhenUsed/>
    <w:rsid w:val="00830090"/>
    <w:pPr>
      <w:spacing w:after="100"/>
      <w:ind w:left="240"/>
    </w:pPr>
  </w:style>
  <w:style w:type="paragraph" w:styleId="TOC3">
    <w:name w:val="toc 3"/>
    <w:basedOn w:val="Normal"/>
    <w:next w:val="Normal"/>
    <w:autoRedefine/>
    <w:uiPriority w:val="39"/>
    <w:unhideWhenUsed/>
    <w:rsid w:val="00830090"/>
    <w:pPr>
      <w:spacing w:after="100"/>
      <w:ind w:left="480"/>
    </w:pPr>
  </w:style>
  <w:style w:type="character" w:styleId="Hyperlink">
    <w:name w:val="Hyperlink"/>
    <w:basedOn w:val="DefaultParagraphFont"/>
    <w:uiPriority w:val="99"/>
    <w:unhideWhenUsed/>
    <w:rsid w:val="00830090"/>
    <w:rPr>
      <w:color w:val="467886" w:themeColor="hyperlink"/>
      <w:u w:val="single"/>
    </w:rPr>
  </w:style>
  <w:style w:type="paragraph" w:styleId="TableofFigures">
    <w:name w:val="table of figures"/>
    <w:basedOn w:val="Normal"/>
    <w:next w:val="Normal"/>
    <w:uiPriority w:val="99"/>
    <w:unhideWhenUsed/>
    <w:rsid w:val="00955BCE"/>
    <w:pPr>
      <w:spacing w:after="0"/>
    </w:pPr>
  </w:style>
  <w:style w:type="paragraph" w:customStyle="1" w:styleId="msonormal0">
    <w:name w:val="msonormal"/>
    <w:basedOn w:val="Normal"/>
    <w:rsid w:val="00F908C1"/>
    <w:pPr>
      <w:spacing w:before="100" w:beforeAutospacing="1" w:after="100" w:afterAutospacing="1" w:line="240" w:lineRule="auto"/>
    </w:pPr>
    <w:rPr>
      <w:rFonts w:eastAsia="Times New Roman" w:cs="Times New Roman"/>
      <w:kern w:val="0"/>
      <w:szCs w:val="24"/>
      <w:lang w:eastAsia="en-GB"/>
      <w14:ligatures w14:val="none"/>
    </w:rPr>
  </w:style>
  <w:style w:type="paragraph" w:styleId="HTMLPreformatted">
    <w:name w:val="HTML Preformatted"/>
    <w:basedOn w:val="Normal"/>
    <w:link w:val="HTMLPreformattedChar"/>
    <w:uiPriority w:val="99"/>
    <w:semiHidden/>
    <w:unhideWhenUsed/>
    <w:rsid w:val="003B4D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3B4D69"/>
    <w:rPr>
      <w:rFonts w:ascii="Courier New" w:eastAsiaTheme="minorEastAsia" w:hAnsi="Courier New" w:cs="Courier New"/>
      <w:kern w:val="0"/>
      <w:sz w:val="20"/>
      <w:szCs w:val="20"/>
      <w:lang w:eastAsia="en-GB"/>
      <w14:ligatures w14:val="none"/>
    </w:rPr>
  </w:style>
  <w:style w:type="paragraph" w:styleId="NormalWeb">
    <w:name w:val="Normal (Web)"/>
    <w:basedOn w:val="Normal"/>
    <w:uiPriority w:val="99"/>
    <w:unhideWhenUsed/>
    <w:rsid w:val="003B4D69"/>
    <w:pPr>
      <w:spacing w:before="100" w:beforeAutospacing="1" w:after="100" w:afterAutospacing="1" w:line="240" w:lineRule="auto"/>
    </w:pPr>
    <w:rPr>
      <w:rFonts w:eastAsiaTheme="minorEastAsia" w:cs="Times New Roman"/>
      <w:kern w:val="0"/>
      <w:szCs w:val="24"/>
      <w:lang w:eastAsia="en-GB"/>
      <w14:ligatures w14:val="none"/>
    </w:rPr>
  </w:style>
  <w:style w:type="character" w:styleId="UnresolvedMention">
    <w:name w:val="Unresolved Mention"/>
    <w:basedOn w:val="DefaultParagraphFont"/>
    <w:uiPriority w:val="99"/>
    <w:semiHidden/>
    <w:unhideWhenUsed/>
    <w:rsid w:val="00F91651"/>
    <w:rPr>
      <w:color w:val="605E5C"/>
      <w:shd w:val="clear" w:color="auto" w:fill="E1DFDD"/>
    </w:rPr>
  </w:style>
  <w:style w:type="character" w:styleId="FollowedHyperlink">
    <w:name w:val="FollowedHyperlink"/>
    <w:basedOn w:val="DefaultParagraphFont"/>
    <w:uiPriority w:val="99"/>
    <w:semiHidden/>
    <w:unhideWhenUsed/>
    <w:rsid w:val="00F91651"/>
    <w:rPr>
      <w:color w:val="96607D" w:themeColor="followedHyperlink"/>
      <w:u w:val="single"/>
    </w:rPr>
  </w:style>
  <w:style w:type="paragraph" w:styleId="BodyText">
    <w:name w:val="Body Text"/>
    <w:basedOn w:val="Normal"/>
    <w:link w:val="BodyTextChar"/>
    <w:uiPriority w:val="1"/>
    <w:qFormat/>
    <w:rsid w:val="00460DC8"/>
    <w:pPr>
      <w:widowControl w:val="0"/>
      <w:autoSpaceDE w:val="0"/>
      <w:autoSpaceDN w:val="0"/>
      <w:spacing w:after="0" w:line="240" w:lineRule="auto"/>
    </w:pPr>
    <w:rPr>
      <w:rFonts w:eastAsia="Times New Roman" w:cs="Times New Roman"/>
      <w:kern w:val="0"/>
      <w:szCs w:val="24"/>
      <w:lang w:val="en-US"/>
      <w14:ligatures w14:val="none"/>
    </w:rPr>
  </w:style>
  <w:style w:type="character" w:customStyle="1" w:styleId="BodyTextChar">
    <w:name w:val="Body Text Char"/>
    <w:basedOn w:val="DefaultParagraphFont"/>
    <w:link w:val="BodyText"/>
    <w:uiPriority w:val="1"/>
    <w:rsid w:val="00460DC8"/>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437">
      <w:bodyDiv w:val="1"/>
      <w:marLeft w:val="0"/>
      <w:marRight w:val="0"/>
      <w:marTop w:val="0"/>
      <w:marBottom w:val="0"/>
      <w:divBdr>
        <w:top w:val="none" w:sz="0" w:space="0" w:color="auto"/>
        <w:left w:val="none" w:sz="0" w:space="0" w:color="auto"/>
        <w:bottom w:val="none" w:sz="0" w:space="0" w:color="auto"/>
        <w:right w:val="none" w:sz="0" w:space="0" w:color="auto"/>
      </w:divBdr>
    </w:div>
    <w:div w:id="1251701">
      <w:bodyDiv w:val="1"/>
      <w:marLeft w:val="0"/>
      <w:marRight w:val="0"/>
      <w:marTop w:val="0"/>
      <w:marBottom w:val="0"/>
      <w:divBdr>
        <w:top w:val="none" w:sz="0" w:space="0" w:color="auto"/>
        <w:left w:val="none" w:sz="0" w:space="0" w:color="auto"/>
        <w:bottom w:val="none" w:sz="0" w:space="0" w:color="auto"/>
        <w:right w:val="none" w:sz="0" w:space="0" w:color="auto"/>
      </w:divBdr>
    </w:div>
    <w:div w:id="1863157">
      <w:bodyDiv w:val="1"/>
      <w:marLeft w:val="0"/>
      <w:marRight w:val="0"/>
      <w:marTop w:val="0"/>
      <w:marBottom w:val="0"/>
      <w:divBdr>
        <w:top w:val="none" w:sz="0" w:space="0" w:color="auto"/>
        <w:left w:val="none" w:sz="0" w:space="0" w:color="auto"/>
        <w:bottom w:val="none" w:sz="0" w:space="0" w:color="auto"/>
        <w:right w:val="none" w:sz="0" w:space="0" w:color="auto"/>
      </w:divBdr>
    </w:div>
    <w:div w:id="2713104">
      <w:bodyDiv w:val="1"/>
      <w:marLeft w:val="0"/>
      <w:marRight w:val="0"/>
      <w:marTop w:val="0"/>
      <w:marBottom w:val="0"/>
      <w:divBdr>
        <w:top w:val="none" w:sz="0" w:space="0" w:color="auto"/>
        <w:left w:val="none" w:sz="0" w:space="0" w:color="auto"/>
        <w:bottom w:val="none" w:sz="0" w:space="0" w:color="auto"/>
        <w:right w:val="none" w:sz="0" w:space="0" w:color="auto"/>
      </w:divBdr>
    </w:div>
    <w:div w:id="4213707">
      <w:bodyDiv w:val="1"/>
      <w:marLeft w:val="0"/>
      <w:marRight w:val="0"/>
      <w:marTop w:val="0"/>
      <w:marBottom w:val="0"/>
      <w:divBdr>
        <w:top w:val="none" w:sz="0" w:space="0" w:color="auto"/>
        <w:left w:val="none" w:sz="0" w:space="0" w:color="auto"/>
        <w:bottom w:val="none" w:sz="0" w:space="0" w:color="auto"/>
        <w:right w:val="none" w:sz="0" w:space="0" w:color="auto"/>
      </w:divBdr>
    </w:div>
    <w:div w:id="4870493">
      <w:bodyDiv w:val="1"/>
      <w:marLeft w:val="0"/>
      <w:marRight w:val="0"/>
      <w:marTop w:val="0"/>
      <w:marBottom w:val="0"/>
      <w:divBdr>
        <w:top w:val="none" w:sz="0" w:space="0" w:color="auto"/>
        <w:left w:val="none" w:sz="0" w:space="0" w:color="auto"/>
        <w:bottom w:val="none" w:sz="0" w:space="0" w:color="auto"/>
        <w:right w:val="none" w:sz="0" w:space="0" w:color="auto"/>
      </w:divBdr>
    </w:div>
    <w:div w:id="4983520">
      <w:bodyDiv w:val="1"/>
      <w:marLeft w:val="0"/>
      <w:marRight w:val="0"/>
      <w:marTop w:val="0"/>
      <w:marBottom w:val="0"/>
      <w:divBdr>
        <w:top w:val="none" w:sz="0" w:space="0" w:color="auto"/>
        <w:left w:val="none" w:sz="0" w:space="0" w:color="auto"/>
        <w:bottom w:val="none" w:sz="0" w:space="0" w:color="auto"/>
        <w:right w:val="none" w:sz="0" w:space="0" w:color="auto"/>
      </w:divBdr>
    </w:div>
    <w:div w:id="6296375">
      <w:bodyDiv w:val="1"/>
      <w:marLeft w:val="0"/>
      <w:marRight w:val="0"/>
      <w:marTop w:val="0"/>
      <w:marBottom w:val="0"/>
      <w:divBdr>
        <w:top w:val="none" w:sz="0" w:space="0" w:color="auto"/>
        <w:left w:val="none" w:sz="0" w:space="0" w:color="auto"/>
        <w:bottom w:val="none" w:sz="0" w:space="0" w:color="auto"/>
        <w:right w:val="none" w:sz="0" w:space="0" w:color="auto"/>
      </w:divBdr>
    </w:div>
    <w:div w:id="11341229">
      <w:bodyDiv w:val="1"/>
      <w:marLeft w:val="0"/>
      <w:marRight w:val="0"/>
      <w:marTop w:val="0"/>
      <w:marBottom w:val="0"/>
      <w:divBdr>
        <w:top w:val="none" w:sz="0" w:space="0" w:color="auto"/>
        <w:left w:val="none" w:sz="0" w:space="0" w:color="auto"/>
        <w:bottom w:val="none" w:sz="0" w:space="0" w:color="auto"/>
        <w:right w:val="none" w:sz="0" w:space="0" w:color="auto"/>
      </w:divBdr>
    </w:div>
    <w:div w:id="14309308">
      <w:bodyDiv w:val="1"/>
      <w:marLeft w:val="0"/>
      <w:marRight w:val="0"/>
      <w:marTop w:val="0"/>
      <w:marBottom w:val="0"/>
      <w:divBdr>
        <w:top w:val="none" w:sz="0" w:space="0" w:color="auto"/>
        <w:left w:val="none" w:sz="0" w:space="0" w:color="auto"/>
        <w:bottom w:val="none" w:sz="0" w:space="0" w:color="auto"/>
        <w:right w:val="none" w:sz="0" w:space="0" w:color="auto"/>
      </w:divBdr>
    </w:div>
    <w:div w:id="14623592">
      <w:bodyDiv w:val="1"/>
      <w:marLeft w:val="0"/>
      <w:marRight w:val="0"/>
      <w:marTop w:val="0"/>
      <w:marBottom w:val="0"/>
      <w:divBdr>
        <w:top w:val="none" w:sz="0" w:space="0" w:color="auto"/>
        <w:left w:val="none" w:sz="0" w:space="0" w:color="auto"/>
        <w:bottom w:val="none" w:sz="0" w:space="0" w:color="auto"/>
        <w:right w:val="none" w:sz="0" w:space="0" w:color="auto"/>
      </w:divBdr>
    </w:div>
    <w:div w:id="14698068">
      <w:bodyDiv w:val="1"/>
      <w:marLeft w:val="0"/>
      <w:marRight w:val="0"/>
      <w:marTop w:val="0"/>
      <w:marBottom w:val="0"/>
      <w:divBdr>
        <w:top w:val="none" w:sz="0" w:space="0" w:color="auto"/>
        <w:left w:val="none" w:sz="0" w:space="0" w:color="auto"/>
        <w:bottom w:val="none" w:sz="0" w:space="0" w:color="auto"/>
        <w:right w:val="none" w:sz="0" w:space="0" w:color="auto"/>
      </w:divBdr>
    </w:div>
    <w:div w:id="17170564">
      <w:bodyDiv w:val="1"/>
      <w:marLeft w:val="0"/>
      <w:marRight w:val="0"/>
      <w:marTop w:val="0"/>
      <w:marBottom w:val="0"/>
      <w:divBdr>
        <w:top w:val="none" w:sz="0" w:space="0" w:color="auto"/>
        <w:left w:val="none" w:sz="0" w:space="0" w:color="auto"/>
        <w:bottom w:val="none" w:sz="0" w:space="0" w:color="auto"/>
        <w:right w:val="none" w:sz="0" w:space="0" w:color="auto"/>
      </w:divBdr>
    </w:div>
    <w:div w:id="19670550">
      <w:bodyDiv w:val="1"/>
      <w:marLeft w:val="0"/>
      <w:marRight w:val="0"/>
      <w:marTop w:val="0"/>
      <w:marBottom w:val="0"/>
      <w:divBdr>
        <w:top w:val="none" w:sz="0" w:space="0" w:color="auto"/>
        <w:left w:val="none" w:sz="0" w:space="0" w:color="auto"/>
        <w:bottom w:val="none" w:sz="0" w:space="0" w:color="auto"/>
        <w:right w:val="none" w:sz="0" w:space="0" w:color="auto"/>
      </w:divBdr>
    </w:div>
    <w:div w:id="20015320">
      <w:bodyDiv w:val="1"/>
      <w:marLeft w:val="0"/>
      <w:marRight w:val="0"/>
      <w:marTop w:val="0"/>
      <w:marBottom w:val="0"/>
      <w:divBdr>
        <w:top w:val="none" w:sz="0" w:space="0" w:color="auto"/>
        <w:left w:val="none" w:sz="0" w:space="0" w:color="auto"/>
        <w:bottom w:val="none" w:sz="0" w:space="0" w:color="auto"/>
        <w:right w:val="none" w:sz="0" w:space="0" w:color="auto"/>
      </w:divBdr>
    </w:div>
    <w:div w:id="20205514">
      <w:bodyDiv w:val="1"/>
      <w:marLeft w:val="0"/>
      <w:marRight w:val="0"/>
      <w:marTop w:val="0"/>
      <w:marBottom w:val="0"/>
      <w:divBdr>
        <w:top w:val="none" w:sz="0" w:space="0" w:color="auto"/>
        <w:left w:val="none" w:sz="0" w:space="0" w:color="auto"/>
        <w:bottom w:val="none" w:sz="0" w:space="0" w:color="auto"/>
        <w:right w:val="none" w:sz="0" w:space="0" w:color="auto"/>
      </w:divBdr>
    </w:div>
    <w:div w:id="25373109">
      <w:bodyDiv w:val="1"/>
      <w:marLeft w:val="0"/>
      <w:marRight w:val="0"/>
      <w:marTop w:val="0"/>
      <w:marBottom w:val="0"/>
      <w:divBdr>
        <w:top w:val="none" w:sz="0" w:space="0" w:color="auto"/>
        <w:left w:val="none" w:sz="0" w:space="0" w:color="auto"/>
        <w:bottom w:val="none" w:sz="0" w:space="0" w:color="auto"/>
        <w:right w:val="none" w:sz="0" w:space="0" w:color="auto"/>
      </w:divBdr>
    </w:div>
    <w:div w:id="25374999">
      <w:bodyDiv w:val="1"/>
      <w:marLeft w:val="0"/>
      <w:marRight w:val="0"/>
      <w:marTop w:val="0"/>
      <w:marBottom w:val="0"/>
      <w:divBdr>
        <w:top w:val="none" w:sz="0" w:space="0" w:color="auto"/>
        <w:left w:val="none" w:sz="0" w:space="0" w:color="auto"/>
        <w:bottom w:val="none" w:sz="0" w:space="0" w:color="auto"/>
        <w:right w:val="none" w:sz="0" w:space="0" w:color="auto"/>
      </w:divBdr>
    </w:div>
    <w:div w:id="26371433">
      <w:bodyDiv w:val="1"/>
      <w:marLeft w:val="0"/>
      <w:marRight w:val="0"/>
      <w:marTop w:val="0"/>
      <w:marBottom w:val="0"/>
      <w:divBdr>
        <w:top w:val="none" w:sz="0" w:space="0" w:color="auto"/>
        <w:left w:val="none" w:sz="0" w:space="0" w:color="auto"/>
        <w:bottom w:val="none" w:sz="0" w:space="0" w:color="auto"/>
        <w:right w:val="none" w:sz="0" w:space="0" w:color="auto"/>
      </w:divBdr>
    </w:div>
    <w:div w:id="28914415">
      <w:bodyDiv w:val="1"/>
      <w:marLeft w:val="0"/>
      <w:marRight w:val="0"/>
      <w:marTop w:val="0"/>
      <w:marBottom w:val="0"/>
      <w:divBdr>
        <w:top w:val="none" w:sz="0" w:space="0" w:color="auto"/>
        <w:left w:val="none" w:sz="0" w:space="0" w:color="auto"/>
        <w:bottom w:val="none" w:sz="0" w:space="0" w:color="auto"/>
        <w:right w:val="none" w:sz="0" w:space="0" w:color="auto"/>
      </w:divBdr>
    </w:div>
    <w:div w:id="33621494">
      <w:bodyDiv w:val="1"/>
      <w:marLeft w:val="0"/>
      <w:marRight w:val="0"/>
      <w:marTop w:val="0"/>
      <w:marBottom w:val="0"/>
      <w:divBdr>
        <w:top w:val="none" w:sz="0" w:space="0" w:color="auto"/>
        <w:left w:val="none" w:sz="0" w:space="0" w:color="auto"/>
        <w:bottom w:val="none" w:sz="0" w:space="0" w:color="auto"/>
        <w:right w:val="none" w:sz="0" w:space="0" w:color="auto"/>
      </w:divBdr>
    </w:div>
    <w:div w:id="40135175">
      <w:bodyDiv w:val="1"/>
      <w:marLeft w:val="0"/>
      <w:marRight w:val="0"/>
      <w:marTop w:val="0"/>
      <w:marBottom w:val="0"/>
      <w:divBdr>
        <w:top w:val="none" w:sz="0" w:space="0" w:color="auto"/>
        <w:left w:val="none" w:sz="0" w:space="0" w:color="auto"/>
        <w:bottom w:val="none" w:sz="0" w:space="0" w:color="auto"/>
        <w:right w:val="none" w:sz="0" w:space="0" w:color="auto"/>
      </w:divBdr>
    </w:div>
    <w:div w:id="41248167">
      <w:bodyDiv w:val="1"/>
      <w:marLeft w:val="0"/>
      <w:marRight w:val="0"/>
      <w:marTop w:val="0"/>
      <w:marBottom w:val="0"/>
      <w:divBdr>
        <w:top w:val="none" w:sz="0" w:space="0" w:color="auto"/>
        <w:left w:val="none" w:sz="0" w:space="0" w:color="auto"/>
        <w:bottom w:val="none" w:sz="0" w:space="0" w:color="auto"/>
        <w:right w:val="none" w:sz="0" w:space="0" w:color="auto"/>
      </w:divBdr>
    </w:div>
    <w:div w:id="41948397">
      <w:bodyDiv w:val="1"/>
      <w:marLeft w:val="0"/>
      <w:marRight w:val="0"/>
      <w:marTop w:val="0"/>
      <w:marBottom w:val="0"/>
      <w:divBdr>
        <w:top w:val="none" w:sz="0" w:space="0" w:color="auto"/>
        <w:left w:val="none" w:sz="0" w:space="0" w:color="auto"/>
        <w:bottom w:val="none" w:sz="0" w:space="0" w:color="auto"/>
        <w:right w:val="none" w:sz="0" w:space="0" w:color="auto"/>
      </w:divBdr>
    </w:div>
    <w:div w:id="42288911">
      <w:bodyDiv w:val="1"/>
      <w:marLeft w:val="0"/>
      <w:marRight w:val="0"/>
      <w:marTop w:val="0"/>
      <w:marBottom w:val="0"/>
      <w:divBdr>
        <w:top w:val="none" w:sz="0" w:space="0" w:color="auto"/>
        <w:left w:val="none" w:sz="0" w:space="0" w:color="auto"/>
        <w:bottom w:val="none" w:sz="0" w:space="0" w:color="auto"/>
        <w:right w:val="none" w:sz="0" w:space="0" w:color="auto"/>
      </w:divBdr>
    </w:div>
    <w:div w:id="44764545">
      <w:bodyDiv w:val="1"/>
      <w:marLeft w:val="0"/>
      <w:marRight w:val="0"/>
      <w:marTop w:val="0"/>
      <w:marBottom w:val="0"/>
      <w:divBdr>
        <w:top w:val="none" w:sz="0" w:space="0" w:color="auto"/>
        <w:left w:val="none" w:sz="0" w:space="0" w:color="auto"/>
        <w:bottom w:val="none" w:sz="0" w:space="0" w:color="auto"/>
        <w:right w:val="none" w:sz="0" w:space="0" w:color="auto"/>
      </w:divBdr>
    </w:div>
    <w:div w:id="47074827">
      <w:bodyDiv w:val="1"/>
      <w:marLeft w:val="0"/>
      <w:marRight w:val="0"/>
      <w:marTop w:val="0"/>
      <w:marBottom w:val="0"/>
      <w:divBdr>
        <w:top w:val="none" w:sz="0" w:space="0" w:color="auto"/>
        <w:left w:val="none" w:sz="0" w:space="0" w:color="auto"/>
        <w:bottom w:val="none" w:sz="0" w:space="0" w:color="auto"/>
        <w:right w:val="none" w:sz="0" w:space="0" w:color="auto"/>
      </w:divBdr>
    </w:div>
    <w:div w:id="54593739">
      <w:bodyDiv w:val="1"/>
      <w:marLeft w:val="0"/>
      <w:marRight w:val="0"/>
      <w:marTop w:val="0"/>
      <w:marBottom w:val="0"/>
      <w:divBdr>
        <w:top w:val="none" w:sz="0" w:space="0" w:color="auto"/>
        <w:left w:val="none" w:sz="0" w:space="0" w:color="auto"/>
        <w:bottom w:val="none" w:sz="0" w:space="0" w:color="auto"/>
        <w:right w:val="none" w:sz="0" w:space="0" w:color="auto"/>
      </w:divBdr>
    </w:div>
    <w:div w:id="60951451">
      <w:bodyDiv w:val="1"/>
      <w:marLeft w:val="0"/>
      <w:marRight w:val="0"/>
      <w:marTop w:val="0"/>
      <w:marBottom w:val="0"/>
      <w:divBdr>
        <w:top w:val="none" w:sz="0" w:space="0" w:color="auto"/>
        <w:left w:val="none" w:sz="0" w:space="0" w:color="auto"/>
        <w:bottom w:val="none" w:sz="0" w:space="0" w:color="auto"/>
        <w:right w:val="none" w:sz="0" w:space="0" w:color="auto"/>
      </w:divBdr>
    </w:div>
    <w:div w:id="61760102">
      <w:bodyDiv w:val="1"/>
      <w:marLeft w:val="0"/>
      <w:marRight w:val="0"/>
      <w:marTop w:val="0"/>
      <w:marBottom w:val="0"/>
      <w:divBdr>
        <w:top w:val="none" w:sz="0" w:space="0" w:color="auto"/>
        <w:left w:val="none" w:sz="0" w:space="0" w:color="auto"/>
        <w:bottom w:val="none" w:sz="0" w:space="0" w:color="auto"/>
        <w:right w:val="none" w:sz="0" w:space="0" w:color="auto"/>
      </w:divBdr>
    </w:div>
    <w:div w:id="62608668">
      <w:bodyDiv w:val="1"/>
      <w:marLeft w:val="0"/>
      <w:marRight w:val="0"/>
      <w:marTop w:val="0"/>
      <w:marBottom w:val="0"/>
      <w:divBdr>
        <w:top w:val="none" w:sz="0" w:space="0" w:color="auto"/>
        <w:left w:val="none" w:sz="0" w:space="0" w:color="auto"/>
        <w:bottom w:val="none" w:sz="0" w:space="0" w:color="auto"/>
        <w:right w:val="none" w:sz="0" w:space="0" w:color="auto"/>
      </w:divBdr>
    </w:div>
    <w:div w:id="62995178">
      <w:bodyDiv w:val="1"/>
      <w:marLeft w:val="0"/>
      <w:marRight w:val="0"/>
      <w:marTop w:val="0"/>
      <w:marBottom w:val="0"/>
      <w:divBdr>
        <w:top w:val="none" w:sz="0" w:space="0" w:color="auto"/>
        <w:left w:val="none" w:sz="0" w:space="0" w:color="auto"/>
        <w:bottom w:val="none" w:sz="0" w:space="0" w:color="auto"/>
        <w:right w:val="none" w:sz="0" w:space="0" w:color="auto"/>
      </w:divBdr>
    </w:div>
    <w:div w:id="66389371">
      <w:bodyDiv w:val="1"/>
      <w:marLeft w:val="0"/>
      <w:marRight w:val="0"/>
      <w:marTop w:val="0"/>
      <w:marBottom w:val="0"/>
      <w:divBdr>
        <w:top w:val="none" w:sz="0" w:space="0" w:color="auto"/>
        <w:left w:val="none" w:sz="0" w:space="0" w:color="auto"/>
        <w:bottom w:val="none" w:sz="0" w:space="0" w:color="auto"/>
        <w:right w:val="none" w:sz="0" w:space="0" w:color="auto"/>
      </w:divBdr>
    </w:div>
    <w:div w:id="69427179">
      <w:bodyDiv w:val="1"/>
      <w:marLeft w:val="0"/>
      <w:marRight w:val="0"/>
      <w:marTop w:val="0"/>
      <w:marBottom w:val="0"/>
      <w:divBdr>
        <w:top w:val="none" w:sz="0" w:space="0" w:color="auto"/>
        <w:left w:val="none" w:sz="0" w:space="0" w:color="auto"/>
        <w:bottom w:val="none" w:sz="0" w:space="0" w:color="auto"/>
        <w:right w:val="none" w:sz="0" w:space="0" w:color="auto"/>
      </w:divBdr>
    </w:div>
    <w:div w:id="69468651">
      <w:bodyDiv w:val="1"/>
      <w:marLeft w:val="0"/>
      <w:marRight w:val="0"/>
      <w:marTop w:val="0"/>
      <w:marBottom w:val="0"/>
      <w:divBdr>
        <w:top w:val="none" w:sz="0" w:space="0" w:color="auto"/>
        <w:left w:val="none" w:sz="0" w:space="0" w:color="auto"/>
        <w:bottom w:val="none" w:sz="0" w:space="0" w:color="auto"/>
        <w:right w:val="none" w:sz="0" w:space="0" w:color="auto"/>
      </w:divBdr>
    </w:div>
    <w:div w:id="70008090">
      <w:bodyDiv w:val="1"/>
      <w:marLeft w:val="0"/>
      <w:marRight w:val="0"/>
      <w:marTop w:val="0"/>
      <w:marBottom w:val="0"/>
      <w:divBdr>
        <w:top w:val="none" w:sz="0" w:space="0" w:color="auto"/>
        <w:left w:val="none" w:sz="0" w:space="0" w:color="auto"/>
        <w:bottom w:val="none" w:sz="0" w:space="0" w:color="auto"/>
        <w:right w:val="none" w:sz="0" w:space="0" w:color="auto"/>
      </w:divBdr>
    </w:div>
    <w:div w:id="71859633">
      <w:bodyDiv w:val="1"/>
      <w:marLeft w:val="0"/>
      <w:marRight w:val="0"/>
      <w:marTop w:val="0"/>
      <w:marBottom w:val="0"/>
      <w:divBdr>
        <w:top w:val="none" w:sz="0" w:space="0" w:color="auto"/>
        <w:left w:val="none" w:sz="0" w:space="0" w:color="auto"/>
        <w:bottom w:val="none" w:sz="0" w:space="0" w:color="auto"/>
        <w:right w:val="none" w:sz="0" w:space="0" w:color="auto"/>
      </w:divBdr>
    </w:div>
    <w:div w:id="74786107">
      <w:bodyDiv w:val="1"/>
      <w:marLeft w:val="0"/>
      <w:marRight w:val="0"/>
      <w:marTop w:val="0"/>
      <w:marBottom w:val="0"/>
      <w:divBdr>
        <w:top w:val="none" w:sz="0" w:space="0" w:color="auto"/>
        <w:left w:val="none" w:sz="0" w:space="0" w:color="auto"/>
        <w:bottom w:val="none" w:sz="0" w:space="0" w:color="auto"/>
        <w:right w:val="none" w:sz="0" w:space="0" w:color="auto"/>
      </w:divBdr>
    </w:div>
    <w:div w:id="85927466">
      <w:bodyDiv w:val="1"/>
      <w:marLeft w:val="0"/>
      <w:marRight w:val="0"/>
      <w:marTop w:val="0"/>
      <w:marBottom w:val="0"/>
      <w:divBdr>
        <w:top w:val="none" w:sz="0" w:space="0" w:color="auto"/>
        <w:left w:val="none" w:sz="0" w:space="0" w:color="auto"/>
        <w:bottom w:val="none" w:sz="0" w:space="0" w:color="auto"/>
        <w:right w:val="none" w:sz="0" w:space="0" w:color="auto"/>
      </w:divBdr>
    </w:div>
    <w:div w:id="90902721">
      <w:bodyDiv w:val="1"/>
      <w:marLeft w:val="0"/>
      <w:marRight w:val="0"/>
      <w:marTop w:val="0"/>
      <w:marBottom w:val="0"/>
      <w:divBdr>
        <w:top w:val="none" w:sz="0" w:space="0" w:color="auto"/>
        <w:left w:val="none" w:sz="0" w:space="0" w:color="auto"/>
        <w:bottom w:val="none" w:sz="0" w:space="0" w:color="auto"/>
        <w:right w:val="none" w:sz="0" w:space="0" w:color="auto"/>
      </w:divBdr>
    </w:div>
    <w:div w:id="97256377">
      <w:bodyDiv w:val="1"/>
      <w:marLeft w:val="0"/>
      <w:marRight w:val="0"/>
      <w:marTop w:val="0"/>
      <w:marBottom w:val="0"/>
      <w:divBdr>
        <w:top w:val="none" w:sz="0" w:space="0" w:color="auto"/>
        <w:left w:val="none" w:sz="0" w:space="0" w:color="auto"/>
        <w:bottom w:val="none" w:sz="0" w:space="0" w:color="auto"/>
        <w:right w:val="none" w:sz="0" w:space="0" w:color="auto"/>
      </w:divBdr>
    </w:div>
    <w:div w:id="100952434">
      <w:bodyDiv w:val="1"/>
      <w:marLeft w:val="0"/>
      <w:marRight w:val="0"/>
      <w:marTop w:val="0"/>
      <w:marBottom w:val="0"/>
      <w:divBdr>
        <w:top w:val="none" w:sz="0" w:space="0" w:color="auto"/>
        <w:left w:val="none" w:sz="0" w:space="0" w:color="auto"/>
        <w:bottom w:val="none" w:sz="0" w:space="0" w:color="auto"/>
        <w:right w:val="none" w:sz="0" w:space="0" w:color="auto"/>
      </w:divBdr>
    </w:div>
    <w:div w:id="101994820">
      <w:bodyDiv w:val="1"/>
      <w:marLeft w:val="0"/>
      <w:marRight w:val="0"/>
      <w:marTop w:val="0"/>
      <w:marBottom w:val="0"/>
      <w:divBdr>
        <w:top w:val="none" w:sz="0" w:space="0" w:color="auto"/>
        <w:left w:val="none" w:sz="0" w:space="0" w:color="auto"/>
        <w:bottom w:val="none" w:sz="0" w:space="0" w:color="auto"/>
        <w:right w:val="none" w:sz="0" w:space="0" w:color="auto"/>
      </w:divBdr>
    </w:div>
    <w:div w:id="106120167">
      <w:bodyDiv w:val="1"/>
      <w:marLeft w:val="0"/>
      <w:marRight w:val="0"/>
      <w:marTop w:val="0"/>
      <w:marBottom w:val="0"/>
      <w:divBdr>
        <w:top w:val="none" w:sz="0" w:space="0" w:color="auto"/>
        <w:left w:val="none" w:sz="0" w:space="0" w:color="auto"/>
        <w:bottom w:val="none" w:sz="0" w:space="0" w:color="auto"/>
        <w:right w:val="none" w:sz="0" w:space="0" w:color="auto"/>
      </w:divBdr>
    </w:div>
    <w:div w:id="107311347">
      <w:bodyDiv w:val="1"/>
      <w:marLeft w:val="0"/>
      <w:marRight w:val="0"/>
      <w:marTop w:val="0"/>
      <w:marBottom w:val="0"/>
      <w:divBdr>
        <w:top w:val="none" w:sz="0" w:space="0" w:color="auto"/>
        <w:left w:val="none" w:sz="0" w:space="0" w:color="auto"/>
        <w:bottom w:val="none" w:sz="0" w:space="0" w:color="auto"/>
        <w:right w:val="none" w:sz="0" w:space="0" w:color="auto"/>
      </w:divBdr>
    </w:div>
    <w:div w:id="111752263">
      <w:bodyDiv w:val="1"/>
      <w:marLeft w:val="0"/>
      <w:marRight w:val="0"/>
      <w:marTop w:val="0"/>
      <w:marBottom w:val="0"/>
      <w:divBdr>
        <w:top w:val="none" w:sz="0" w:space="0" w:color="auto"/>
        <w:left w:val="none" w:sz="0" w:space="0" w:color="auto"/>
        <w:bottom w:val="none" w:sz="0" w:space="0" w:color="auto"/>
        <w:right w:val="none" w:sz="0" w:space="0" w:color="auto"/>
      </w:divBdr>
    </w:div>
    <w:div w:id="116803398">
      <w:bodyDiv w:val="1"/>
      <w:marLeft w:val="0"/>
      <w:marRight w:val="0"/>
      <w:marTop w:val="0"/>
      <w:marBottom w:val="0"/>
      <w:divBdr>
        <w:top w:val="none" w:sz="0" w:space="0" w:color="auto"/>
        <w:left w:val="none" w:sz="0" w:space="0" w:color="auto"/>
        <w:bottom w:val="none" w:sz="0" w:space="0" w:color="auto"/>
        <w:right w:val="none" w:sz="0" w:space="0" w:color="auto"/>
      </w:divBdr>
    </w:div>
    <w:div w:id="121194087">
      <w:bodyDiv w:val="1"/>
      <w:marLeft w:val="0"/>
      <w:marRight w:val="0"/>
      <w:marTop w:val="0"/>
      <w:marBottom w:val="0"/>
      <w:divBdr>
        <w:top w:val="none" w:sz="0" w:space="0" w:color="auto"/>
        <w:left w:val="none" w:sz="0" w:space="0" w:color="auto"/>
        <w:bottom w:val="none" w:sz="0" w:space="0" w:color="auto"/>
        <w:right w:val="none" w:sz="0" w:space="0" w:color="auto"/>
      </w:divBdr>
    </w:div>
    <w:div w:id="121387686">
      <w:bodyDiv w:val="1"/>
      <w:marLeft w:val="0"/>
      <w:marRight w:val="0"/>
      <w:marTop w:val="0"/>
      <w:marBottom w:val="0"/>
      <w:divBdr>
        <w:top w:val="none" w:sz="0" w:space="0" w:color="auto"/>
        <w:left w:val="none" w:sz="0" w:space="0" w:color="auto"/>
        <w:bottom w:val="none" w:sz="0" w:space="0" w:color="auto"/>
        <w:right w:val="none" w:sz="0" w:space="0" w:color="auto"/>
      </w:divBdr>
    </w:div>
    <w:div w:id="130753729">
      <w:bodyDiv w:val="1"/>
      <w:marLeft w:val="0"/>
      <w:marRight w:val="0"/>
      <w:marTop w:val="0"/>
      <w:marBottom w:val="0"/>
      <w:divBdr>
        <w:top w:val="none" w:sz="0" w:space="0" w:color="auto"/>
        <w:left w:val="none" w:sz="0" w:space="0" w:color="auto"/>
        <w:bottom w:val="none" w:sz="0" w:space="0" w:color="auto"/>
        <w:right w:val="none" w:sz="0" w:space="0" w:color="auto"/>
      </w:divBdr>
    </w:div>
    <w:div w:id="134494173">
      <w:bodyDiv w:val="1"/>
      <w:marLeft w:val="0"/>
      <w:marRight w:val="0"/>
      <w:marTop w:val="0"/>
      <w:marBottom w:val="0"/>
      <w:divBdr>
        <w:top w:val="none" w:sz="0" w:space="0" w:color="auto"/>
        <w:left w:val="none" w:sz="0" w:space="0" w:color="auto"/>
        <w:bottom w:val="none" w:sz="0" w:space="0" w:color="auto"/>
        <w:right w:val="none" w:sz="0" w:space="0" w:color="auto"/>
      </w:divBdr>
    </w:div>
    <w:div w:id="134763310">
      <w:bodyDiv w:val="1"/>
      <w:marLeft w:val="0"/>
      <w:marRight w:val="0"/>
      <w:marTop w:val="0"/>
      <w:marBottom w:val="0"/>
      <w:divBdr>
        <w:top w:val="none" w:sz="0" w:space="0" w:color="auto"/>
        <w:left w:val="none" w:sz="0" w:space="0" w:color="auto"/>
        <w:bottom w:val="none" w:sz="0" w:space="0" w:color="auto"/>
        <w:right w:val="none" w:sz="0" w:space="0" w:color="auto"/>
      </w:divBdr>
    </w:div>
    <w:div w:id="138692072">
      <w:bodyDiv w:val="1"/>
      <w:marLeft w:val="0"/>
      <w:marRight w:val="0"/>
      <w:marTop w:val="0"/>
      <w:marBottom w:val="0"/>
      <w:divBdr>
        <w:top w:val="none" w:sz="0" w:space="0" w:color="auto"/>
        <w:left w:val="none" w:sz="0" w:space="0" w:color="auto"/>
        <w:bottom w:val="none" w:sz="0" w:space="0" w:color="auto"/>
        <w:right w:val="none" w:sz="0" w:space="0" w:color="auto"/>
      </w:divBdr>
    </w:div>
    <w:div w:id="146211819">
      <w:bodyDiv w:val="1"/>
      <w:marLeft w:val="0"/>
      <w:marRight w:val="0"/>
      <w:marTop w:val="0"/>
      <w:marBottom w:val="0"/>
      <w:divBdr>
        <w:top w:val="none" w:sz="0" w:space="0" w:color="auto"/>
        <w:left w:val="none" w:sz="0" w:space="0" w:color="auto"/>
        <w:bottom w:val="none" w:sz="0" w:space="0" w:color="auto"/>
        <w:right w:val="none" w:sz="0" w:space="0" w:color="auto"/>
      </w:divBdr>
    </w:div>
    <w:div w:id="147213406">
      <w:bodyDiv w:val="1"/>
      <w:marLeft w:val="0"/>
      <w:marRight w:val="0"/>
      <w:marTop w:val="0"/>
      <w:marBottom w:val="0"/>
      <w:divBdr>
        <w:top w:val="none" w:sz="0" w:space="0" w:color="auto"/>
        <w:left w:val="none" w:sz="0" w:space="0" w:color="auto"/>
        <w:bottom w:val="none" w:sz="0" w:space="0" w:color="auto"/>
        <w:right w:val="none" w:sz="0" w:space="0" w:color="auto"/>
      </w:divBdr>
    </w:div>
    <w:div w:id="151341235">
      <w:bodyDiv w:val="1"/>
      <w:marLeft w:val="0"/>
      <w:marRight w:val="0"/>
      <w:marTop w:val="0"/>
      <w:marBottom w:val="0"/>
      <w:divBdr>
        <w:top w:val="none" w:sz="0" w:space="0" w:color="auto"/>
        <w:left w:val="none" w:sz="0" w:space="0" w:color="auto"/>
        <w:bottom w:val="none" w:sz="0" w:space="0" w:color="auto"/>
        <w:right w:val="none" w:sz="0" w:space="0" w:color="auto"/>
      </w:divBdr>
    </w:div>
    <w:div w:id="152571708">
      <w:bodyDiv w:val="1"/>
      <w:marLeft w:val="0"/>
      <w:marRight w:val="0"/>
      <w:marTop w:val="0"/>
      <w:marBottom w:val="0"/>
      <w:divBdr>
        <w:top w:val="none" w:sz="0" w:space="0" w:color="auto"/>
        <w:left w:val="none" w:sz="0" w:space="0" w:color="auto"/>
        <w:bottom w:val="none" w:sz="0" w:space="0" w:color="auto"/>
        <w:right w:val="none" w:sz="0" w:space="0" w:color="auto"/>
      </w:divBdr>
    </w:div>
    <w:div w:id="163130024">
      <w:bodyDiv w:val="1"/>
      <w:marLeft w:val="0"/>
      <w:marRight w:val="0"/>
      <w:marTop w:val="0"/>
      <w:marBottom w:val="0"/>
      <w:divBdr>
        <w:top w:val="none" w:sz="0" w:space="0" w:color="auto"/>
        <w:left w:val="none" w:sz="0" w:space="0" w:color="auto"/>
        <w:bottom w:val="none" w:sz="0" w:space="0" w:color="auto"/>
        <w:right w:val="none" w:sz="0" w:space="0" w:color="auto"/>
      </w:divBdr>
    </w:div>
    <w:div w:id="163664885">
      <w:bodyDiv w:val="1"/>
      <w:marLeft w:val="0"/>
      <w:marRight w:val="0"/>
      <w:marTop w:val="0"/>
      <w:marBottom w:val="0"/>
      <w:divBdr>
        <w:top w:val="none" w:sz="0" w:space="0" w:color="auto"/>
        <w:left w:val="none" w:sz="0" w:space="0" w:color="auto"/>
        <w:bottom w:val="none" w:sz="0" w:space="0" w:color="auto"/>
        <w:right w:val="none" w:sz="0" w:space="0" w:color="auto"/>
      </w:divBdr>
    </w:div>
    <w:div w:id="169221836">
      <w:bodyDiv w:val="1"/>
      <w:marLeft w:val="0"/>
      <w:marRight w:val="0"/>
      <w:marTop w:val="0"/>
      <w:marBottom w:val="0"/>
      <w:divBdr>
        <w:top w:val="none" w:sz="0" w:space="0" w:color="auto"/>
        <w:left w:val="none" w:sz="0" w:space="0" w:color="auto"/>
        <w:bottom w:val="none" w:sz="0" w:space="0" w:color="auto"/>
        <w:right w:val="none" w:sz="0" w:space="0" w:color="auto"/>
      </w:divBdr>
    </w:div>
    <w:div w:id="170217325">
      <w:bodyDiv w:val="1"/>
      <w:marLeft w:val="0"/>
      <w:marRight w:val="0"/>
      <w:marTop w:val="0"/>
      <w:marBottom w:val="0"/>
      <w:divBdr>
        <w:top w:val="none" w:sz="0" w:space="0" w:color="auto"/>
        <w:left w:val="none" w:sz="0" w:space="0" w:color="auto"/>
        <w:bottom w:val="none" w:sz="0" w:space="0" w:color="auto"/>
        <w:right w:val="none" w:sz="0" w:space="0" w:color="auto"/>
      </w:divBdr>
    </w:div>
    <w:div w:id="171141494">
      <w:bodyDiv w:val="1"/>
      <w:marLeft w:val="0"/>
      <w:marRight w:val="0"/>
      <w:marTop w:val="0"/>
      <w:marBottom w:val="0"/>
      <w:divBdr>
        <w:top w:val="none" w:sz="0" w:space="0" w:color="auto"/>
        <w:left w:val="none" w:sz="0" w:space="0" w:color="auto"/>
        <w:bottom w:val="none" w:sz="0" w:space="0" w:color="auto"/>
        <w:right w:val="none" w:sz="0" w:space="0" w:color="auto"/>
      </w:divBdr>
    </w:div>
    <w:div w:id="173233358">
      <w:bodyDiv w:val="1"/>
      <w:marLeft w:val="0"/>
      <w:marRight w:val="0"/>
      <w:marTop w:val="0"/>
      <w:marBottom w:val="0"/>
      <w:divBdr>
        <w:top w:val="none" w:sz="0" w:space="0" w:color="auto"/>
        <w:left w:val="none" w:sz="0" w:space="0" w:color="auto"/>
        <w:bottom w:val="none" w:sz="0" w:space="0" w:color="auto"/>
        <w:right w:val="none" w:sz="0" w:space="0" w:color="auto"/>
      </w:divBdr>
    </w:div>
    <w:div w:id="174804684">
      <w:bodyDiv w:val="1"/>
      <w:marLeft w:val="0"/>
      <w:marRight w:val="0"/>
      <w:marTop w:val="0"/>
      <w:marBottom w:val="0"/>
      <w:divBdr>
        <w:top w:val="none" w:sz="0" w:space="0" w:color="auto"/>
        <w:left w:val="none" w:sz="0" w:space="0" w:color="auto"/>
        <w:bottom w:val="none" w:sz="0" w:space="0" w:color="auto"/>
        <w:right w:val="none" w:sz="0" w:space="0" w:color="auto"/>
      </w:divBdr>
    </w:div>
    <w:div w:id="177280504">
      <w:bodyDiv w:val="1"/>
      <w:marLeft w:val="0"/>
      <w:marRight w:val="0"/>
      <w:marTop w:val="0"/>
      <w:marBottom w:val="0"/>
      <w:divBdr>
        <w:top w:val="none" w:sz="0" w:space="0" w:color="auto"/>
        <w:left w:val="none" w:sz="0" w:space="0" w:color="auto"/>
        <w:bottom w:val="none" w:sz="0" w:space="0" w:color="auto"/>
        <w:right w:val="none" w:sz="0" w:space="0" w:color="auto"/>
      </w:divBdr>
      <w:divsChild>
        <w:div w:id="1073161025">
          <w:marLeft w:val="0"/>
          <w:marRight w:val="0"/>
          <w:marTop w:val="0"/>
          <w:marBottom w:val="0"/>
          <w:divBdr>
            <w:top w:val="none" w:sz="0" w:space="0" w:color="auto"/>
            <w:left w:val="none" w:sz="0" w:space="0" w:color="auto"/>
            <w:bottom w:val="none" w:sz="0" w:space="0" w:color="auto"/>
            <w:right w:val="none" w:sz="0" w:space="0" w:color="auto"/>
          </w:divBdr>
        </w:div>
      </w:divsChild>
    </w:div>
    <w:div w:id="178663126">
      <w:bodyDiv w:val="1"/>
      <w:marLeft w:val="0"/>
      <w:marRight w:val="0"/>
      <w:marTop w:val="0"/>
      <w:marBottom w:val="0"/>
      <w:divBdr>
        <w:top w:val="none" w:sz="0" w:space="0" w:color="auto"/>
        <w:left w:val="none" w:sz="0" w:space="0" w:color="auto"/>
        <w:bottom w:val="none" w:sz="0" w:space="0" w:color="auto"/>
        <w:right w:val="none" w:sz="0" w:space="0" w:color="auto"/>
      </w:divBdr>
    </w:div>
    <w:div w:id="182866628">
      <w:bodyDiv w:val="1"/>
      <w:marLeft w:val="0"/>
      <w:marRight w:val="0"/>
      <w:marTop w:val="0"/>
      <w:marBottom w:val="0"/>
      <w:divBdr>
        <w:top w:val="none" w:sz="0" w:space="0" w:color="auto"/>
        <w:left w:val="none" w:sz="0" w:space="0" w:color="auto"/>
        <w:bottom w:val="none" w:sz="0" w:space="0" w:color="auto"/>
        <w:right w:val="none" w:sz="0" w:space="0" w:color="auto"/>
      </w:divBdr>
    </w:div>
    <w:div w:id="190185739">
      <w:bodyDiv w:val="1"/>
      <w:marLeft w:val="0"/>
      <w:marRight w:val="0"/>
      <w:marTop w:val="0"/>
      <w:marBottom w:val="0"/>
      <w:divBdr>
        <w:top w:val="none" w:sz="0" w:space="0" w:color="auto"/>
        <w:left w:val="none" w:sz="0" w:space="0" w:color="auto"/>
        <w:bottom w:val="none" w:sz="0" w:space="0" w:color="auto"/>
        <w:right w:val="none" w:sz="0" w:space="0" w:color="auto"/>
      </w:divBdr>
    </w:div>
    <w:div w:id="191773325">
      <w:bodyDiv w:val="1"/>
      <w:marLeft w:val="0"/>
      <w:marRight w:val="0"/>
      <w:marTop w:val="0"/>
      <w:marBottom w:val="0"/>
      <w:divBdr>
        <w:top w:val="none" w:sz="0" w:space="0" w:color="auto"/>
        <w:left w:val="none" w:sz="0" w:space="0" w:color="auto"/>
        <w:bottom w:val="none" w:sz="0" w:space="0" w:color="auto"/>
        <w:right w:val="none" w:sz="0" w:space="0" w:color="auto"/>
      </w:divBdr>
    </w:div>
    <w:div w:id="194848322">
      <w:bodyDiv w:val="1"/>
      <w:marLeft w:val="0"/>
      <w:marRight w:val="0"/>
      <w:marTop w:val="0"/>
      <w:marBottom w:val="0"/>
      <w:divBdr>
        <w:top w:val="none" w:sz="0" w:space="0" w:color="auto"/>
        <w:left w:val="none" w:sz="0" w:space="0" w:color="auto"/>
        <w:bottom w:val="none" w:sz="0" w:space="0" w:color="auto"/>
        <w:right w:val="none" w:sz="0" w:space="0" w:color="auto"/>
      </w:divBdr>
    </w:div>
    <w:div w:id="203375828">
      <w:bodyDiv w:val="1"/>
      <w:marLeft w:val="0"/>
      <w:marRight w:val="0"/>
      <w:marTop w:val="0"/>
      <w:marBottom w:val="0"/>
      <w:divBdr>
        <w:top w:val="none" w:sz="0" w:space="0" w:color="auto"/>
        <w:left w:val="none" w:sz="0" w:space="0" w:color="auto"/>
        <w:bottom w:val="none" w:sz="0" w:space="0" w:color="auto"/>
        <w:right w:val="none" w:sz="0" w:space="0" w:color="auto"/>
      </w:divBdr>
    </w:div>
    <w:div w:id="205143909">
      <w:bodyDiv w:val="1"/>
      <w:marLeft w:val="0"/>
      <w:marRight w:val="0"/>
      <w:marTop w:val="0"/>
      <w:marBottom w:val="0"/>
      <w:divBdr>
        <w:top w:val="none" w:sz="0" w:space="0" w:color="auto"/>
        <w:left w:val="none" w:sz="0" w:space="0" w:color="auto"/>
        <w:bottom w:val="none" w:sz="0" w:space="0" w:color="auto"/>
        <w:right w:val="none" w:sz="0" w:space="0" w:color="auto"/>
      </w:divBdr>
    </w:div>
    <w:div w:id="205486350">
      <w:bodyDiv w:val="1"/>
      <w:marLeft w:val="0"/>
      <w:marRight w:val="0"/>
      <w:marTop w:val="0"/>
      <w:marBottom w:val="0"/>
      <w:divBdr>
        <w:top w:val="none" w:sz="0" w:space="0" w:color="auto"/>
        <w:left w:val="none" w:sz="0" w:space="0" w:color="auto"/>
        <w:bottom w:val="none" w:sz="0" w:space="0" w:color="auto"/>
        <w:right w:val="none" w:sz="0" w:space="0" w:color="auto"/>
      </w:divBdr>
    </w:div>
    <w:div w:id="206452437">
      <w:bodyDiv w:val="1"/>
      <w:marLeft w:val="0"/>
      <w:marRight w:val="0"/>
      <w:marTop w:val="0"/>
      <w:marBottom w:val="0"/>
      <w:divBdr>
        <w:top w:val="none" w:sz="0" w:space="0" w:color="auto"/>
        <w:left w:val="none" w:sz="0" w:space="0" w:color="auto"/>
        <w:bottom w:val="none" w:sz="0" w:space="0" w:color="auto"/>
        <w:right w:val="none" w:sz="0" w:space="0" w:color="auto"/>
      </w:divBdr>
    </w:div>
    <w:div w:id="210004126">
      <w:bodyDiv w:val="1"/>
      <w:marLeft w:val="0"/>
      <w:marRight w:val="0"/>
      <w:marTop w:val="0"/>
      <w:marBottom w:val="0"/>
      <w:divBdr>
        <w:top w:val="none" w:sz="0" w:space="0" w:color="auto"/>
        <w:left w:val="none" w:sz="0" w:space="0" w:color="auto"/>
        <w:bottom w:val="none" w:sz="0" w:space="0" w:color="auto"/>
        <w:right w:val="none" w:sz="0" w:space="0" w:color="auto"/>
      </w:divBdr>
    </w:div>
    <w:div w:id="210504673">
      <w:bodyDiv w:val="1"/>
      <w:marLeft w:val="0"/>
      <w:marRight w:val="0"/>
      <w:marTop w:val="0"/>
      <w:marBottom w:val="0"/>
      <w:divBdr>
        <w:top w:val="none" w:sz="0" w:space="0" w:color="auto"/>
        <w:left w:val="none" w:sz="0" w:space="0" w:color="auto"/>
        <w:bottom w:val="none" w:sz="0" w:space="0" w:color="auto"/>
        <w:right w:val="none" w:sz="0" w:space="0" w:color="auto"/>
      </w:divBdr>
    </w:div>
    <w:div w:id="210658323">
      <w:bodyDiv w:val="1"/>
      <w:marLeft w:val="0"/>
      <w:marRight w:val="0"/>
      <w:marTop w:val="0"/>
      <w:marBottom w:val="0"/>
      <w:divBdr>
        <w:top w:val="none" w:sz="0" w:space="0" w:color="auto"/>
        <w:left w:val="none" w:sz="0" w:space="0" w:color="auto"/>
        <w:bottom w:val="none" w:sz="0" w:space="0" w:color="auto"/>
        <w:right w:val="none" w:sz="0" w:space="0" w:color="auto"/>
      </w:divBdr>
    </w:div>
    <w:div w:id="211118146">
      <w:bodyDiv w:val="1"/>
      <w:marLeft w:val="0"/>
      <w:marRight w:val="0"/>
      <w:marTop w:val="0"/>
      <w:marBottom w:val="0"/>
      <w:divBdr>
        <w:top w:val="none" w:sz="0" w:space="0" w:color="auto"/>
        <w:left w:val="none" w:sz="0" w:space="0" w:color="auto"/>
        <w:bottom w:val="none" w:sz="0" w:space="0" w:color="auto"/>
        <w:right w:val="none" w:sz="0" w:space="0" w:color="auto"/>
      </w:divBdr>
    </w:div>
    <w:div w:id="211312117">
      <w:bodyDiv w:val="1"/>
      <w:marLeft w:val="0"/>
      <w:marRight w:val="0"/>
      <w:marTop w:val="0"/>
      <w:marBottom w:val="0"/>
      <w:divBdr>
        <w:top w:val="none" w:sz="0" w:space="0" w:color="auto"/>
        <w:left w:val="none" w:sz="0" w:space="0" w:color="auto"/>
        <w:bottom w:val="none" w:sz="0" w:space="0" w:color="auto"/>
        <w:right w:val="none" w:sz="0" w:space="0" w:color="auto"/>
      </w:divBdr>
    </w:div>
    <w:div w:id="217058618">
      <w:bodyDiv w:val="1"/>
      <w:marLeft w:val="0"/>
      <w:marRight w:val="0"/>
      <w:marTop w:val="0"/>
      <w:marBottom w:val="0"/>
      <w:divBdr>
        <w:top w:val="none" w:sz="0" w:space="0" w:color="auto"/>
        <w:left w:val="none" w:sz="0" w:space="0" w:color="auto"/>
        <w:bottom w:val="none" w:sz="0" w:space="0" w:color="auto"/>
        <w:right w:val="none" w:sz="0" w:space="0" w:color="auto"/>
      </w:divBdr>
    </w:div>
    <w:div w:id="219833049">
      <w:bodyDiv w:val="1"/>
      <w:marLeft w:val="0"/>
      <w:marRight w:val="0"/>
      <w:marTop w:val="0"/>
      <w:marBottom w:val="0"/>
      <w:divBdr>
        <w:top w:val="none" w:sz="0" w:space="0" w:color="auto"/>
        <w:left w:val="none" w:sz="0" w:space="0" w:color="auto"/>
        <w:bottom w:val="none" w:sz="0" w:space="0" w:color="auto"/>
        <w:right w:val="none" w:sz="0" w:space="0" w:color="auto"/>
      </w:divBdr>
    </w:div>
    <w:div w:id="220677343">
      <w:bodyDiv w:val="1"/>
      <w:marLeft w:val="0"/>
      <w:marRight w:val="0"/>
      <w:marTop w:val="0"/>
      <w:marBottom w:val="0"/>
      <w:divBdr>
        <w:top w:val="none" w:sz="0" w:space="0" w:color="auto"/>
        <w:left w:val="none" w:sz="0" w:space="0" w:color="auto"/>
        <w:bottom w:val="none" w:sz="0" w:space="0" w:color="auto"/>
        <w:right w:val="none" w:sz="0" w:space="0" w:color="auto"/>
      </w:divBdr>
    </w:div>
    <w:div w:id="221059257">
      <w:bodyDiv w:val="1"/>
      <w:marLeft w:val="0"/>
      <w:marRight w:val="0"/>
      <w:marTop w:val="0"/>
      <w:marBottom w:val="0"/>
      <w:divBdr>
        <w:top w:val="none" w:sz="0" w:space="0" w:color="auto"/>
        <w:left w:val="none" w:sz="0" w:space="0" w:color="auto"/>
        <w:bottom w:val="none" w:sz="0" w:space="0" w:color="auto"/>
        <w:right w:val="none" w:sz="0" w:space="0" w:color="auto"/>
      </w:divBdr>
    </w:div>
    <w:div w:id="223372795">
      <w:bodyDiv w:val="1"/>
      <w:marLeft w:val="0"/>
      <w:marRight w:val="0"/>
      <w:marTop w:val="0"/>
      <w:marBottom w:val="0"/>
      <w:divBdr>
        <w:top w:val="none" w:sz="0" w:space="0" w:color="auto"/>
        <w:left w:val="none" w:sz="0" w:space="0" w:color="auto"/>
        <w:bottom w:val="none" w:sz="0" w:space="0" w:color="auto"/>
        <w:right w:val="none" w:sz="0" w:space="0" w:color="auto"/>
      </w:divBdr>
    </w:div>
    <w:div w:id="226065123">
      <w:bodyDiv w:val="1"/>
      <w:marLeft w:val="0"/>
      <w:marRight w:val="0"/>
      <w:marTop w:val="0"/>
      <w:marBottom w:val="0"/>
      <w:divBdr>
        <w:top w:val="none" w:sz="0" w:space="0" w:color="auto"/>
        <w:left w:val="none" w:sz="0" w:space="0" w:color="auto"/>
        <w:bottom w:val="none" w:sz="0" w:space="0" w:color="auto"/>
        <w:right w:val="none" w:sz="0" w:space="0" w:color="auto"/>
      </w:divBdr>
    </w:div>
    <w:div w:id="230892309">
      <w:bodyDiv w:val="1"/>
      <w:marLeft w:val="0"/>
      <w:marRight w:val="0"/>
      <w:marTop w:val="0"/>
      <w:marBottom w:val="0"/>
      <w:divBdr>
        <w:top w:val="none" w:sz="0" w:space="0" w:color="auto"/>
        <w:left w:val="none" w:sz="0" w:space="0" w:color="auto"/>
        <w:bottom w:val="none" w:sz="0" w:space="0" w:color="auto"/>
        <w:right w:val="none" w:sz="0" w:space="0" w:color="auto"/>
      </w:divBdr>
    </w:div>
    <w:div w:id="231355840">
      <w:bodyDiv w:val="1"/>
      <w:marLeft w:val="0"/>
      <w:marRight w:val="0"/>
      <w:marTop w:val="0"/>
      <w:marBottom w:val="0"/>
      <w:divBdr>
        <w:top w:val="none" w:sz="0" w:space="0" w:color="auto"/>
        <w:left w:val="none" w:sz="0" w:space="0" w:color="auto"/>
        <w:bottom w:val="none" w:sz="0" w:space="0" w:color="auto"/>
        <w:right w:val="none" w:sz="0" w:space="0" w:color="auto"/>
      </w:divBdr>
    </w:div>
    <w:div w:id="232543159">
      <w:bodyDiv w:val="1"/>
      <w:marLeft w:val="0"/>
      <w:marRight w:val="0"/>
      <w:marTop w:val="0"/>
      <w:marBottom w:val="0"/>
      <w:divBdr>
        <w:top w:val="none" w:sz="0" w:space="0" w:color="auto"/>
        <w:left w:val="none" w:sz="0" w:space="0" w:color="auto"/>
        <w:bottom w:val="none" w:sz="0" w:space="0" w:color="auto"/>
        <w:right w:val="none" w:sz="0" w:space="0" w:color="auto"/>
      </w:divBdr>
    </w:div>
    <w:div w:id="245968571">
      <w:bodyDiv w:val="1"/>
      <w:marLeft w:val="0"/>
      <w:marRight w:val="0"/>
      <w:marTop w:val="0"/>
      <w:marBottom w:val="0"/>
      <w:divBdr>
        <w:top w:val="none" w:sz="0" w:space="0" w:color="auto"/>
        <w:left w:val="none" w:sz="0" w:space="0" w:color="auto"/>
        <w:bottom w:val="none" w:sz="0" w:space="0" w:color="auto"/>
        <w:right w:val="none" w:sz="0" w:space="0" w:color="auto"/>
      </w:divBdr>
    </w:div>
    <w:div w:id="246229288">
      <w:bodyDiv w:val="1"/>
      <w:marLeft w:val="0"/>
      <w:marRight w:val="0"/>
      <w:marTop w:val="0"/>
      <w:marBottom w:val="0"/>
      <w:divBdr>
        <w:top w:val="none" w:sz="0" w:space="0" w:color="auto"/>
        <w:left w:val="none" w:sz="0" w:space="0" w:color="auto"/>
        <w:bottom w:val="none" w:sz="0" w:space="0" w:color="auto"/>
        <w:right w:val="none" w:sz="0" w:space="0" w:color="auto"/>
      </w:divBdr>
    </w:div>
    <w:div w:id="246235353">
      <w:bodyDiv w:val="1"/>
      <w:marLeft w:val="0"/>
      <w:marRight w:val="0"/>
      <w:marTop w:val="0"/>
      <w:marBottom w:val="0"/>
      <w:divBdr>
        <w:top w:val="none" w:sz="0" w:space="0" w:color="auto"/>
        <w:left w:val="none" w:sz="0" w:space="0" w:color="auto"/>
        <w:bottom w:val="none" w:sz="0" w:space="0" w:color="auto"/>
        <w:right w:val="none" w:sz="0" w:space="0" w:color="auto"/>
      </w:divBdr>
    </w:div>
    <w:div w:id="246354687">
      <w:bodyDiv w:val="1"/>
      <w:marLeft w:val="0"/>
      <w:marRight w:val="0"/>
      <w:marTop w:val="0"/>
      <w:marBottom w:val="0"/>
      <w:divBdr>
        <w:top w:val="none" w:sz="0" w:space="0" w:color="auto"/>
        <w:left w:val="none" w:sz="0" w:space="0" w:color="auto"/>
        <w:bottom w:val="none" w:sz="0" w:space="0" w:color="auto"/>
        <w:right w:val="none" w:sz="0" w:space="0" w:color="auto"/>
      </w:divBdr>
    </w:div>
    <w:div w:id="249042953">
      <w:bodyDiv w:val="1"/>
      <w:marLeft w:val="0"/>
      <w:marRight w:val="0"/>
      <w:marTop w:val="0"/>
      <w:marBottom w:val="0"/>
      <w:divBdr>
        <w:top w:val="none" w:sz="0" w:space="0" w:color="auto"/>
        <w:left w:val="none" w:sz="0" w:space="0" w:color="auto"/>
        <w:bottom w:val="none" w:sz="0" w:space="0" w:color="auto"/>
        <w:right w:val="none" w:sz="0" w:space="0" w:color="auto"/>
      </w:divBdr>
    </w:div>
    <w:div w:id="253709346">
      <w:bodyDiv w:val="1"/>
      <w:marLeft w:val="0"/>
      <w:marRight w:val="0"/>
      <w:marTop w:val="0"/>
      <w:marBottom w:val="0"/>
      <w:divBdr>
        <w:top w:val="none" w:sz="0" w:space="0" w:color="auto"/>
        <w:left w:val="none" w:sz="0" w:space="0" w:color="auto"/>
        <w:bottom w:val="none" w:sz="0" w:space="0" w:color="auto"/>
        <w:right w:val="none" w:sz="0" w:space="0" w:color="auto"/>
      </w:divBdr>
    </w:div>
    <w:div w:id="256181433">
      <w:bodyDiv w:val="1"/>
      <w:marLeft w:val="0"/>
      <w:marRight w:val="0"/>
      <w:marTop w:val="0"/>
      <w:marBottom w:val="0"/>
      <w:divBdr>
        <w:top w:val="none" w:sz="0" w:space="0" w:color="auto"/>
        <w:left w:val="none" w:sz="0" w:space="0" w:color="auto"/>
        <w:bottom w:val="none" w:sz="0" w:space="0" w:color="auto"/>
        <w:right w:val="none" w:sz="0" w:space="0" w:color="auto"/>
      </w:divBdr>
    </w:div>
    <w:div w:id="257447847">
      <w:bodyDiv w:val="1"/>
      <w:marLeft w:val="0"/>
      <w:marRight w:val="0"/>
      <w:marTop w:val="0"/>
      <w:marBottom w:val="0"/>
      <w:divBdr>
        <w:top w:val="none" w:sz="0" w:space="0" w:color="auto"/>
        <w:left w:val="none" w:sz="0" w:space="0" w:color="auto"/>
        <w:bottom w:val="none" w:sz="0" w:space="0" w:color="auto"/>
        <w:right w:val="none" w:sz="0" w:space="0" w:color="auto"/>
      </w:divBdr>
    </w:div>
    <w:div w:id="257567434">
      <w:bodyDiv w:val="1"/>
      <w:marLeft w:val="0"/>
      <w:marRight w:val="0"/>
      <w:marTop w:val="0"/>
      <w:marBottom w:val="0"/>
      <w:divBdr>
        <w:top w:val="none" w:sz="0" w:space="0" w:color="auto"/>
        <w:left w:val="none" w:sz="0" w:space="0" w:color="auto"/>
        <w:bottom w:val="none" w:sz="0" w:space="0" w:color="auto"/>
        <w:right w:val="none" w:sz="0" w:space="0" w:color="auto"/>
      </w:divBdr>
    </w:div>
    <w:div w:id="257640878">
      <w:bodyDiv w:val="1"/>
      <w:marLeft w:val="0"/>
      <w:marRight w:val="0"/>
      <w:marTop w:val="0"/>
      <w:marBottom w:val="0"/>
      <w:divBdr>
        <w:top w:val="none" w:sz="0" w:space="0" w:color="auto"/>
        <w:left w:val="none" w:sz="0" w:space="0" w:color="auto"/>
        <w:bottom w:val="none" w:sz="0" w:space="0" w:color="auto"/>
        <w:right w:val="none" w:sz="0" w:space="0" w:color="auto"/>
      </w:divBdr>
    </w:div>
    <w:div w:id="258029324">
      <w:bodyDiv w:val="1"/>
      <w:marLeft w:val="0"/>
      <w:marRight w:val="0"/>
      <w:marTop w:val="0"/>
      <w:marBottom w:val="0"/>
      <w:divBdr>
        <w:top w:val="none" w:sz="0" w:space="0" w:color="auto"/>
        <w:left w:val="none" w:sz="0" w:space="0" w:color="auto"/>
        <w:bottom w:val="none" w:sz="0" w:space="0" w:color="auto"/>
        <w:right w:val="none" w:sz="0" w:space="0" w:color="auto"/>
      </w:divBdr>
    </w:div>
    <w:div w:id="258493828">
      <w:bodyDiv w:val="1"/>
      <w:marLeft w:val="0"/>
      <w:marRight w:val="0"/>
      <w:marTop w:val="0"/>
      <w:marBottom w:val="0"/>
      <w:divBdr>
        <w:top w:val="none" w:sz="0" w:space="0" w:color="auto"/>
        <w:left w:val="none" w:sz="0" w:space="0" w:color="auto"/>
        <w:bottom w:val="none" w:sz="0" w:space="0" w:color="auto"/>
        <w:right w:val="none" w:sz="0" w:space="0" w:color="auto"/>
      </w:divBdr>
    </w:div>
    <w:div w:id="271594500">
      <w:bodyDiv w:val="1"/>
      <w:marLeft w:val="0"/>
      <w:marRight w:val="0"/>
      <w:marTop w:val="0"/>
      <w:marBottom w:val="0"/>
      <w:divBdr>
        <w:top w:val="none" w:sz="0" w:space="0" w:color="auto"/>
        <w:left w:val="none" w:sz="0" w:space="0" w:color="auto"/>
        <w:bottom w:val="none" w:sz="0" w:space="0" w:color="auto"/>
        <w:right w:val="none" w:sz="0" w:space="0" w:color="auto"/>
      </w:divBdr>
    </w:div>
    <w:div w:id="276759951">
      <w:bodyDiv w:val="1"/>
      <w:marLeft w:val="0"/>
      <w:marRight w:val="0"/>
      <w:marTop w:val="0"/>
      <w:marBottom w:val="0"/>
      <w:divBdr>
        <w:top w:val="none" w:sz="0" w:space="0" w:color="auto"/>
        <w:left w:val="none" w:sz="0" w:space="0" w:color="auto"/>
        <w:bottom w:val="none" w:sz="0" w:space="0" w:color="auto"/>
        <w:right w:val="none" w:sz="0" w:space="0" w:color="auto"/>
      </w:divBdr>
    </w:div>
    <w:div w:id="278338042">
      <w:bodyDiv w:val="1"/>
      <w:marLeft w:val="0"/>
      <w:marRight w:val="0"/>
      <w:marTop w:val="0"/>
      <w:marBottom w:val="0"/>
      <w:divBdr>
        <w:top w:val="none" w:sz="0" w:space="0" w:color="auto"/>
        <w:left w:val="none" w:sz="0" w:space="0" w:color="auto"/>
        <w:bottom w:val="none" w:sz="0" w:space="0" w:color="auto"/>
        <w:right w:val="none" w:sz="0" w:space="0" w:color="auto"/>
      </w:divBdr>
    </w:div>
    <w:div w:id="281112986">
      <w:bodyDiv w:val="1"/>
      <w:marLeft w:val="0"/>
      <w:marRight w:val="0"/>
      <w:marTop w:val="0"/>
      <w:marBottom w:val="0"/>
      <w:divBdr>
        <w:top w:val="none" w:sz="0" w:space="0" w:color="auto"/>
        <w:left w:val="none" w:sz="0" w:space="0" w:color="auto"/>
        <w:bottom w:val="none" w:sz="0" w:space="0" w:color="auto"/>
        <w:right w:val="none" w:sz="0" w:space="0" w:color="auto"/>
      </w:divBdr>
    </w:div>
    <w:div w:id="282418662">
      <w:bodyDiv w:val="1"/>
      <w:marLeft w:val="0"/>
      <w:marRight w:val="0"/>
      <w:marTop w:val="0"/>
      <w:marBottom w:val="0"/>
      <w:divBdr>
        <w:top w:val="none" w:sz="0" w:space="0" w:color="auto"/>
        <w:left w:val="none" w:sz="0" w:space="0" w:color="auto"/>
        <w:bottom w:val="none" w:sz="0" w:space="0" w:color="auto"/>
        <w:right w:val="none" w:sz="0" w:space="0" w:color="auto"/>
      </w:divBdr>
    </w:div>
    <w:div w:id="284046125">
      <w:bodyDiv w:val="1"/>
      <w:marLeft w:val="0"/>
      <w:marRight w:val="0"/>
      <w:marTop w:val="0"/>
      <w:marBottom w:val="0"/>
      <w:divBdr>
        <w:top w:val="none" w:sz="0" w:space="0" w:color="auto"/>
        <w:left w:val="none" w:sz="0" w:space="0" w:color="auto"/>
        <w:bottom w:val="none" w:sz="0" w:space="0" w:color="auto"/>
        <w:right w:val="none" w:sz="0" w:space="0" w:color="auto"/>
      </w:divBdr>
    </w:div>
    <w:div w:id="284384315">
      <w:bodyDiv w:val="1"/>
      <w:marLeft w:val="0"/>
      <w:marRight w:val="0"/>
      <w:marTop w:val="0"/>
      <w:marBottom w:val="0"/>
      <w:divBdr>
        <w:top w:val="none" w:sz="0" w:space="0" w:color="auto"/>
        <w:left w:val="none" w:sz="0" w:space="0" w:color="auto"/>
        <w:bottom w:val="none" w:sz="0" w:space="0" w:color="auto"/>
        <w:right w:val="none" w:sz="0" w:space="0" w:color="auto"/>
      </w:divBdr>
    </w:div>
    <w:div w:id="288359969">
      <w:bodyDiv w:val="1"/>
      <w:marLeft w:val="0"/>
      <w:marRight w:val="0"/>
      <w:marTop w:val="0"/>
      <w:marBottom w:val="0"/>
      <w:divBdr>
        <w:top w:val="none" w:sz="0" w:space="0" w:color="auto"/>
        <w:left w:val="none" w:sz="0" w:space="0" w:color="auto"/>
        <w:bottom w:val="none" w:sz="0" w:space="0" w:color="auto"/>
        <w:right w:val="none" w:sz="0" w:space="0" w:color="auto"/>
      </w:divBdr>
    </w:div>
    <w:div w:id="290327638">
      <w:bodyDiv w:val="1"/>
      <w:marLeft w:val="0"/>
      <w:marRight w:val="0"/>
      <w:marTop w:val="0"/>
      <w:marBottom w:val="0"/>
      <w:divBdr>
        <w:top w:val="none" w:sz="0" w:space="0" w:color="auto"/>
        <w:left w:val="none" w:sz="0" w:space="0" w:color="auto"/>
        <w:bottom w:val="none" w:sz="0" w:space="0" w:color="auto"/>
        <w:right w:val="none" w:sz="0" w:space="0" w:color="auto"/>
      </w:divBdr>
    </w:div>
    <w:div w:id="291982140">
      <w:bodyDiv w:val="1"/>
      <w:marLeft w:val="0"/>
      <w:marRight w:val="0"/>
      <w:marTop w:val="0"/>
      <w:marBottom w:val="0"/>
      <w:divBdr>
        <w:top w:val="none" w:sz="0" w:space="0" w:color="auto"/>
        <w:left w:val="none" w:sz="0" w:space="0" w:color="auto"/>
        <w:bottom w:val="none" w:sz="0" w:space="0" w:color="auto"/>
        <w:right w:val="none" w:sz="0" w:space="0" w:color="auto"/>
      </w:divBdr>
    </w:div>
    <w:div w:id="294146790">
      <w:bodyDiv w:val="1"/>
      <w:marLeft w:val="0"/>
      <w:marRight w:val="0"/>
      <w:marTop w:val="0"/>
      <w:marBottom w:val="0"/>
      <w:divBdr>
        <w:top w:val="none" w:sz="0" w:space="0" w:color="auto"/>
        <w:left w:val="none" w:sz="0" w:space="0" w:color="auto"/>
        <w:bottom w:val="none" w:sz="0" w:space="0" w:color="auto"/>
        <w:right w:val="none" w:sz="0" w:space="0" w:color="auto"/>
      </w:divBdr>
    </w:div>
    <w:div w:id="299920512">
      <w:bodyDiv w:val="1"/>
      <w:marLeft w:val="0"/>
      <w:marRight w:val="0"/>
      <w:marTop w:val="0"/>
      <w:marBottom w:val="0"/>
      <w:divBdr>
        <w:top w:val="none" w:sz="0" w:space="0" w:color="auto"/>
        <w:left w:val="none" w:sz="0" w:space="0" w:color="auto"/>
        <w:bottom w:val="none" w:sz="0" w:space="0" w:color="auto"/>
        <w:right w:val="none" w:sz="0" w:space="0" w:color="auto"/>
      </w:divBdr>
    </w:div>
    <w:div w:id="307904553">
      <w:bodyDiv w:val="1"/>
      <w:marLeft w:val="0"/>
      <w:marRight w:val="0"/>
      <w:marTop w:val="0"/>
      <w:marBottom w:val="0"/>
      <w:divBdr>
        <w:top w:val="none" w:sz="0" w:space="0" w:color="auto"/>
        <w:left w:val="none" w:sz="0" w:space="0" w:color="auto"/>
        <w:bottom w:val="none" w:sz="0" w:space="0" w:color="auto"/>
        <w:right w:val="none" w:sz="0" w:space="0" w:color="auto"/>
      </w:divBdr>
    </w:div>
    <w:div w:id="308480838">
      <w:bodyDiv w:val="1"/>
      <w:marLeft w:val="0"/>
      <w:marRight w:val="0"/>
      <w:marTop w:val="0"/>
      <w:marBottom w:val="0"/>
      <w:divBdr>
        <w:top w:val="none" w:sz="0" w:space="0" w:color="auto"/>
        <w:left w:val="none" w:sz="0" w:space="0" w:color="auto"/>
        <w:bottom w:val="none" w:sz="0" w:space="0" w:color="auto"/>
        <w:right w:val="none" w:sz="0" w:space="0" w:color="auto"/>
      </w:divBdr>
    </w:div>
    <w:div w:id="315040078">
      <w:bodyDiv w:val="1"/>
      <w:marLeft w:val="0"/>
      <w:marRight w:val="0"/>
      <w:marTop w:val="0"/>
      <w:marBottom w:val="0"/>
      <w:divBdr>
        <w:top w:val="none" w:sz="0" w:space="0" w:color="auto"/>
        <w:left w:val="none" w:sz="0" w:space="0" w:color="auto"/>
        <w:bottom w:val="none" w:sz="0" w:space="0" w:color="auto"/>
        <w:right w:val="none" w:sz="0" w:space="0" w:color="auto"/>
      </w:divBdr>
    </w:div>
    <w:div w:id="320274470">
      <w:bodyDiv w:val="1"/>
      <w:marLeft w:val="0"/>
      <w:marRight w:val="0"/>
      <w:marTop w:val="0"/>
      <w:marBottom w:val="0"/>
      <w:divBdr>
        <w:top w:val="none" w:sz="0" w:space="0" w:color="auto"/>
        <w:left w:val="none" w:sz="0" w:space="0" w:color="auto"/>
        <w:bottom w:val="none" w:sz="0" w:space="0" w:color="auto"/>
        <w:right w:val="none" w:sz="0" w:space="0" w:color="auto"/>
      </w:divBdr>
    </w:div>
    <w:div w:id="320739417">
      <w:bodyDiv w:val="1"/>
      <w:marLeft w:val="0"/>
      <w:marRight w:val="0"/>
      <w:marTop w:val="0"/>
      <w:marBottom w:val="0"/>
      <w:divBdr>
        <w:top w:val="none" w:sz="0" w:space="0" w:color="auto"/>
        <w:left w:val="none" w:sz="0" w:space="0" w:color="auto"/>
        <w:bottom w:val="none" w:sz="0" w:space="0" w:color="auto"/>
        <w:right w:val="none" w:sz="0" w:space="0" w:color="auto"/>
      </w:divBdr>
    </w:div>
    <w:div w:id="333918281">
      <w:bodyDiv w:val="1"/>
      <w:marLeft w:val="0"/>
      <w:marRight w:val="0"/>
      <w:marTop w:val="0"/>
      <w:marBottom w:val="0"/>
      <w:divBdr>
        <w:top w:val="none" w:sz="0" w:space="0" w:color="auto"/>
        <w:left w:val="none" w:sz="0" w:space="0" w:color="auto"/>
        <w:bottom w:val="none" w:sz="0" w:space="0" w:color="auto"/>
        <w:right w:val="none" w:sz="0" w:space="0" w:color="auto"/>
      </w:divBdr>
    </w:div>
    <w:div w:id="334649258">
      <w:bodyDiv w:val="1"/>
      <w:marLeft w:val="0"/>
      <w:marRight w:val="0"/>
      <w:marTop w:val="0"/>
      <w:marBottom w:val="0"/>
      <w:divBdr>
        <w:top w:val="none" w:sz="0" w:space="0" w:color="auto"/>
        <w:left w:val="none" w:sz="0" w:space="0" w:color="auto"/>
        <w:bottom w:val="none" w:sz="0" w:space="0" w:color="auto"/>
        <w:right w:val="none" w:sz="0" w:space="0" w:color="auto"/>
      </w:divBdr>
    </w:div>
    <w:div w:id="335350272">
      <w:bodyDiv w:val="1"/>
      <w:marLeft w:val="0"/>
      <w:marRight w:val="0"/>
      <w:marTop w:val="0"/>
      <w:marBottom w:val="0"/>
      <w:divBdr>
        <w:top w:val="none" w:sz="0" w:space="0" w:color="auto"/>
        <w:left w:val="none" w:sz="0" w:space="0" w:color="auto"/>
        <w:bottom w:val="none" w:sz="0" w:space="0" w:color="auto"/>
        <w:right w:val="none" w:sz="0" w:space="0" w:color="auto"/>
      </w:divBdr>
    </w:div>
    <w:div w:id="337853414">
      <w:bodyDiv w:val="1"/>
      <w:marLeft w:val="0"/>
      <w:marRight w:val="0"/>
      <w:marTop w:val="0"/>
      <w:marBottom w:val="0"/>
      <w:divBdr>
        <w:top w:val="none" w:sz="0" w:space="0" w:color="auto"/>
        <w:left w:val="none" w:sz="0" w:space="0" w:color="auto"/>
        <w:bottom w:val="none" w:sz="0" w:space="0" w:color="auto"/>
        <w:right w:val="none" w:sz="0" w:space="0" w:color="auto"/>
      </w:divBdr>
    </w:div>
    <w:div w:id="339623884">
      <w:bodyDiv w:val="1"/>
      <w:marLeft w:val="0"/>
      <w:marRight w:val="0"/>
      <w:marTop w:val="0"/>
      <w:marBottom w:val="0"/>
      <w:divBdr>
        <w:top w:val="none" w:sz="0" w:space="0" w:color="auto"/>
        <w:left w:val="none" w:sz="0" w:space="0" w:color="auto"/>
        <w:bottom w:val="none" w:sz="0" w:space="0" w:color="auto"/>
        <w:right w:val="none" w:sz="0" w:space="0" w:color="auto"/>
      </w:divBdr>
    </w:div>
    <w:div w:id="344871530">
      <w:bodyDiv w:val="1"/>
      <w:marLeft w:val="0"/>
      <w:marRight w:val="0"/>
      <w:marTop w:val="0"/>
      <w:marBottom w:val="0"/>
      <w:divBdr>
        <w:top w:val="none" w:sz="0" w:space="0" w:color="auto"/>
        <w:left w:val="none" w:sz="0" w:space="0" w:color="auto"/>
        <w:bottom w:val="none" w:sz="0" w:space="0" w:color="auto"/>
        <w:right w:val="none" w:sz="0" w:space="0" w:color="auto"/>
      </w:divBdr>
    </w:div>
    <w:div w:id="345181885">
      <w:bodyDiv w:val="1"/>
      <w:marLeft w:val="0"/>
      <w:marRight w:val="0"/>
      <w:marTop w:val="0"/>
      <w:marBottom w:val="0"/>
      <w:divBdr>
        <w:top w:val="none" w:sz="0" w:space="0" w:color="auto"/>
        <w:left w:val="none" w:sz="0" w:space="0" w:color="auto"/>
        <w:bottom w:val="none" w:sz="0" w:space="0" w:color="auto"/>
        <w:right w:val="none" w:sz="0" w:space="0" w:color="auto"/>
      </w:divBdr>
    </w:div>
    <w:div w:id="348219569">
      <w:bodyDiv w:val="1"/>
      <w:marLeft w:val="0"/>
      <w:marRight w:val="0"/>
      <w:marTop w:val="0"/>
      <w:marBottom w:val="0"/>
      <w:divBdr>
        <w:top w:val="none" w:sz="0" w:space="0" w:color="auto"/>
        <w:left w:val="none" w:sz="0" w:space="0" w:color="auto"/>
        <w:bottom w:val="none" w:sz="0" w:space="0" w:color="auto"/>
        <w:right w:val="none" w:sz="0" w:space="0" w:color="auto"/>
      </w:divBdr>
    </w:div>
    <w:div w:id="351108395">
      <w:bodyDiv w:val="1"/>
      <w:marLeft w:val="0"/>
      <w:marRight w:val="0"/>
      <w:marTop w:val="0"/>
      <w:marBottom w:val="0"/>
      <w:divBdr>
        <w:top w:val="none" w:sz="0" w:space="0" w:color="auto"/>
        <w:left w:val="none" w:sz="0" w:space="0" w:color="auto"/>
        <w:bottom w:val="none" w:sz="0" w:space="0" w:color="auto"/>
        <w:right w:val="none" w:sz="0" w:space="0" w:color="auto"/>
      </w:divBdr>
    </w:div>
    <w:div w:id="351802986">
      <w:bodyDiv w:val="1"/>
      <w:marLeft w:val="0"/>
      <w:marRight w:val="0"/>
      <w:marTop w:val="0"/>
      <w:marBottom w:val="0"/>
      <w:divBdr>
        <w:top w:val="none" w:sz="0" w:space="0" w:color="auto"/>
        <w:left w:val="none" w:sz="0" w:space="0" w:color="auto"/>
        <w:bottom w:val="none" w:sz="0" w:space="0" w:color="auto"/>
        <w:right w:val="none" w:sz="0" w:space="0" w:color="auto"/>
      </w:divBdr>
    </w:div>
    <w:div w:id="357776752">
      <w:bodyDiv w:val="1"/>
      <w:marLeft w:val="0"/>
      <w:marRight w:val="0"/>
      <w:marTop w:val="0"/>
      <w:marBottom w:val="0"/>
      <w:divBdr>
        <w:top w:val="none" w:sz="0" w:space="0" w:color="auto"/>
        <w:left w:val="none" w:sz="0" w:space="0" w:color="auto"/>
        <w:bottom w:val="none" w:sz="0" w:space="0" w:color="auto"/>
        <w:right w:val="none" w:sz="0" w:space="0" w:color="auto"/>
      </w:divBdr>
    </w:div>
    <w:div w:id="358093081">
      <w:bodyDiv w:val="1"/>
      <w:marLeft w:val="0"/>
      <w:marRight w:val="0"/>
      <w:marTop w:val="0"/>
      <w:marBottom w:val="0"/>
      <w:divBdr>
        <w:top w:val="none" w:sz="0" w:space="0" w:color="auto"/>
        <w:left w:val="none" w:sz="0" w:space="0" w:color="auto"/>
        <w:bottom w:val="none" w:sz="0" w:space="0" w:color="auto"/>
        <w:right w:val="none" w:sz="0" w:space="0" w:color="auto"/>
      </w:divBdr>
    </w:div>
    <w:div w:id="367880994">
      <w:bodyDiv w:val="1"/>
      <w:marLeft w:val="0"/>
      <w:marRight w:val="0"/>
      <w:marTop w:val="0"/>
      <w:marBottom w:val="0"/>
      <w:divBdr>
        <w:top w:val="none" w:sz="0" w:space="0" w:color="auto"/>
        <w:left w:val="none" w:sz="0" w:space="0" w:color="auto"/>
        <w:bottom w:val="none" w:sz="0" w:space="0" w:color="auto"/>
        <w:right w:val="none" w:sz="0" w:space="0" w:color="auto"/>
      </w:divBdr>
    </w:div>
    <w:div w:id="368602921">
      <w:bodyDiv w:val="1"/>
      <w:marLeft w:val="0"/>
      <w:marRight w:val="0"/>
      <w:marTop w:val="0"/>
      <w:marBottom w:val="0"/>
      <w:divBdr>
        <w:top w:val="none" w:sz="0" w:space="0" w:color="auto"/>
        <w:left w:val="none" w:sz="0" w:space="0" w:color="auto"/>
        <w:bottom w:val="none" w:sz="0" w:space="0" w:color="auto"/>
        <w:right w:val="none" w:sz="0" w:space="0" w:color="auto"/>
      </w:divBdr>
    </w:div>
    <w:div w:id="369231479">
      <w:bodyDiv w:val="1"/>
      <w:marLeft w:val="0"/>
      <w:marRight w:val="0"/>
      <w:marTop w:val="0"/>
      <w:marBottom w:val="0"/>
      <w:divBdr>
        <w:top w:val="none" w:sz="0" w:space="0" w:color="auto"/>
        <w:left w:val="none" w:sz="0" w:space="0" w:color="auto"/>
        <w:bottom w:val="none" w:sz="0" w:space="0" w:color="auto"/>
        <w:right w:val="none" w:sz="0" w:space="0" w:color="auto"/>
      </w:divBdr>
    </w:div>
    <w:div w:id="370038723">
      <w:bodyDiv w:val="1"/>
      <w:marLeft w:val="0"/>
      <w:marRight w:val="0"/>
      <w:marTop w:val="0"/>
      <w:marBottom w:val="0"/>
      <w:divBdr>
        <w:top w:val="none" w:sz="0" w:space="0" w:color="auto"/>
        <w:left w:val="none" w:sz="0" w:space="0" w:color="auto"/>
        <w:bottom w:val="none" w:sz="0" w:space="0" w:color="auto"/>
        <w:right w:val="none" w:sz="0" w:space="0" w:color="auto"/>
      </w:divBdr>
    </w:div>
    <w:div w:id="370887894">
      <w:bodyDiv w:val="1"/>
      <w:marLeft w:val="0"/>
      <w:marRight w:val="0"/>
      <w:marTop w:val="0"/>
      <w:marBottom w:val="0"/>
      <w:divBdr>
        <w:top w:val="none" w:sz="0" w:space="0" w:color="auto"/>
        <w:left w:val="none" w:sz="0" w:space="0" w:color="auto"/>
        <w:bottom w:val="none" w:sz="0" w:space="0" w:color="auto"/>
        <w:right w:val="none" w:sz="0" w:space="0" w:color="auto"/>
      </w:divBdr>
    </w:div>
    <w:div w:id="374962496">
      <w:bodyDiv w:val="1"/>
      <w:marLeft w:val="0"/>
      <w:marRight w:val="0"/>
      <w:marTop w:val="0"/>
      <w:marBottom w:val="0"/>
      <w:divBdr>
        <w:top w:val="none" w:sz="0" w:space="0" w:color="auto"/>
        <w:left w:val="none" w:sz="0" w:space="0" w:color="auto"/>
        <w:bottom w:val="none" w:sz="0" w:space="0" w:color="auto"/>
        <w:right w:val="none" w:sz="0" w:space="0" w:color="auto"/>
      </w:divBdr>
    </w:div>
    <w:div w:id="375202298">
      <w:bodyDiv w:val="1"/>
      <w:marLeft w:val="0"/>
      <w:marRight w:val="0"/>
      <w:marTop w:val="0"/>
      <w:marBottom w:val="0"/>
      <w:divBdr>
        <w:top w:val="none" w:sz="0" w:space="0" w:color="auto"/>
        <w:left w:val="none" w:sz="0" w:space="0" w:color="auto"/>
        <w:bottom w:val="none" w:sz="0" w:space="0" w:color="auto"/>
        <w:right w:val="none" w:sz="0" w:space="0" w:color="auto"/>
      </w:divBdr>
    </w:div>
    <w:div w:id="380372928">
      <w:bodyDiv w:val="1"/>
      <w:marLeft w:val="0"/>
      <w:marRight w:val="0"/>
      <w:marTop w:val="0"/>
      <w:marBottom w:val="0"/>
      <w:divBdr>
        <w:top w:val="none" w:sz="0" w:space="0" w:color="auto"/>
        <w:left w:val="none" w:sz="0" w:space="0" w:color="auto"/>
        <w:bottom w:val="none" w:sz="0" w:space="0" w:color="auto"/>
        <w:right w:val="none" w:sz="0" w:space="0" w:color="auto"/>
      </w:divBdr>
    </w:div>
    <w:div w:id="381371591">
      <w:bodyDiv w:val="1"/>
      <w:marLeft w:val="0"/>
      <w:marRight w:val="0"/>
      <w:marTop w:val="0"/>
      <w:marBottom w:val="0"/>
      <w:divBdr>
        <w:top w:val="none" w:sz="0" w:space="0" w:color="auto"/>
        <w:left w:val="none" w:sz="0" w:space="0" w:color="auto"/>
        <w:bottom w:val="none" w:sz="0" w:space="0" w:color="auto"/>
        <w:right w:val="none" w:sz="0" w:space="0" w:color="auto"/>
      </w:divBdr>
    </w:div>
    <w:div w:id="383872160">
      <w:bodyDiv w:val="1"/>
      <w:marLeft w:val="0"/>
      <w:marRight w:val="0"/>
      <w:marTop w:val="0"/>
      <w:marBottom w:val="0"/>
      <w:divBdr>
        <w:top w:val="none" w:sz="0" w:space="0" w:color="auto"/>
        <w:left w:val="none" w:sz="0" w:space="0" w:color="auto"/>
        <w:bottom w:val="none" w:sz="0" w:space="0" w:color="auto"/>
        <w:right w:val="none" w:sz="0" w:space="0" w:color="auto"/>
      </w:divBdr>
    </w:div>
    <w:div w:id="389618226">
      <w:bodyDiv w:val="1"/>
      <w:marLeft w:val="0"/>
      <w:marRight w:val="0"/>
      <w:marTop w:val="0"/>
      <w:marBottom w:val="0"/>
      <w:divBdr>
        <w:top w:val="none" w:sz="0" w:space="0" w:color="auto"/>
        <w:left w:val="none" w:sz="0" w:space="0" w:color="auto"/>
        <w:bottom w:val="none" w:sz="0" w:space="0" w:color="auto"/>
        <w:right w:val="none" w:sz="0" w:space="0" w:color="auto"/>
      </w:divBdr>
    </w:div>
    <w:div w:id="398095269">
      <w:bodyDiv w:val="1"/>
      <w:marLeft w:val="0"/>
      <w:marRight w:val="0"/>
      <w:marTop w:val="0"/>
      <w:marBottom w:val="0"/>
      <w:divBdr>
        <w:top w:val="none" w:sz="0" w:space="0" w:color="auto"/>
        <w:left w:val="none" w:sz="0" w:space="0" w:color="auto"/>
        <w:bottom w:val="none" w:sz="0" w:space="0" w:color="auto"/>
        <w:right w:val="none" w:sz="0" w:space="0" w:color="auto"/>
      </w:divBdr>
    </w:div>
    <w:div w:id="398988798">
      <w:bodyDiv w:val="1"/>
      <w:marLeft w:val="0"/>
      <w:marRight w:val="0"/>
      <w:marTop w:val="0"/>
      <w:marBottom w:val="0"/>
      <w:divBdr>
        <w:top w:val="none" w:sz="0" w:space="0" w:color="auto"/>
        <w:left w:val="none" w:sz="0" w:space="0" w:color="auto"/>
        <w:bottom w:val="none" w:sz="0" w:space="0" w:color="auto"/>
        <w:right w:val="none" w:sz="0" w:space="0" w:color="auto"/>
      </w:divBdr>
    </w:div>
    <w:div w:id="400519782">
      <w:bodyDiv w:val="1"/>
      <w:marLeft w:val="0"/>
      <w:marRight w:val="0"/>
      <w:marTop w:val="0"/>
      <w:marBottom w:val="0"/>
      <w:divBdr>
        <w:top w:val="none" w:sz="0" w:space="0" w:color="auto"/>
        <w:left w:val="none" w:sz="0" w:space="0" w:color="auto"/>
        <w:bottom w:val="none" w:sz="0" w:space="0" w:color="auto"/>
        <w:right w:val="none" w:sz="0" w:space="0" w:color="auto"/>
      </w:divBdr>
    </w:div>
    <w:div w:id="403382504">
      <w:bodyDiv w:val="1"/>
      <w:marLeft w:val="0"/>
      <w:marRight w:val="0"/>
      <w:marTop w:val="0"/>
      <w:marBottom w:val="0"/>
      <w:divBdr>
        <w:top w:val="none" w:sz="0" w:space="0" w:color="auto"/>
        <w:left w:val="none" w:sz="0" w:space="0" w:color="auto"/>
        <w:bottom w:val="none" w:sz="0" w:space="0" w:color="auto"/>
        <w:right w:val="none" w:sz="0" w:space="0" w:color="auto"/>
      </w:divBdr>
    </w:div>
    <w:div w:id="404843434">
      <w:bodyDiv w:val="1"/>
      <w:marLeft w:val="0"/>
      <w:marRight w:val="0"/>
      <w:marTop w:val="0"/>
      <w:marBottom w:val="0"/>
      <w:divBdr>
        <w:top w:val="none" w:sz="0" w:space="0" w:color="auto"/>
        <w:left w:val="none" w:sz="0" w:space="0" w:color="auto"/>
        <w:bottom w:val="none" w:sz="0" w:space="0" w:color="auto"/>
        <w:right w:val="none" w:sz="0" w:space="0" w:color="auto"/>
      </w:divBdr>
    </w:div>
    <w:div w:id="405961454">
      <w:bodyDiv w:val="1"/>
      <w:marLeft w:val="0"/>
      <w:marRight w:val="0"/>
      <w:marTop w:val="0"/>
      <w:marBottom w:val="0"/>
      <w:divBdr>
        <w:top w:val="none" w:sz="0" w:space="0" w:color="auto"/>
        <w:left w:val="none" w:sz="0" w:space="0" w:color="auto"/>
        <w:bottom w:val="none" w:sz="0" w:space="0" w:color="auto"/>
        <w:right w:val="none" w:sz="0" w:space="0" w:color="auto"/>
      </w:divBdr>
    </w:div>
    <w:div w:id="406657991">
      <w:bodyDiv w:val="1"/>
      <w:marLeft w:val="0"/>
      <w:marRight w:val="0"/>
      <w:marTop w:val="0"/>
      <w:marBottom w:val="0"/>
      <w:divBdr>
        <w:top w:val="none" w:sz="0" w:space="0" w:color="auto"/>
        <w:left w:val="none" w:sz="0" w:space="0" w:color="auto"/>
        <w:bottom w:val="none" w:sz="0" w:space="0" w:color="auto"/>
        <w:right w:val="none" w:sz="0" w:space="0" w:color="auto"/>
      </w:divBdr>
    </w:div>
    <w:div w:id="412359859">
      <w:bodyDiv w:val="1"/>
      <w:marLeft w:val="0"/>
      <w:marRight w:val="0"/>
      <w:marTop w:val="0"/>
      <w:marBottom w:val="0"/>
      <w:divBdr>
        <w:top w:val="none" w:sz="0" w:space="0" w:color="auto"/>
        <w:left w:val="none" w:sz="0" w:space="0" w:color="auto"/>
        <w:bottom w:val="none" w:sz="0" w:space="0" w:color="auto"/>
        <w:right w:val="none" w:sz="0" w:space="0" w:color="auto"/>
      </w:divBdr>
    </w:div>
    <w:div w:id="413406100">
      <w:bodyDiv w:val="1"/>
      <w:marLeft w:val="0"/>
      <w:marRight w:val="0"/>
      <w:marTop w:val="0"/>
      <w:marBottom w:val="0"/>
      <w:divBdr>
        <w:top w:val="none" w:sz="0" w:space="0" w:color="auto"/>
        <w:left w:val="none" w:sz="0" w:space="0" w:color="auto"/>
        <w:bottom w:val="none" w:sz="0" w:space="0" w:color="auto"/>
        <w:right w:val="none" w:sz="0" w:space="0" w:color="auto"/>
      </w:divBdr>
    </w:div>
    <w:div w:id="414399511">
      <w:bodyDiv w:val="1"/>
      <w:marLeft w:val="0"/>
      <w:marRight w:val="0"/>
      <w:marTop w:val="0"/>
      <w:marBottom w:val="0"/>
      <w:divBdr>
        <w:top w:val="none" w:sz="0" w:space="0" w:color="auto"/>
        <w:left w:val="none" w:sz="0" w:space="0" w:color="auto"/>
        <w:bottom w:val="none" w:sz="0" w:space="0" w:color="auto"/>
        <w:right w:val="none" w:sz="0" w:space="0" w:color="auto"/>
      </w:divBdr>
    </w:div>
    <w:div w:id="415132935">
      <w:bodyDiv w:val="1"/>
      <w:marLeft w:val="0"/>
      <w:marRight w:val="0"/>
      <w:marTop w:val="0"/>
      <w:marBottom w:val="0"/>
      <w:divBdr>
        <w:top w:val="none" w:sz="0" w:space="0" w:color="auto"/>
        <w:left w:val="none" w:sz="0" w:space="0" w:color="auto"/>
        <w:bottom w:val="none" w:sz="0" w:space="0" w:color="auto"/>
        <w:right w:val="none" w:sz="0" w:space="0" w:color="auto"/>
      </w:divBdr>
    </w:div>
    <w:div w:id="415636330">
      <w:bodyDiv w:val="1"/>
      <w:marLeft w:val="0"/>
      <w:marRight w:val="0"/>
      <w:marTop w:val="0"/>
      <w:marBottom w:val="0"/>
      <w:divBdr>
        <w:top w:val="none" w:sz="0" w:space="0" w:color="auto"/>
        <w:left w:val="none" w:sz="0" w:space="0" w:color="auto"/>
        <w:bottom w:val="none" w:sz="0" w:space="0" w:color="auto"/>
        <w:right w:val="none" w:sz="0" w:space="0" w:color="auto"/>
      </w:divBdr>
    </w:div>
    <w:div w:id="416832878">
      <w:bodyDiv w:val="1"/>
      <w:marLeft w:val="0"/>
      <w:marRight w:val="0"/>
      <w:marTop w:val="0"/>
      <w:marBottom w:val="0"/>
      <w:divBdr>
        <w:top w:val="none" w:sz="0" w:space="0" w:color="auto"/>
        <w:left w:val="none" w:sz="0" w:space="0" w:color="auto"/>
        <w:bottom w:val="none" w:sz="0" w:space="0" w:color="auto"/>
        <w:right w:val="none" w:sz="0" w:space="0" w:color="auto"/>
      </w:divBdr>
    </w:div>
    <w:div w:id="417168628">
      <w:bodyDiv w:val="1"/>
      <w:marLeft w:val="0"/>
      <w:marRight w:val="0"/>
      <w:marTop w:val="0"/>
      <w:marBottom w:val="0"/>
      <w:divBdr>
        <w:top w:val="none" w:sz="0" w:space="0" w:color="auto"/>
        <w:left w:val="none" w:sz="0" w:space="0" w:color="auto"/>
        <w:bottom w:val="none" w:sz="0" w:space="0" w:color="auto"/>
        <w:right w:val="none" w:sz="0" w:space="0" w:color="auto"/>
      </w:divBdr>
    </w:div>
    <w:div w:id="418018331">
      <w:bodyDiv w:val="1"/>
      <w:marLeft w:val="0"/>
      <w:marRight w:val="0"/>
      <w:marTop w:val="0"/>
      <w:marBottom w:val="0"/>
      <w:divBdr>
        <w:top w:val="none" w:sz="0" w:space="0" w:color="auto"/>
        <w:left w:val="none" w:sz="0" w:space="0" w:color="auto"/>
        <w:bottom w:val="none" w:sz="0" w:space="0" w:color="auto"/>
        <w:right w:val="none" w:sz="0" w:space="0" w:color="auto"/>
      </w:divBdr>
    </w:div>
    <w:div w:id="419183963">
      <w:bodyDiv w:val="1"/>
      <w:marLeft w:val="0"/>
      <w:marRight w:val="0"/>
      <w:marTop w:val="0"/>
      <w:marBottom w:val="0"/>
      <w:divBdr>
        <w:top w:val="none" w:sz="0" w:space="0" w:color="auto"/>
        <w:left w:val="none" w:sz="0" w:space="0" w:color="auto"/>
        <w:bottom w:val="none" w:sz="0" w:space="0" w:color="auto"/>
        <w:right w:val="none" w:sz="0" w:space="0" w:color="auto"/>
      </w:divBdr>
    </w:div>
    <w:div w:id="419375491">
      <w:bodyDiv w:val="1"/>
      <w:marLeft w:val="0"/>
      <w:marRight w:val="0"/>
      <w:marTop w:val="0"/>
      <w:marBottom w:val="0"/>
      <w:divBdr>
        <w:top w:val="none" w:sz="0" w:space="0" w:color="auto"/>
        <w:left w:val="none" w:sz="0" w:space="0" w:color="auto"/>
        <w:bottom w:val="none" w:sz="0" w:space="0" w:color="auto"/>
        <w:right w:val="none" w:sz="0" w:space="0" w:color="auto"/>
      </w:divBdr>
    </w:div>
    <w:div w:id="420180875">
      <w:bodyDiv w:val="1"/>
      <w:marLeft w:val="0"/>
      <w:marRight w:val="0"/>
      <w:marTop w:val="0"/>
      <w:marBottom w:val="0"/>
      <w:divBdr>
        <w:top w:val="none" w:sz="0" w:space="0" w:color="auto"/>
        <w:left w:val="none" w:sz="0" w:space="0" w:color="auto"/>
        <w:bottom w:val="none" w:sz="0" w:space="0" w:color="auto"/>
        <w:right w:val="none" w:sz="0" w:space="0" w:color="auto"/>
      </w:divBdr>
    </w:div>
    <w:div w:id="421217826">
      <w:bodyDiv w:val="1"/>
      <w:marLeft w:val="0"/>
      <w:marRight w:val="0"/>
      <w:marTop w:val="0"/>
      <w:marBottom w:val="0"/>
      <w:divBdr>
        <w:top w:val="none" w:sz="0" w:space="0" w:color="auto"/>
        <w:left w:val="none" w:sz="0" w:space="0" w:color="auto"/>
        <w:bottom w:val="none" w:sz="0" w:space="0" w:color="auto"/>
        <w:right w:val="none" w:sz="0" w:space="0" w:color="auto"/>
      </w:divBdr>
    </w:div>
    <w:div w:id="424300849">
      <w:bodyDiv w:val="1"/>
      <w:marLeft w:val="0"/>
      <w:marRight w:val="0"/>
      <w:marTop w:val="0"/>
      <w:marBottom w:val="0"/>
      <w:divBdr>
        <w:top w:val="none" w:sz="0" w:space="0" w:color="auto"/>
        <w:left w:val="none" w:sz="0" w:space="0" w:color="auto"/>
        <w:bottom w:val="none" w:sz="0" w:space="0" w:color="auto"/>
        <w:right w:val="none" w:sz="0" w:space="0" w:color="auto"/>
      </w:divBdr>
    </w:div>
    <w:div w:id="426116565">
      <w:bodyDiv w:val="1"/>
      <w:marLeft w:val="0"/>
      <w:marRight w:val="0"/>
      <w:marTop w:val="0"/>
      <w:marBottom w:val="0"/>
      <w:divBdr>
        <w:top w:val="none" w:sz="0" w:space="0" w:color="auto"/>
        <w:left w:val="none" w:sz="0" w:space="0" w:color="auto"/>
        <w:bottom w:val="none" w:sz="0" w:space="0" w:color="auto"/>
        <w:right w:val="none" w:sz="0" w:space="0" w:color="auto"/>
      </w:divBdr>
    </w:div>
    <w:div w:id="427433112">
      <w:bodyDiv w:val="1"/>
      <w:marLeft w:val="0"/>
      <w:marRight w:val="0"/>
      <w:marTop w:val="0"/>
      <w:marBottom w:val="0"/>
      <w:divBdr>
        <w:top w:val="none" w:sz="0" w:space="0" w:color="auto"/>
        <w:left w:val="none" w:sz="0" w:space="0" w:color="auto"/>
        <w:bottom w:val="none" w:sz="0" w:space="0" w:color="auto"/>
        <w:right w:val="none" w:sz="0" w:space="0" w:color="auto"/>
      </w:divBdr>
    </w:div>
    <w:div w:id="431826380">
      <w:bodyDiv w:val="1"/>
      <w:marLeft w:val="0"/>
      <w:marRight w:val="0"/>
      <w:marTop w:val="0"/>
      <w:marBottom w:val="0"/>
      <w:divBdr>
        <w:top w:val="none" w:sz="0" w:space="0" w:color="auto"/>
        <w:left w:val="none" w:sz="0" w:space="0" w:color="auto"/>
        <w:bottom w:val="none" w:sz="0" w:space="0" w:color="auto"/>
        <w:right w:val="none" w:sz="0" w:space="0" w:color="auto"/>
      </w:divBdr>
    </w:div>
    <w:div w:id="433088773">
      <w:bodyDiv w:val="1"/>
      <w:marLeft w:val="0"/>
      <w:marRight w:val="0"/>
      <w:marTop w:val="0"/>
      <w:marBottom w:val="0"/>
      <w:divBdr>
        <w:top w:val="none" w:sz="0" w:space="0" w:color="auto"/>
        <w:left w:val="none" w:sz="0" w:space="0" w:color="auto"/>
        <w:bottom w:val="none" w:sz="0" w:space="0" w:color="auto"/>
        <w:right w:val="none" w:sz="0" w:space="0" w:color="auto"/>
      </w:divBdr>
    </w:div>
    <w:div w:id="433791493">
      <w:bodyDiv w:val="1"/>
      <w:marLeft w:val="0"/>
      <w:marRight w:val="0"/>
      <w:marTop w:val="0"/>
      <w:marBottom w:val="0"/>
      <w:divBdr>
        <w:top w:val="none" w:sz="0" w:space="0" w:color="auto"/>
        <w:left w:val="none" w:sz="0" w:space="0" w:color="auto"/>
        <w:bottom w:val="none" w:sz="0" w:space="0" w:color="auto"/>
        <w:right w:val="none" w:sz="0" w:space="0" w:color="auto"/>
      </w:divBdr>
    </w:div>
    <w:div w:id="434641697">
      <w:bodyDiv w:val="1"/>
      <w:marLeft w:val="0"/>
      <w:marRight w:val="0"/>
      <w:marTop w:val="0"/>
      <w:marBottom w:val="0"/>
      <w:divBdr>
        <w:top w:val="none" w:sz="0" w:space="0" w:color="auto"/>
        <w:left w:val="none" w:sz="0" w:space="0" w:color="auto"/>
        <w:bottom w:val="none" w:sz="0" w:space="0" w:color="auto"/>
        <w:right w:val="none" w:sz="0" w:space="0" w:color="auto"/>
      </w:divBdr>
    </w:div>
    <w:div w:id="439107780">
      <w:bodyDiv w:val="1"/>
      <w:marLeft w:val="0"/>
      <w:marRight w:val="0"/>
      <w:marTop w:val="0"/>
      <w:marBottom w:val="0"/>
      <w:divBdr>
        <w:top w:val="none" w:sz="0" w:space="0" w:color="auto"/>
        <w:left w:val="none" w:sz="0" w:space="0" w:color="auto"/>
        <w:bottom w:val="none" w:sz="0" w:space="0" w:color="auto"/>
        <w:right w:val="none" w:sz="0" w:space="0" w:color="auto"/>
      </w:divBdr>
    </w:div>
    <w:div w:id="443575411">
      <w:bodyDiv w:val="1"/>
      <w:marLeft w:val="0"/>
      <w:marRight w:val="0"/>
      <w:marTop w:val="0"/>
      <w:marBottom w:val="0"/>
      <w:divBdr>
        <w:top w:val="none" w:sz="0" w:space="0" w:color="auto"/>
        <w:left w:val="none" w:sz="0" w:space="0" w:color="auto"/>
        <w:bottom w:val="none" w:sz="0" w:space="0" w:color="auto"/>
        <w:right w:val="none" w:sz="0" w:space="0" w:color="auto"/>
      </w:divBdr>
    </w:div>
    <w:div w:id="444152976">
      <w:bodyDiv w:val="1"/>
      <w:marLeft w:val="0"/>
      <w:marRight w:val="0"/>
      <w:marTop w:val="0"/>
      <w:marBottom w:val="0"/>
      <w:divBdr>
        <w:top w:val="none" w:sz="0" w:space="0" w:color="auto"/>
        <w:left w:val="none" w:sz="0" w:space="0" w:color="auto"/>
        <w:bottom w:val="none" w:sz="0" w:space="0" w:color="auto"/>
        <w:right w:val="none" w:sz="0" w:space="0" w:color="auto"/>
      </w:divBdr>
    </w:div>
    <w:div w:id="445733309">
      <w:bodyDiv w:val="1"/>
      <w:marLeft w:val="0"/>
      <w:marRight w:val="0"/>
      <w:marTop w:val="0"/>
      <w:marBottom w:val="0"/>
      <w:divBdr>
        <w:top w:val="none" w:sz="0" w:space="0" w:color="auto"/>
        <w:left w:val="none" w:sz="0" w:space="0" w:color="auto"/>
        <w:bottom w:val="none" w:sz="0" w:space="0" w:color="auto"/>
        <w:right w:val="none" w:sz="0" w:space="0" w:color="auto"/>
      </w:divBdr>
    </w:div>
    <w:div w:id="446436994">
      <w:bodyDiv w:val="1"/>
      <w:marLeft w:val="0"/>
      <w:marRight w:val="0"/>
      <w:marTop w:val="0"/>
      <w:marBottom w:val="0"/>
      <w:divBdr>
        <w:top w:val="none" w:sz="0" w:space="0" w:color="auto"/>
        <w:left w:val="none" w:sz="0" w:space="0" w:color="auto"/>
        <w:bottom w:val="none" w:sz="0" w:space="0" w:color="auto"/>
        <w:right w:val="none" w:sz="0" w:space="0" w:color="auto"/>
      </w:divBdr>
    </w:div>
    <w:div w:id="447895760">
      <w:bodyDiv w:val="1"/>
      <w:marLeft w:val="0"/>
      <w:marRight w:val="0"/>
      <w:marTop w:val="0"/>
      <w:marBottom w:val="0"/>
      <w:divBdr>
        <w:top w:val="none" w:sz="0" w:space="0" w:color="auto"/>
        <w:left w:val="none" w:sz="0" w:space="0" w:color="auto"/>
        <w:bottom w:val="none" w:sz="0" w:space="0" w:color="auto"/>
        <w:right w:val="none" w:sz="0" w:space="0" w:color="auto"/>
      </w:divBdr>
    </w:div>
    <w:div w:id="448596257">
      <w:bodyDiv w:val="1"/>
      <w:marLeft w:val="0"/>
      <w:marRight w:val="0"/>
      <w:marTop w:val="0"/>
      <w:marBottom w:val="0"/>
      <w:divBdr>
        <w:top w:val="none" w:sz="0" w:space="0" w:color="auto"/>
        <w:left w:val="none" w:sz="0" w:space="0" w:color="auto"/>
        <w:bottom w:val="none" w:sz="0" w:space="0" w:color="auto"/>
        <w:right w:val="none" w:sz="0" w:space="0" w:color="auto"/>
      </w:divBdr>
    </w:div>
    <w:div w:id="450124357">
      <w:bodyDiv w:val="1"/>
      <w:marLeft w:val="0"/>
      <w:marRight w:val="0"/>
      <w:marTop w:val="0"/>
      <w:marBottom w:val="0"/>
      <w:divBdr>
        <w:top w:val="none" w:sz="0" w:space="0" w:color="auto"/>
        <w:left w:val="none" w:sz="0" w:space="0" w:color="auto"/>
        <w:bottom w:val="none" w:sz="0" w:space="0" w:color="auto"/>
        <w:right w:val="none" w:sz="0" w:space="0" w:color="auto"/>
      </w:divBdr>
    </w:div>
    <w:div w:id="453642921">
      <w:bodyDiv w:val="1"/>
      <w:marLeft w:val="0"/>
      <w:marRight w:val="0"/>
      <w:marTop w:val="0"/>
      <w:marBottom w:val="0"/>
      <w:divBdr>
        <w:top w:val="none" w:sz="0" w:space="0" w:color="auto"/>
        <w:left w:val="none" w:sz="0" w:space="0" w:color="auto"/>
        <w:bottom w:val="none" w:sz="0" w:space="0" w:color="auto"/>
        <w:right w:val="none" w:sz="0" w:space="0" w:color="auto"/>
      </w:divBdr>
    </w:div>
    <w:div w:id="454298773">
      <w:bodyDiv w:val="1"/>
      <w:marLeft w:val="0"/>
      <w:marRight w:val="0"/>
      <w:marTop w:val="0"/>
      <w:marBottom w:val="0"/>
      <w:divBdr>
        <w:top w:val="none" w:sz="0" w:space="0" w:color="auto"/>
        <w:left w:val="none" w:sz="0" w:space="0" w:color="auto"/>
        <w:bottom w:val="none" w:sz="0" w:space="0" w:color="auto"/>
        <w:right w:val="none" w:sz="0" w:space="0" w:color="auto"/>
      </w:divBdr>
    </w:div>
    <w:div w:id="459882243">
      <w:bodyDiv w:val="1"/>
      <w:marLeft w:val="0"/>
      <w:marRight w:val="0"/>
      <w:marTop w:val="0"/>
      <w:marBottom w:val="0"/>
      <w:divBdr>
        <w:top w:val="none" w:sz="0" w:space="0" w:color="auto"/>
        <w:left w:val="none" w:sz="0" w:space="0" w:color="auto"/>
        <w:bottom w:val="none" w:sz="0" w:space="0" w:color="auto"/>
        <w:right w:val="none" w:sz="0" w:space="0" w:color="auto"/>
      </w:divBdr>
    </w:div>
    <w:div w:id="460194694">
      <w:bodyDiv w:val="1"/>
      <w:marLeft w:val="0"/>
      <w:marRight w:val="0"/>
      <w:marTop w:val="0"/>
      <w:marBottom w:val="0"/>
      <w:divBdr>
        <w:top w:val="none" w:sz="0" w:space="0" w:color="auto"/>
        <w:left w:val="none" w:sz="0" w:space="0" w:color="auto"/>
        <w:bottom w:val="none" w:sz="0" w:space="0" w:color="auto"/>
        <w:right w:val="none" w:sz="0" w:space="0" w:color="auto"/>
      </w:divBdr>
    </w:div>
    <w:div w:id="465971475">
      <w:bodyDiv w:val="1"/>
      <w:marLeft w:val="0"/>
      <w:marRight w:val="0"/>
      <w:marTop w:val="0"/>
      <w:marBottom w:val="0"/>
      <w:divBdr>
        <w:top w:val="none" w:sz="0" w:space="0" w:color="auto"/>
        <w:left w:val="none" w:sz="0" w:space="0" w:color="auto"/>
        <w:bottom w:val="none" w:sz="0" w:space="0" w:color="auto"/>
        <w:right w:val="none" w:sz="0" w:space="0" w:color="auto"/>
      </w:divBdr>
    </w:div>
    <w:div w:id="470366609">
      <w:bodyDiv w:val="1"/>
      <w:marLeft w:val="0"/>
      <w:marRight w:val="0"/>
      <w:marTop w:val="0"/>
      <w:marBottom w:val="0"/>
      <w:divBdr>
        <w:top w:val="none" w:sz="0" w:space="0" w:color="auto"/>
        <w:left w:val="none" w:sz="0" w:space="0" w:color="auto"/>
        <w:bottom w:val="none" w:sz="0" w:space="0" w:color="auto"/>
        <w:right w:val="none" w:sz="0" w:space="0" w:color="auto"/>
      </w:divBdr>
    </w:div>
    <w:div w:id="471291495">
      <w:bodyDiv w:val="1"/>
      <w:marLeft w:val="0"/>
      <w:marRight w:val="0"/>
      <w:marTop w:val="0"/>
      <w:marBottom w:val="0"/>
      <w:divBdr>
        <w:top w:val="none" w:sz="0" w:space="0" w:color="auto"/>
        <w:left w:val="none" w:sz="0" w:space="0" w:color="auto"/>
        <w:bottom w:val="none" w:sz="0" w:space="0" w:color="auto"/>
        <w:right w:val="none" w:sz="0" w:space="0" w:color="auto"/>
      </w:divBdr>
    </w:div>
    <w:div w:id="471366915">
      <w:bodyDiv w:val="1"/>
      <w:marLeft w:val="0"/>
      <w:marRight w:val="0"/>
      <w:marTop w:val="0"/>
      <w:marBottom w:val="0"/>
      <w:divBdr>
        <w:top w:val="none" w:sz="0" w:space="0" w:color="auto"/>
        <w:left w:val="none" w:sz="0" w:space="0" w:color="auto"/>
        <w:bottom w:val="none" w:sz="0" w:space="0" w:color="auto"/>
        <w:right w:val="none" w:sz="0" w:space="0" w:color="auto"/>
      </w:divBdr>
    </w:div>
    <w:div w:id="474101222">
      <w:bodyDiv w:val="1"/>
      <w:marLeft w:val="0"/>
      <w:marRight w:val="0"/>
      <w:marTop w:val="0"/>
      <w:marBottom w:val="0"/>
      <w:divBdr>
        <w:top w:val="none" w:sz="0" w:space="0" w:color="auto"/>
        <w:left w:val="none" w:sz="0" w:space="0" w:color="auto"/>
        <w:bottom w:val="none" w:sz="0" w:space="0" w:color="auto"/>
        <w:right w:val="none" w:sz="0" w:space="0" w:color="auto"/>
      </w:divBdr>
      <w:divsChild>
        <w:div w:id="370882268">
          <w:marLeft w:val="0"/>
          <w:marRight w:val="0"/>
          <w:marTop w:val="0"/>
          <w:marBottom w:val="0"/>
          <w:divBdr>
            <w:top w:val="none" w:sz="0" w:space="0" w:color="auto"/>
            <w:left w:val="none" w:sz="0" w:space="0" w:color="auto"/>
            <w:bottom w:val="none" w:sz="0" w:space="0" w:color="auto"/>
            <w:right w:val="none" w:sz="0" w:space="0" w:color="auto"/>
          </w:divBdr>
        </w:div>
      </w:divsChild>
    </w:div>
    <w:div w:id="477068052">
      <w:bodyDiv w:val="1"/>
      <w:marLeft w:val="0"/>
      <w:marRight w:val="0"/>
      <w:marTop w:val="0"/>
      <w:marBottom w:val="0"/>
      <w:divBdr>
        <w:top w:val="none" w:sz="0" w:space="0" w:color="auto"/>
        <w:left w:val="none" w:sz="0" w:space="0" w:color="auto"/>
        <w:bottom w:val="none" w:sz="0" w:space="0" w:color="auto"/>
        <w:right w:val="none" w:sz="0" w:space="0" w:color="auto"/>
      </w:divBdr>
    </w:div>
    <w:div w:id="478111165">
      <w:bodyDiv w:val="1"/>
      <w:marLeft w:val="0"/>
      <w:marRight w:val="0"/>
      <w:marTop w:val="0"/>
      <w:marBottom w:val="0"/>
      <w:divBdr>
        <w:top w:val="none" w:sz="0" w:space="0" w:color="auto"/>
        <w:left w:val="none" w:sz="0" w:space="0" w:color="auto"/>
        <w:bottom w:val="none" w:sz="0" w:space="0" w:color="auto"/>
        <w:right w:val="none" w:sz="0" w:space="0" w:color="auto"/>
      </w:divBdr>
    </w:div>
    <w:div w:id="484205025">
      <w:bodyDiv w:val="1"/>
      <w:marLeft w:val="0"/>
      <w:marRight w:val="0"/>
      <w:marTop w:val="0"/>
      <w:marBottom w:val="0"/>
      <w:divBdr>
        <w:top w:val="none" w:sz="0" w:space="0" w:color="auto"/>
        <w:left w:val="none" w:sz="0" w:space="0" w:color="auto"/>
        <w:bottom w:val="none" w:sz="0" w:space="0" w:color="auto"/>
        <w:right w:val="none" w:sz="0" w:space="0" w:color="auto"/>
      </w:divBdr>
    </w:div>
    <w:div w:id="485436423">
      <w:bodyDiv w:val="1"/>
      <w:marLeft w:val="0"/>
      <w:marRight w:val="0"/>
      <w:marTop w:val="0"/>
      <w:marBottom w:val="0"/>
      <w:divBdr>
        <w:top w:val="none" w:sz="0" w:space="0" w:color="auto"/>
        <w:left w:val="none" w:sz="0" w:space="0" w:color="auto"/>
        <w:bottom w:val="none" w:sz="0" w:space="0" w:color="auto"/>
        <w:right w:val="none" w:sz="0" w:space="0" w:color="auto"/>
      </w:divBdr>
    </w:div>
    <w:div w:id="491914438">
      <w:bodyDiv w:val="1"/>
      <w:marLeft w:val="0"/>
      <w:marRight w:val="0"/>
      <w:marTop w:val="0"/>
      <w:marBottom w:val="0"/>
      <w:divBdr>
        <w:top w:val="none" w:sz="0" w:space="0" w:color="auto"/>
        <w:left w:val="none" w:sz="0" w:space="0" w:color="auto"/>
        <w:bottom w:val="none" w:sz="0" w:space="0" w:color="auto"/>
        <w:right w:val="none" w:sz="0" w:space="0" w:color="auto"/>
      </w:divBdr>
    </w:div>
    <w:div w:id="494422562">
      <w:bodyDiv w:val="1"/>
      <w:marLeft w:val="0"/>
      <w:marRight w:val="0"/>
      <w:marTop w:val="0"/>
      <w:marBottom w:val="0"/>
      <w:divBdr>
        <w:top w:val="none" w:sz="0" w:space="0" w:color="auto"/>
        <w:left w:val="none" w:sz="0" w:space="0" w:color="auto"/>
        <w:bottom w:val="none" w:sz="0" w:space="0" w:color="auto"/>
        <w:right w:val="none" w:sz="0" w:space="0" w:color="auto"/>
      </w:divBdr>
    </w:div>
    <w:div w:id="496308907">
      <w:bodyDiv w:val="1"/>
      <w:marLeft w:val="0"/>
      <w:marRight w:val="0"/>
      <w:marTop w:val="0"/>
      <w:marBottom w:val="0"/>
      <w:divBdr>
        <w:top w:val="none" w:sz="0" w:space="0" w:color="auto"/>
        <w:left w:val="none" w:sz="0" w:space="0" w:color="auto"/>
        <w:bottom w:val="none" w:sz="0" w:space="0" w:color="auto"/>
        <w:right w:val="none" w:sz="0" w:space="0" w:color="auto"/>
      </w:divBdr>
    </w:div>
    <w:div w:id="498083265">
      <w:bodyDiv w:val="1"/>
      <w:marLeft w:val="0"/>
      <w:marRight w:val="0"/>
      <w:marTop w:val="0"/>
      <w:marBottom w:val="0"/>
      <w:divBdr>
        <w:top w:val="none" w:sz="0" w:space="0" w:color="auto"/>
        <w:left w:val="none" w:sz="0" w:space="0" w:color="auto"/>
        <w:bottom w:val="none" w:sz="0" w:space="0" w:color="auto"/>
        <w:right w:val="none" w:sz="0" w:space="0" w:color="auto"/>
      </w:divBdr>
    </w:div>
    <w:div w:id="499122611">
      <w:bodyDiv w:val="1"/>
      <w:marLeft w:val="0"/>
      <w:marRight w:val="0"/>
      <w:marTop w:val="0"/>
      <w:marBottom w:val="0"/>
      <w:divBdr>
        <w:top w:val="none" w:sz="0" w:space="0" w:color="auto"/>
        <w:left w:val="none" w:sz="0" w:space="0" w:color="auto"/>
        <w:bottom w:val="none" w:sz="0" w:space="0" w:color="auto"/>
        <w:right w:val="none" w:sz="0" w:space="0" w:color="auto"/>
      </w:divBdr>
    </w:div>
    <w:div w:id="502014222">
      <w:bodyDiv w:val="1"/>
      <w:marLeft w:val="0"/>
      <w:marRight w:val="0"/>
      <w:marTop w:val="0"/>
      <w:marBottom w:val="0"/>
      <w:divBdr>
        <w:top w:val="none" w:sz="0" w:space="0" w:color="auto"/>
        <w:left w:val="none" w:sz="0" w:space="0" w:color="auto"/>
        <w:bottom w:val="none" w:sz="0" w:space="0" w:color="auto"/>
        <w:right w:val="none" w:sz="0" w:space="0" w:color="auto"/>
      </w:divBdr>
    </w:div>
    <w:div w:id="502823850">
      <w:bodyDiv w:val="1"/>
      <w:marLeft w:val="0"/>
      <w:marRight w:val="0"/>
      <w:marTop w:val="0"/>
      <w:marBottom w:val="0"/>
      <w:divBdr>
        <w:top w:val="none" w:sz="0" w:space="0" w:color="auto"/>
        <w:left w:val="none" w:sz="0" w:space="0" w:color="auto"/>
        <w:bottom w:val="none" w:sz="0" w:space="0" w:color="auto"/>
        <w:right w:val="none" w:sz="0" w:space="0" w:color="auto"/>
      </w:divBdr>
    </w:div>
    <w:div w:id="504903400">
      <w:bodyDiv w:val="1"/>
      <w:marLeft w:val="0"/>
      <w:marRight w:val="0"/>
      <w:marTop w:val="0"/>
      <w:marBottom w:val="0"/>
      <w:divBdr>
        <w:top w:val="none" w:sz="0" w:space="0" w:color="auto"/>
        <w:left w:val="none" w:sz="0" w:space="0" w:color="auto"/>
        <w:bottom w:val="none" w:sz="0" w:space="0" w:color="auto"/>
        <w:right w:val="none" w:sz="0" w:space="0" w:color="auto"/>
      </w:divBdr>
    </w:div>
    <w:div w:id="505557116">
      <w:bodyDiv w:val="1"/>
      <w:marLeft w:val="0"/>
      <w:marRight w:val="0"/>
      <w:marTop w:val="0"/>
      <w:marBottom w:val="0"/>
      <w:divBdr>
        <w:top w:val="none" w:sz="0" w:space="0" w:color="auto"/>
        <w:left w:val="none" w:sz="0" w:space="0" w:color="auto"/>
        <w:bottom w:val="none" w:sz="0" w:space="0" w:color="auto"/>
        <w:right w:val="none" w:sz="0" w:space="0" w:color="auto"/>
      </w:divBdr>
    </w:div>
    <w:div w:id="509637276">
      <w:bodyDiv w:val="1"/>
      <w:marLeft w:val="0"/>
      <w:marRight w:val="0"/>
      <w:marTop w:val="0"/>
      <w:marBottom w:val="0"/>
      <w:divBdr>
        <w:top w:val="none" w:sz="0" w:space="0" w:color="auto"/>
        <w:left w:val="none" w:sz="0" w:space="0" w:color="auto"/>
        <w:bottom w:val="none" w:sz="0" w:space="0" w:color="auto"/>
        <w:right w:val="none" w:sz="0" w:space="0" w:color="auto"/>
      </w:divBdr>
    </w:div>
    <w:div w:id="512187884">
      <w:bodyDiv w:val="1"/>
      <w:marLeft w:val="0"/>
      <w:marRight w:val="0"/>
      <w:marTop w:val="0"/>
      <w:marBottom w:val="0"/>
      <w:divBdr>
        <w:top w:val="none" w:sz="0" w:space="0" w:color="auto"/>
        <w:left w:val="none" w:sz="0" w:space="0" w:color="auto"/>
        <w:bottom w:val="none" w:sz="0" w:space="0" w:color="auto"/>
        <w:right w:val="none" w:sz="0" w:space="0" w:color="auto"/>
      </w:divBdr>
    </w:div>
    <w:div w:id="515312176">
      <w:bodyDiv w:val="1"/>
      <w:marLeft w:val="0"/>
      <w:marRight w:val="0"/>
      <w:marTop w:val="0"/>
      <w:marBottom w:val="0"/>
      <w:divBdr>
        <w:top w:val="none" w:sz="0" w:space="0" w:color="auto"/>
        <w:left w:val="none" w:sz="0" w:space="0" w:color="auto"/>
        <w:bottom w:val="none" w:sz="0" w:space="0" w:color="auto"/>
        <w:right w:val="none" w:sz="0" w:space="0" w:color="auto"/>
      </w:divBdr>
    </w:div>
    <w:div w:id="515508137">
      <w:bodyDiv w:val="1"/>
      <w:marLeft w:val="0"/>
      <w:marRight w:val="0"/>
      <w:marTop w:val="0"/>
      <w:marBottom w:val="0"/>
      <w:divBdr>
        <w:top w:val="none" w:sz="0" w:space="0" w:color="auto"/>
        <w:left w:val="none" w:sz="0" w:space="0" w:color="auto"/>
        <w:bottom w:val="none" w:sz="0" w:space="0" w:color="auto"/>
        <w:right w:val="none" w:sz="0" w:space="0" w:color="auto"/>
      </w:divBdr>
    </w:div>
    <w:div w:id="515655966">
      <w:bodyDiv w:val="1"/>
      <w:marLeft w:val="0"/>
      <w:marRight w:val="0"/>
      <w:marTop w:val="0"/>
      <w:marBottom w:val="0"/>
      <w:divBdr>
        <w:top w:val="none" w:sz="0" w:space="0" w:color="auto"/>
        <w:left w:val="none" w:sz="0" w:space="0" w:color="auto"/>
        <w:bottom w:val="none" w:sz="0" w:space="0" w:color="auto"/>
        <w:right w:val="none" w:sz="0" w:space="0" w:color="auto"/>
      </w:divBdr>
    </w:div>
    <w:div w:id="516891896">
      <w:bodyDiv w:val="1"/>
      <w:marLeft w:val="0"/>
      <w:marRight w:val="0"/>
      <w:marTop w:val="0"/>
      <w:marBottom w:val="0"/>
      <w:divBdr>
        <w:top w:val="none" w:sz="0" w:space="0" w:color="auto"/>
        <w:left w:val="none" w:sz="0" w:space="0" w:color="auto"/>
        <w:bottom w:val="none" w:sz="0" w:space="0" w:color="auto"/>
        <w:right w:val="none" w:sz="0" w:space="0" w:color="auto"/>
      </w:divBdr>
    </w:div>
    <w:div w:id="518390710">
      <w:bodyDiv w:val="1"/>
      <w:marLeft w:val="0"/>
      <w:marRight w:val="0"/>
      <w:marTop w:val="0"/>
      <w:marBottom w:val="0"/>
      <w:divBdr>
        <w:top w:val="none" w:sz="0" w:space="0" w:color="auto"/>
        <w:left w:val="none" w:sz="0" w:space="0" w:color="auto"/>
        <w:bottom w:val="none" w:sz="0" w:space="0" w:color="auto"/>
        <w:right w:val="none" w:sz="0" w:space="0" w:color="auto"/>
      </w:divBdr>
    </w:div>
    <w:div w:id="519202654">
      <w:bodyDiv w:val="1"/>
      <w:marLeft w:val="0"/>
      <w:marRight w:val="0"/>
      <w:marTop w:val="0"/>
      <w:marBottom w:val="0"/>
      <w:divBdr>
        <w:top w:val="none" w:sz="0" w:space="0" w:color="auto"/>
        <w:left w:val="none" w:sz="0" w:space="0" w:color="auto"/>
        <w:bottom w:val="none" w:sz="0" w:space="0" w:color="auto"/>
        <w:right w:val="none" w:sz="0" w:space="0" w:color="auto"/>
      </w:divBdr>
    </w:div>
    <w:div w:id="519396170">
      <w:bodyDiv w:val="1"/>
      <w:marLeft w:val="0"/>
      <w:marRight w:val="0"/>
      <w:marTop w:val="0"/>
      <w:marBottom w:val="0"/>
      <w:divBdr>
        <w:top w:val="none" w:sz="0" w:space="0" w:color="auto"/>
        <w:left w:val="none" w:sz="0" w:space="0" w:color="auto"/>
        <w:bottom w:val="none" w:sz="0" w:space="0" w:color="auto"/>
        <w:right w:val="none" w:sz="0" w:space="0" w:color="auto"/>
      </w:divBdr>
    </w:div>
    <w:div w:id="522666241">
      <w:bodyDiv w:val="1"/>
      <w:marLeft w:val="0"/>
      <w:marRight w:val="0"/>
      <w:marTop w:val="0"/>
      <w:marBottom w:val="0"/>
      <w:divBdr>
        <w:top w:val="none" w:sz="0" w:space="0" w:color="auto"/>
        <w:left w:val="none" w:sz="0" w:space="0" w:color="auto"/>
        <w:bottom w:val="none" w:sz="0" w:space="0" w:color="auto"/>
        <w:right w:val="none" w:sz="0" w:space="0" w:color="auto"/>
      </w:divBdr>
    </w:div>
    <w:div w:id="524637230">
      <w:bodyDiv w:val="1"/>
      <w:marLeft w:val="0"/>
      <w:marRight w:val="0"/>
      <w:marTop w:val="0"/>
      <w:marBottom w:val="0"/>
      <w:divBdr>
        <w:top w:val="none" w:sz="0" w:space="0" w:color="auto"/>
        <w:left w:val="none" w:sz="0" w:space="0" w:color="auto"/>
        <w:bottom w:val="none" w:sz="0" w:space="0" w:color="auto"/>
        <w:right w:val="none" w:sz="0" w:space="0" w:color="auto"/>
      </w:divBdr>
    </w:div>
    <w:div w:id="529102531">
      <w:bodyDiv w:val="1"/>
      <w:marLeft w:val="0"/>
      <w:marRight w:val="0"/>
      <w:marTop w:val="0"/>
      <w:marBottom w:val="0"/>
      <w:divBdr>
        <w:top w:val="none" w:sz="0" w:space="0" w:color="auto"/>
        <w:left w:val="none" w:sz="0" w:space="0" w:color="auto"/>
        <w:bottom w:val="none" w:sz="0" w:space="0" w:color="auto"/>
        <w:right w:val="none" w:sz="0" w:space="0" w:color="auto"/>
      </w:divBdr>
    </w:div>
    <w:div w:id="532303555">
      <w:bodyDiv w:val="1"/>
      <w:marLeft w:val="0"/>
      <w:marRight w:val="0"/>
      <w:marTop w:val="0"/>
      <w:marBottom w:val="0"/>
      <w:divBdr>
        <w:top w:val="none" w:sz="0" w:space="0" w:color="auto"/>
        <w:left w:val="none" w:sz="0" w:space="0" w:color="auto"/>
        <w:bottom w:val="none" w:sz="0" w:space="0" w:color="auto"/>
        <w:right w:val="none" w:sz="0" w:space="0" w:color="auto"/>
      </w:divBdr>
    </w:div>
    <w:div w:id="532378667">
      <w:bodyDiv w:val="1"/>
      <w:marLeft w:val="0"/>
      <w:marRight w:val="0"/>
      <w:marTop w:val="0"/>
      <w:marBottom w:val="0"/>
      <w:divBdr>
        <w:top w:val="none" w:sz="0" w:space="0" w:color="auto"/>
        <w:left w:val="none" w:sz="0" w:space="0" w:color="auto"/>
        <w:bottom w:val="none" w:sz="0" w:space="0" w:color="auto"/>
        <w:right w:val="none" w:sz="0" w:space="0" w:color="auto"/>
      </w:divBdr>
    </w:div>
    <w:div w:id="533074876">
      <w:bodyDiv w:val="1"/>
      <w:marLeft w:val="0"/>
      <w:marRight w:val="0"/>
      <w:marTop w:val="0"/>
      <w:marBottom w:val="0"/>
      <w:divBdr>
        <w:top w:val="none" w:sz="0" w:space="0" w:color="auto"/>
        <w:left w:val="none" w:sz="0" w:space="0" w:color="auto"/>
        <w:bottom w:val="none" w:sz="0" w:space="0" w:color="auto"/>
        <w:right w:val="none" w:sz="0" w:space="0" w:color="auto"/>
      </w:divBdr>
    </w:div>
    <w:div w:id="534923441">
      <w:bodyDiv w:val="1"/>
      <w:marLeft w:val="0"/>
      <w:marRight w:val="0"/>
      <w:marTop w:val="0"/>
      <w:marBottom w:val="0"/>
      <w:divBdr>
        <w:top w:val="none" w:sz="0" w:space="0" w:color="auto"/>
        <w:left w:val="none" w:sz="0" w:space="0" w:color="auto"/>
        <w:bottom w:val="none" w:sz="0" w:space="0" w:color="auto"/>
        <w:right w:val="none" w:sz="0" w:space="0" w:color="auto"/>
      </w:divBdr>
    </w:div>
    <w:div w:id="537206381">
      <w:bodyDiv w:val="1"/>
      <w:marLeft w:val="0"/>
      <w:marRight w:val="0"/>
      <w:marTop w:val="0"/>
      <w:marBottom w:val="0"/>
      <w:divBdr>
        <w:top w:val="none" w:sz="0" w:space="0" w:color="auto"/>
        <w:left w:val="none" w:sz="0" w:space="0" w:color="auto"/>
        <w:bottom w:val="none" w:sz="0" w:space="0" w:color="auto"/>
        <w:right w:val="none" w:sz="0" w:space="0" w:color="auto"/>
      </w:divBdr>
    </w:div>
    <w:div w:id="538906516">
      <w:bodyDiv w:val="1"/>
      <w:marLeft w:val="0"/>
      <w:marRight w:val="0"/>
      <w:marTop w:val="0"/>
      <w:marBottom w:val="0"/>
      <w:divBdr>
        <w:top w:val="none" w:sz="0" w:space="0" w:color="auto"/>
        <w:left w:val="none" w:sz="0" w:space="0" w:color="auto"/>
        <w:bottom w:val="none" w:sz="0" w:space="0" w:color="auto"/>
        <w:right w:val="none" w:sz="0" w:space="0" w:color="auto"/>
      </w:divBdr>
      <w:divsChild>
        <w:div w:id="993067262">
          <w:marLeft w:val="0"/>
          <w:marRight w:val="0"/>
          <w:marTop w:val="0"/>
          <w:marBottom w:val="0"/>
          <w:divBdr>
            <w:top w:val="none" w:sz="0" w:space="0" w:color="auto"/>
            <w:left w:val="none" w:sz="0" w:space="0" w:color="auto"/>
            <w:bottom w:val="none" w:sz="0" w:space="0" w:color="auto"/>
            <w:right w:val="none" w:sz="0" w:space="0" w:color="auto"/>
          </w:divBdr>
        </w:div>
      </w:divsChild>
    </w:div>
    <w:div w:id="542014376">
      <w:bodyDiv w:val="1"/>
      <w:marLeft w:val="0"/>
      <w:marRight w:val="0"/>
      <w:marTop w:val="0"/>
      <w:marBottom w:val="0"/>
      <w:divBdr>
        <w:top w:val="none" w:sz="0" w:space="0" w:color="auto"/>
        <w:left w:val="none" w:sz="0" w:space="0" w:color="auto"/>
        <w:bottom w:val="none" w:sz="0" w:space="0" w:color="auto"/>
        <w:right w:val="none" w:sz="0" w:space="0" w:color="auto"/>
      </w:divBdr>
    </w:div>
    <w:div w:id="544607126">
      <w:bodyDiv w:val="1"/>
      <w:marLeft w:val="0"/>
      <w:marRight w:val="0"/>
      <w:marTop w:val="0"/>
      <w:marBottom w:val="0"/>
      <w:divBdr>
        <w:top w:val="none" w:sz="0" w:space="0" w:color="auto"/>
        <w:left w:val="none" w:sz="0" w:space="0" w:color="auto"/>
        <w:bottom w:val="none" w:sz="0" w:space="0" w:color="auto"/>
        <w:right w:val="none" w:sz="0" w:space="0" w:color="auto"/>
      </w:divBdr>
    </w:div>
    <w:div w:id="549194020">
      <w:bodyDiv w:val="1"/>
      <w:marLeft w:val="0"/>
      <w:marRight w:val="0"/>
      <w:marTop w:val="0"/>
      <w:marBottom w:val="0"/>
      <w:divBdr>
        <w:top w:val="none" w:sz="0" w:space="0" w:color="auto"/>
        <w:left w:val="none" w:sz="0" w:space="0" w:color="auto"/>
        <w:bottom w:val="none" w:sz="0" w:space="0" w:color="auto"/>
        <w:right w:val="none" w:sz="0" w:space="0" w:color="auto"/>
      </w:divBdr>
    </w:div>
    <w:div w:id="549609400">
      <w:bodyDiv w:val="1"/>
      <w:marLeft w:val="0"/>
      <w:marRight w:val="0"/>
      <w:marTop w:val="0"/>
      <w:marBottom w:val="0"/>
      <w:divBdr>
        <w:top w:val="none" w:sz="0" w:space="0" w:color="auto"/>
        <w:left w:val="none" w:sz="0" w:space="0" w:color="auto"/>
        <w:bottom w:val="none" w:sz="0" w:space="0" w:color="auto"/>
        <w:right w:val="none" w:sz="0" w:space="0" w:color="auto"/>
      </w:divBdr>
    </w:div>
    <w:div w:id="550531528">
      <w:bodyDiv w:val="1"/>
      <w:marLeft w:val="0"/>
      <w:marRight w:val="0"/>
      <w:marTop w:val="0"/>
      <w:marBottom w:val="0"/>
      <w:divBdr>
        <w:top w:val="none" w:sz="0" w:space="0" w:color="auto"/>
        <w:left w:val="none" w:sz="0" w:space="0" w:color="auto"/>
        <w:bottom w:val="none" w:sz="0" w:space="0" w:color="auto"/>
        <w:right w:val="none" w:sz="0" w:space="0" w:color="auto"/>
      </w:divBdr>
    </w:div>
    <w:div w:id="551237642">
      <w:bodyDiv w:val="1"/>
      <w:marLeft w:val="0"/>
      <w:marRight w:val="0"/>
      <w:marTop w:val="0"/>
      <w:marBottom w:val="0"/>
      <w:divBdr>
        <w:top w:val="none" w:sz="0" w:space="0" w:color="auto"/>
        <w:left w:val="none" w:sz="0" w:space="0" w:color="auto"/>
        <w:bottom w:val="none" w:sz="0" w:space="0" w:color="auto"/>
        <w:right w:val="none" w:sz="0" w:space="0" w:color="auto"/>
      </w:divBdr>
    </w:div>
    <w:div w:id="551382899">
      <w:bodyDiv w:val="1"/>
      <w:marLeft w:val="0"/>
      <w:marRight w:val="0"/>
      <w:marTop w:val="0"/>
      <w:marBottom w:val="0"/>
      <w:divBdr>
        <w:top w:val="none" w:sz="0" w:space="0" w:color="auto"/>
        <w:left w:val="none" w:sz="0" w:space="0" w:color="auto"/>
        <w:bottom w:val="none" w:sz="0" w:space="0" w:color="auto"/>
        <w:right w:val="none" w:sz="0" w:space="0" w:color="auto"/>
      </w:divBdr>
    </w:div>
    <w:div w:id="553124553">
      <w:bodyDiv w:val="1"/>
      <w:marLeft w:val="0"/>
      <w:marRight w:val="0"/>
      <w:marTop w:val="0"/>
      <w:marBottom w:val="0"/>
      <w:divBdr>
        <w:top w:val="none" w:sz="0" w:space="0" w:color="auto"/>
        <w:left w:val="none" w:sz="0" w:space="0" w:color="auto"/>
        <w:bottom w:val="none" w:sz="0" w:space="0" w:color="auto"/>
        <w:right w:val="none" w:sz="0" w:space="0" w:color="auto"/>
      </w:divBdr>
    </w:div>
    <w:div w:id="569316258">
      <w:bodyDiv w:val="1"/>
      <w:marLeft w:val="0"/>
      <w:marRight w:val="0"/>
      <w:marTop w:val="0"/>
      <w:marBottom w:val="0"/>
      <w:divBdr>
        <w:top w:val="none" w:sz="0" w:space="0" w:color="auto"/>
        <w:left w:val="none" w:sz="0" w:space="0" w:color="auto"/>
        <w:bottom w:val="none" w:sz="0" w:space="0" w:color="auto"/>
        <w:right w:val="none" w:sz="0" w:space="0" w:color="auto"/>
      </w:divBdr>
    </w:div>
    <w:div w:id="570624650">
      <w:bodyDiv w:val="1"/>
      <w:marLeft w:val="0"/>
      <w:marRight w:val="0"/>
      <w:marTop w:val="0"/>
      <w:marBottom w:val="0"/>
      <w:divBdr>
        <w:top w:val="none" w:sz="0" w:space="0" w:color="auto"/>
        <w:left w:val="none" w:sz="0" w:space="0" w:color="auto"/>
        <w:bottom w:val="none" w:sz="0" w:space="0" w:color="auto"/>
        <w:right w:val="none" w:sz="0" w:space="0" w:color="auto"/>
      </w:divBdr>
    </w:div>
    <w:div w:id="572933505">
      <w:bodyDiv w:val="1"/>
      <w:marLeft w:val="0"/>
      <w:marRight w:val="0"/>
      <w:marTop w:val="0"/>
      <w:marBottom w:val="0"/>
      <w:divBdr>
        <w:top w:val="none" w:sz="0" w:space="0" w:color="auto"/>
        <w:left w:val="none" w:sz="0" w:space="0" w:color="auto"/>
        <w:bottom w:val="none" w:sz="0" w:space="0" w:color="auto"/>
        <w:right w:val="none" w:sz="0" w:space="0" w:color="auto"/>
      </w:divBdr>
    </w:div>
    <w:div w:id="575751944">
      <w:bodyDiv w:val="1"/>
      <w:marLeft w:val="0"/>
      <w:marRight w:val="0"/>
      <w:marTop w:val="0"/>
      <w:marBottom w:val="0"/>
      <w:divBdr>
        <w:top w:val="none" w:sz="0" w:space="0" w:color="auto"/>
        <w:left w:val="none" w:sz="0" w:space="0" w:color="auto"/>
        <w:bottom w:val="none" w:sz="0" w:space="0" w:color="auto"/>
        <w:right w:val="none" w:sz="0" w:space="0" w:color="auto"/>
      </w:divBdr>
    </w:div>
    <w:div w:id="576013697">
      <w:bodyDiv w:val="1"/>
      <w:marLeft w:val="0"/>
      <w:marRight w:val="0"/>
      <w:marTop w:val="0"/>
      <w:marBottom w:val="0"/>
      <w:divBdr>
        <w:top w:val="none" w:sz="0" w:space="0" w:color="auto"/>
        <w:left w:val="none" w:sz="0" w:space="0" w:color="auto"/>
        <w:bottom w:val="none" w:sz="0" w:space="0" w:color="auto"/>
        <w:right w:val="none" w:sz="0" w:space="0" w:color="auto"/>
      </w:divBdr>
    </w:div>
    <w:div w:id="577010739">
      <w:bodyDiv w:val="1"/>
      <w:marLeft w:val="0"/>
      <w:marRight w:val="0"/>
      <w:marTop w:val="0"/>
      <w:marBottom w:val="0"/>
      <w:divBdr>
        <w:top w:val="none" w:sz="0" w:space="0" w:color="auto"/>
        <w:left w:val="none" w:sz="0" w:space="0" w:color="auto"/>
        <w:bottom w:val="none" w:sz="0" w:space="0" w:color="auto"/>
        <w:right w:val="none" w:sz="0" w:space="0" w:color="auto"/>
      </w:divBdr>
    </w:div>
    <w:div w:id="585572969">
      <w:bodyDiv w:val="1"/>
      <w:marLeft w:val="0"/>
      <w:marRight w:val="0"/>
      <w:marTop w:val="0"/>
      <w:marBottom w:val="0"/>
      <w:divBdr>
        <w:top w:val="none" w:sz="0" w:space="0" w:color="auto"/>
        <w:left w:val="none" w:sz="0" w:space="0" w:color="auto"/>
        <w:bottom w:val="none" w:sz="0" w:space="0" w:color="auto"/>
        <w:right w:val="none" w:sz="0" w:space="0" w:color="auto"/>
      </w:divBdr>
    </w:div>
    <w:div w:id="587009257">
      <w:bodyDiv w:val="1"/>
      <w:marLeft w:val="0"/>
      <w:marRight w:val="0"/>
      <w:marTop w:val="0"/>
      <w:marBottom w:val="0"/>
      <w:divBdr>
        <w:top w:val="none" w:sz="0" w:space="0" w:color="auto"/>
        <w:left w:val="none" w:sz="0" w:space="0" w:color="auto"/>
        <w:bottom w:val="none" w:sz="0" w:space="0" w:color="auto"/>
        <w:right w:val="none" w:sz="0" w:space="0" w:color="auto"/>
      </w:divBdr>
    </w:div>
    <w:div w:id="588583655">
      <w:bodyDiv w:val="1"/>
      <w:marLeft w:val="0"/>
      <w:marRight w:val="0"/>
      <w:marTop w:val="0"/>
      <w:marBottom w:val="0"/>
      <w:divBdr>
        <w:top w:val="none" w:sz="0" w:space="0" w:color="auto"/>
        <w:left w:val="none" w:sz="0" w:space="0" w:color="auto"/>
        <w:bottom w:val="none" w:sz="0" w:space="0" w:color="auto"/>
        <w:right w:val="none" w:sz="0" w:space="0" w:color="auto"/>
      </w:divBdr>
    </w:div>
    <w:div w:id="591932456">
      <w:bodyDiv w:val="1"/>
      <w:marLeft w:val="0"/>
      <w:marRight w:val="0"/>
      <w:marTop w:val="0"/>
      <w:marBottom w:val="0"/>
      <w:divBdr>
        <w:top w:val="none" w:sz="0" w:space="0" w:color="auto"/>
        <w:left w:val="none" w:sz="0" w:space="0" w:color="auto"/>
        <w:bottom w:val="none" w:sz="0" w:space="0" w:color="auto"/>
        <w:right w:val="none" w:sz="0" w:space="0" w:color="auto"/>
      </w:divBdr>
    </w:div>
    <w:div w:id="596720508">
      <w:bodyDiv w:val="1"/>
      <w:marLeft w:val="0"/>
      <w:marRight w:val="0"/>
      <w:marTop w:val="0"/>
      <w:marBottom w:val="0"/>
      <w:divBdr>
        <w:top w:val="none" w:sz="0" w:space="0" w:color="auto"/>
        <w:left w:val="none" w:sz="0" w:space="0" w:color="auto"/>
        <w:bottom w:val="none" w:sz="0" w:space="0" w:color="auto"/>
        <w:right w:val="none" w:sz="0" w:space="0" w:color="auto"/>
      </w:divBdr>
    </w:div>
    <w:div w:id="597062921">
      <w:bodyDiv w:val="1"/>
      <w:marLeft w:val="0"/>
      <w:marRight w:val="0"/>
      <w:marTop w:val="0"/>
      <w:marBottom w:val="0"/>
      <w:divBdr>
        <w:top w:val="none" w:sz="0" w:space="0" w:color="auto"/>
        <w:left w:val="none" w:sz="0" w:space="0" w:color="auto"/>
        <w:bottom w:val="none" w:sz="0" w:space="0" w:color="auto"/>
        <w:right w:val="none" w:sz="0" w:space="0" w:color="auto"/>
      </w:divBdr>
    </w:div>
    <w:div w:id="599486944">
      <w:bodyDiv w:val="1"/>
      <w:marLeft w:val="0"/>
      <w:marRight w:val="0"/>
      <w:marTop w:val="0"/>
      <w:marBottom w:val="0"/>
      <w:divBdr>
        <w:top w:val="none" w:sz="0" w:space="0" w:color="auto"/>
        <w:left w:val="none" w:sz="0" w:space="0" w:color="auto"/>
        <w:bottom w:val="none" w:sz="0" w:space="0" w:color="auto"/>
        <w:right w:val="none" w:sz="0" w:space="0" w:color="auto"/>
      </w:divBdr>
    </w:div>
    <w:div w:id="599988910">
      <w:bodyDiv w:val="1"/>
      <w:marLeft w:val="0"/>
      <w:marRight w:val="0"/>
      <w:marTop w:val="0"/>
      <w:marBottom w:val="0"/>
      <w:divBdr>
        <w:top w:val="none" w:sz="0" w:space="0" w:color="auto"/>
        <w:left w:val="none" w:sz="0" w:space="0" w:color="auto"/>
        <w:bottom w:val="none" w:sz="0" w:space="0" w:color="auto"/>
        <w:right w:val="none" w:sz="0" w:space="0" w:color="auto"/>
      </w:divBdr>
    </w:div>
    <w:div w:id="601836256">
      <w:bodyDiv w:val="1"/>
      <w:marLeft w:val="0"/>
      <w:marRight w:val="0"/>
      <w:marTop w:val="0"/>
      <w:marBottom w:val="0"/>
      <w:divBdr>
        <w:top w:val="none" w:sz="0" w:space="0" w:color="auto"/>
        <w:left w:val="none" w:sz="0" w:space="0" w:color="auto"/>
        <w:bottom w:val="none" w:sz="0" w:space="0" w:color="auto"/>
        <w:right w:val="none" w:sz="0" w:space="0" w:color="auto"/>
      </w:divBdr>
    </w:div>
    <w:div w:id="602226265">
      <w:bodyDiv w:val="1"/>
      <w:marLeft w:val="0"/>
      <w:marRight w:val="0"/>
      <w:marTop w:val="0"/>
      <w:marBottom w:val="0"/>
      <w:divBdr>
        <w:top w:val="none" w:sz="0" w:space="0" w:color="auto"/>
        <w:left w:val="none" w:sz="0" w:space="0" w:color="auto"/>
        <w:bottom w:val="none" w:sz="0" w:space="0" w:color="auto"/>
        <w:right w:val="none" w:sz="0" w:space="0" w:color="auto"/>
      </w:divBdr>
    </w:div>
    <w:div w:id="603223643">
      <w:bodyDiv w:val="1"/>
      <w:marLeft w:val="0"/>
      <w:marRight w:val="0"/>
      <w:marTop w:val="0"/>
      <w:marBottom w:val="0"/>
      <w:divBdr>
        <w:top w:val="none" w:sz="0" w:space="0" w:color="auto"/>
        <w:left w:val="none" w:sz="0" w:space="0" w:color="auto"/>
        <w:bottom w:val="none" w:sz="0" w:space="0" w:color="auto"/>
        <w:right w:val="none" w:sz="0" w:space="0" w:color="auto"/>
      </w:divBdr>
    </w:div>
    <w:div w:id="607007433">
      <w:bodyDiv w:val="1"/>
      <w:marLeft w:val="0"/>
      <w:marRight w:val="0"/>
      <w:marTop w:val="0"/>
      <w:marBottom w:val="0"/>
      <w:divBdr>
        <w:top w:val="none" w:sz="0" w:space="0" w:color="auto"/>
        <w:left w:val="none" w:sz="0" w:space="0" w:color="auto"/>
        <w:bottom w:val="none" w:sz="0" w:space="0" w:color="auto"/>
        <w:right w:val="none" w:sz="0" w:space="0" w:color="auto"/>
      </w:divBdr>
    </w:div>
    <w:div w:id="611132623">
      <w:bodyDiv w:val="1"/>
      <w:marLeft w:val="0"/>
      <w:marRight w:val="0"/>
      <w:marTop w:val="0"/>
      <w:marBottom w:val="0"/>
      <w:divBdr>
        <w:top w:val="none" w:sz="0" w:space="0" w:color="auto"/>
        <w:left w:val="none" w:sz="0" w:space="0" w:color="auto"/>
        <w:bottom w:val="none" w:sz="0" w:space="0" w:color="auto"/>
        <w:right w:val="none" w:sz="0" w:space="0" w:color="auto"/>
      </w:divBdr>
    </w:div>
    <w:div w:id="611402843">
      <w:bodyDiv w:val="1"/>
      <w:marLeft w:val="0"/>
      <w:marRight w:val="0"/>
      <w:marTop w:val="0"/>
      <w:marBottom w:val="0"/>
      <w:divBdr>
        <w:top w:val="none" w:sz="0" w:space="0" w:color="auto"/>
        <w:left w:val="none" w:sz="0" w:space="0" w:color="auto"/>
        <w:bottom w:val="none" w:sz="0" w:space="0" w:color="auto"/>
        <w:right w:val="none" w:sz="0" w:space="0" w:color="auto"/>
      </w:divBdr>
    </w:div>
    <w:div w:id="614017227">
      <w:bodyDiv w:val="1"/>
      <w:marLeft w:val="0"/>
      <w:marRight w:val="0"/>
      <w:marTop w:val="0"/>
      <w:marBottom w:val="0"/>
      <w:divBdr>
        <w:top w:val="none" w:sz="0" w:space="0" w:color="auto"/>
        <w:left w:val="none" w:sz="0" w:space="0" w:color="auto"/>
        <w:bottom w:val="none" w:sz="0" w:space="0" w:color="auto"/>
        <w:right w:val="none" w:sz="0" w:space="0" w:color="auto"/>
      </w:divBdr>
    </w:div>
    <w:div w:id="616791458">
      <w:bodyDiv w:val="1"/>
      <w:marLeft w:val="0"/>
      <w:marRight w:val="0"/>
      <w:marTop w:val="0"/>
      <w:marBottom w:val="0"/>
      <w:divBdr>
        <w:top w:val="none" w:sz="0" w:space="0" w:color="auto"/>
        <w:left w:val="none" w:sz="0" w:space="0" w:color="auto"/>
        <w:bottom w:val="none" w:sz="0" w:space="0" w:color="auto"/>
        <w:right w:val="none" w:sz="0" w:space="0" w:color="auto"/>
      </w:divBdr>
    </w:div>
    <w:div w:id="617757600">
      <w:bodyDiv w:val="1"/>
      <w:marLeft w:val="0"/>
      <w:marRight w:val="0"/>
      <w:marTop w:val="0"/>
      <w:marBottom w:val="0"/>
      <w:divBdr>
        <w:top w:val="none" w:sz="0" w:space="0" w:color="auto"/>
        <w:left w:val="none" w:sz="0" w:space="0" w:color="auto"/>
        <w:bottom w:val="none" w:sz="0" w:space="0" w:color="auto"/>
        <w:right w:val="none" w:sz="0" w:space="0" w:color="auto"/>
      </w:divBdr>
    </w:div>
    <w:div w:id="621814011">
      <w:bodyDiv w:val="1"/>
      <w:marLeft w:val="0"/>
      <w:marRight w:val="0"/>
      <w:marTop w:val="0"/>
      <w:marBottom w:val="0"/>
      <w:divBdr>
        <w:top w:val="none" w:sz="0" w:space="0" w:color="auto"/>
        <w:left w:val="none" w:sz="0" w:space="0" w:color="auto"/>
        <w:bottom w:val="none" w:sz="0" w:space="0" w:color="auto"/>
        <w:right w:val="none" w:sz="0" w:space="0" w:color="auto"/>
      </w:divBdr>
    </w:div>
    <w:div w:id="622273854">
      <w:bodyDiv w:val="1"/>
      <w:marLeft w:val="0"/>
      <w:marRight w:val="0"/>
      <w:marTop w:val="0"/>
      <w:marBottom w:val="0"/>
      <w:divBdr>
        <w:top w:val="none" w:sz="0" w:space="0" w:color="auto"/>
        <w:left w:val="none" w:sz="0" w:space="0" w:color="auto"/>
        <w:bottom w:val="none" w:sz="0" w:space="0" w:color="auto"/>
        <w:right w:val="none" w:sz="0" w:space="0" w:color="auto"/>
      </w:divBdr>
    </w:div>
    <w:div w:id="625279156">
      <w:bodyDiv w:val="1"/>
      <w:marLeft w:val="0"/>
      <w:marRight w:val="0"/>
      <w:marTop w:val="0"/>
      <w:marBottom w:val="0"/>
      <w:divBdr>
        <w:top w:val="none" w:sz="0" w:space="0" w:color="auto"/>
        <w:left w:val="none" w:sz="0" w:space="0" w:color="auto"/>
        <w:bottom w:val="none" w:sz="0" w:space="0" w:color="auto"/>
        <w:right w:val="none" w:sz="0" w:space="0" w:color="auto"/>
      </w:divBdr>
    </w:div>
    <w:div w:id="628511595">
      <w:bodyDiv w:val="1"/>
      <w:marLeft w:val="0"/>
      <w:marRight w:val="0"/>
      <w:marTop w:val="0"/>
      <w:marBottom w:val="0"/>
      <w:divBdr>
        <w:top w:val="none" w:sz="0" w:space="0" w:color="auto"/>
        <w:left w:val="none" w:sz="0" w:space="0" w:color="auto"/>
        <w:bottom w:val="none" w:sz="0" w:space="0" w:color="auto"/>
        <w:right w:val="none" w:sz="0" w:space="0" w:color="auto"/>
      </w:divBdr>
    </w:div>
    <w:div w:id="629628570">
      <w:bodyDiv w:val="1"/>
      <w:marLeft w:val="0"/>
      <w:marRight w:val="0"/>
      <w:marTop w:val="0"/>
      <w:marBottom w:val="0"/>
      <w:divBdr>
        <w:top w:val="none" w:sz="0" w:space="0" w:color="auto"/>
        <w:left w:val="none" w:sz="0" w:space="0" w:color="auto"/>
        <w:bottom w:val="none" w:sz="0" w:space="0" w:color="auto"/>
        <w:right w:val="none" w:sz="0" w:space="0" w:color="auto"/>
      </w:divBdr>
    </w:div>
    <w:div w:id="634070181">
      <w:bodyDiv w:val="1"/>
      <w:marLeft w:val="0"/>
      <w:marRight w:val="0"/>
      <w:marTop w:val="0"/>
      <w:marBottom w:val="0"/>
      <w:divBdr>
        <w:top w:val="none" w:sz="0" w:space="0" w:color="auto"/>
        <w:left w:val="none" w:sz="0" w:space="0" w:color="auto"/>
        <w:bottom w:val="none" w:sz="0" w:space="0" w:color="auto"/>
        <w:right w:val="none" w:sz="0" w:space="0" w:color="auto"/>
      </w:divBdr>
    </w:div>
    <w:div w:id="635376731">
      <w:bodyDiv w:val="1"/>
      <w:marLeft w:val="0"/>
      <w:marRight w:val="0"/>
      <w:marTop w:val="0"/>
      <w:marBottom w:val="0"/>
      <w:divBdr>
        <w:top w:val="none" w:sz="0" w:space="0" w:color="auto"/>
        <w:left w:val="none" w:sz="0" w:space="0" w:color="auto"/>
        <w:bottom w:val="none" w:sz="0" w:space="0" w:color="auto"/>
        <w:right w:val="none" w:sz="0" w:space="0" w:color="auto"/>
      </w:divBdr>
    </w:div>
    <w:div w:id="639576771">
      <w:bodyDiv w:val="1"/>
      <w:marLeft w:val="0"/>
      <w:marRight w:val="0"/>
      <w:marTop w:val="0"/>
      <w:marBottom w:val="0"/>
      <w:divBdr>
        <w:top w:val="none" w:sz="0" w:space="0" w:color="auto"/>
        <w:left w:val="none" w:sz="0" w:space="0" w:color="auto"/>
        <w:bottom w:val="none" w:sz="0" w:space="0" w:color="auto"/>
        <w:right w:val="none" w:sz="0" w:space="0" w:color="auto"/>
      </w:divBdr>
    </w:div>
    <w:div w:id="640119026">
      <w:bodyDiv w:val="1"/>
      <w:marLeft w:val="0"/>
      <w:marRight w:val="0"/>
      <w:marTop w:val="0"/>
      <w:marBottom w:val="0"/>
      <w:divBdr>
        <w:top w:val="none" w:sz="0" w:space="0" w:color="auto"/>
        <w:left w:val="none" w:sz="0" w:space="0" w:color="auto"/>
        <w:bottom w:val="none" w:sz="0" w:space="0" w:color="auto"/>
        <w:right w:val="none" w:sz="0" w:space="0" w:color="auto"/>
      </w:divBdr>
    </w:div>
    <w:div w:id="640381284">
      <w:bodyDiv w:val="1"/>
      <w:marLeft w:val="0"/>
      <w:marRight w:val="0"/>
      <w:marTop w:val="0"/>
      <w:marBottom w:val="0"/>
      <w:divBdr>
        <w:top w:val="none" w:sz="0" w:space="0" w:color="auto"/>
        <w:left w:val="none" w:sz="0" w:space="0" w:color="auto"/>
        <w:bottom w:val="none" w:sz="0" w:space="0" w:color="auto"/>
        <w:right w:val="none" w:sz="0" w:space="0" w:color="auto"/>
      </w:divBdr>
    </w:div>
    <w:div w:id="647780093">
      <w:bodyDiv w:val="1"/>
      <w:marLeft w:val="0"/>
      <w:marRight w:val="0"/>
      <w:marTop w:val="0"/>
      <w:marBottom w:val="0"/>
      <w:divBdr>
        <w:top w:val="none" w:sz="0" w:space="0" w:color="auto"/>
        <w:left w:val="none" w:sz="0" w:space="0" w:color="auto"/>
        <w:bottom w:val="none" w:sz="0" w:space="0" w:color="auto"/>
        <w:right w:val="none" w:sz="0" w:space="0" w:color="auto"/>
      </w:divBdr>
    </w:div>
    <w:div w:id="648051000">
      <w:bodyDiv w:val="1"/>
      <w:marLeft w:val="0"/>
      <w:marRight w:val="0"/>
      <w:marTop w:val="0"/>
      <w:marBottom w:val="0"/>
      <w:divBdr>
        <w:top w:val="none" w:sz="0" w:space="0" w:color="auto"/>
        <w:left w:val="none" w:sz="0" w:space="0" w:color="auto"/>
        <w:bottom w:val="none" w:sz="0" w:space="0" w:color="auto"/>
        <w:right w:val="none" w:sz="0" w:space="0" w:color="auto"/>
      </w:divBdr>
    </w:div>
    <w:div w:id="648291232">
      <w:bodyDiv w:val="1"/>
      <w:marLeft w:val="0"/>
      <w:marRight w:val="0"/>
      <w:marTop w:val="0"/>
      <w:marBottom w:val="0"/>
      <w:divBdr>
        <w:top w:val="none" w:sz="0" w:space="0" w:color="auto"/>
        <w:left w:val="none" w:sz="0" w:space="0" w:color="auto"/>
        <w:bottom w:val="none" w:sz="0" w:space="0" w:color="auto"/>
        <w:right w:val="none" w:sz="0" w:space="0" w:color="auto"/>
      </w:divBdr>
    </w:div>
    <w:div w:id="650332296">
      <w:bodyDiv w:val="1"/>
      <w:marLeft w:val="0"/>
      <w:marRight w:val="0"/>
      <w:marTop w:val="0"/>
      <w:marBottom w:val="0"/>
      <w:divBdr>
        <w:top w:val="none" w:sz="0" w:space="0" w:color="auto"/>
        <w:left w:val="none" w:sz="0" w:space="0" w:color="auto"/>
        <w:bottom w:val="none" w:sz="0" w:space="0" w:color="auto"/>
        <w:right w:val="none" w:sz="0" w:space="0" w:color="auto"/>
      </w:divBdr>
    </w:div>
    <w:div w:id="651561591">
      <w:bodyDiv w:val="1"/>
      <w:marLeft w:val="0"/>
      <w:marRight w:val="0"/>
      <w:marTop w:val="0"/>
      <w:marBottom w:val="0"/>
      <w:divBdr>
        <w:top w:val="none" w:sz="0" w:space="0" w:color="auto"/>
        <w:left w:val="none" w:sz="0" w:space="0" w:color="auto"/>
        <w:bottom w:val="none" w:sz="0" w:space="0" w:color="auto"/>
        <w:right w:val="none" w:sz="0" w:space="0" w:color="auto"/>
      </w:divBdr>
    </w:div>
    <w:div w:id="653293198">
      <w:bodyDiv w:val="1"/>
      <w:marLeft w:val="0"/>
      <w:marRight w:val="0"/>
      <w:marTop w:val="0"/>
      <w:marBottom w:val="0"/>
      <w:divBdr>
        <w:top w:val="none" w:sz="0" w:space="0" w:color="auto"/>
        <w:left w:val="none" w:sz="0" w:space="0" w:color="auto"/>
        <w:bottom w:val="none" w:sz="0" w:space="0" w:color="auto"/>
        <w:right w:val="none" w:sz="0" w:space="0" w:color="auto"/>
      </w:divBdr>
    </w:div>
    <w:div w:id="656956046">
      <w:bodyDiv w:val="1"/>
      <w:marLeft w:val="0"/>
      <w:marRight w:val="0"/>
      <w:marTop w:val="0"/>
      <w:marBottom w:val="0"/>
      <w:divBdr>
        <w:top w:val="none" w:sz="0" w:space="0" w:color="auto"/>
        <w:left w:val="none" w:sz="0" w:space="0" w:color="auto"/>
        <w:bottom w:val="none" w:sz="0" w:space="0" w:color="auto"/>
        <w:right w:val="none" w:sz="0" w:space="0" w:color="auto"/>
      </w:divBdr>
    </w:div>
    <w:div w:id="657224255">
      <w:bodyDiv w:val="1"/>
      <w:marLeft w:val="0"/>
      <w:marRight w:val="0"/>
      <w:marTop w:val="0"/>
      <w:marBottom w:val="0"/>
      <w:divBdr>
        <w:top w:val="none" w:sz="0" w:space="0" w:color="auto"/>
        <w:left w:val="none" w:sz="0" w:space="0" w:color="auto"/>
        <w:bottom w:val="none" w:sz="0" w:space="0" w:color="auto"/>
        <w:right w:val="none" w:sz="0" w:space="0" w:color="auto"/>
      </w:divBdr>
    </w:div>
    <w:div w:id="659310383">
      <w:bodyDiv w:val="1"/>
      <w:marLeft w:val="0"/>
      <w:marRight w:val="0"/>
      <w:marTop w:val="0"/>
      <w:marBottom w:val="0"/>
      <w:divBdr>
        <w:top w:val="none" w:sz="0" w:space="0" w:color="auto"/>
        <w:left w:val="none" w:sz="0" w:space="0" w:color="auto"/>
        <w:bottom w:val="none" w:sz="0" w:space="0" w:color="auto"/>
        <w:right w:val="none" w:sz="0" w:space="0" w:color="auto"/>
      </w:divBdr>
    </w:div>
    <w:div w:id="661743259">
      <w:bodyDiv w:val="1"/>
      <w:marLeft w:val="0"/>
      <w:marRight w:val="0"/>
      <w:marTop w:val="0"/>
      <w:marBottom w:val="0"/>
      <w:divBdr>
        <w:top w:val="none" w:sz="0" w:space="0" w:color="auto"/>
        <w:left w:val="none" w:sz="0" w:space="0" w:color="auto"/>
        <w:bottom w:val="none" w:sz="0" w:space="0" w:color="auto"/>
        <w:right w:val="none" w:sz="0" w:space="0" w:color="auto"/>
      </w:divBdr>
    </w:div>
    <w:div w:id="663552266">
      <w:bodyDiv w:val="1"/>
      <w:marLeft w:val="0"/>
      <w:marRight w:val="0"/>
      <w:marTop w:val="0"/>
      <w:marBottom w:val="0"/>
      <w:divBdr>
        <w:top w:val="none" w:sz="0" w:space="0" w:color="auto"/>
        <w:left w:val="none" w:sz="0" w:space="0" w:color="auto"/>
        <w:bottom w:val="none" w:sz="0" w:space="0" w:color="auto"/>
        <w:right w:val="none" w:sz="0" w:space="0" w:color="auto"/>
      </w:divBdr>
    </w:div>
    <w:div w:id="665860614">
      <w:bodyDiv w:val="1"/>
      <w:marLeft w:val="0"/>
      <w:marRight w:val="0"/>
      <w:marTop w:val="0"/>
      <w:marBottom w:val="0"/>
      <w:divBdr>
        <w:top w:val="none" w:sz="0" w:space="0" w:color="auto"/>
        <w:left w:val="none" w:sz="0" w:space="0" w:color="auto"/>
        <w:bottom w:val="none" w:sz="0" w:space="0" w:color="auto"/>
        <w:right w:val="none" w:sz="0" w:space="0" w:color="auto"/>
      </w:divBdr>
    </w:div>
    <w:div w:id="667556609">
      <w:bodyDiv w:val="1"/>
      <w:marLeft w:val="0"/>
      <w:marRight w:val="0"/>
      <w:marTop w:val="0"/>
      <w:marBottom w:val="0"/>
      <w:divBdr>
        <w:top w:val="none" w:sz="0" w:space="0" w:color="auto"/>
        <w:left w:val="none" w:sz="0" w:space="0" w:color="auto"/>
        <w:bottom w:val="none" w:sz="0" w:space="0" w:color="auto"/>
        <w:right w:val="none" w:sz="0" w:space="0" w:color="auto"/>
      </w:divBdr>
    </w:div>
    <w:div w:id="669060652">
      <w:bodyDiv w:val="1"/>
      <w:marLeft w:val="0"/>
      <w:marRight w:val="0"/>
      <w:marTop w:val="0"/>
      <w:marBottom w:val="0"/>
      <w:divBdr>
        <w:top w:val="none" w:sz="0" w:space="0" w:color="auto"/>
        <w:left w:val="none" w:sz="0" w:space="0" w:color="auto"/>
        <w:bottom w:val="none" w:sz="0" w:space="0" w:color="auto"/>
        <w:right w:val="none" w:sz="0" w:space="0" w:color="auto"/>
      </w:divBdr>
    </w:div>
    <w:div w:id="669408663">
      <w:bodyDiv w:val="1"/>
      <w:marLeft w:val="0"/>
      <w:marRight w:val="0"/>
      <w:marTop w:val="0"/>
      <w:marBottom w:val="0"/>
      <w:divBdr>
        <w:top w:val="none" w:sz="0" w:space="0" w:color="auto"/>
        <w:left w:val="none" w:sz="0" w:space="0" w:color="auto"/>
        <w:bottom w:val="none" w:sz="0" w:space="0" w:color="auto"/>
        <w:right w:val="none" w:sz="0" w:space="0" w:color="auto"/>
      </w:divBdr>
      <w:divsChild>
        <w:div w:id="524292755">
          <w:marLeft w:val="0"/>
          <w:marRight w:val="0"/>
          <w:marTop w:val="0"/>
          <w:marBottom w:val="0"/>
          <w:divBdr>
            <w:top w:val="none" w:sz="0" w:space="0" w:color="auto"/>
            <w:left w:val="none" w:sz="0" w:space="0" w:color="auto"/>
            <w:bottom w:val="none" w:sz="0" w:space="0" w:color="auto"/>
            <w:right w:val="none" w:sz="0" w:space="0" w:color="auto"/>
          </w:divBdr>
        </w:div>
      </w:divsChild>
    </w:div>
    <w:div w:id="669868271">
      <w:bodyDiv w:val="1"/>
      <w:marLeft w:val="0"/>
      <w:marRight w:val="0"/>
      <w:marTop w:val="0"/>
      <w:marBottom w:val="0"/>
      <w:divBdr>
        <w:top w:val="none" w:sz="0" w:space="0" w:color="auto"/>
        <w:left w:val="none" w:sz="0" w:space="0" w:color="auto"/>
        <w:bottom w:val="none" w:sz="0" w:space="0" w:color="auto"/>
        <w:right w:val="none" w:sz="0" w:space="0" w:color="auto"/>
      </w:divBdr>
    </w:div>
    <w:div w:id="669989142">
      <w:bodyDiv w:val="1"/>
      <w:marLeft w:val="0"/>
      <w:marRight w:val="0"/>
      <w:marTop w:val="0"/>
      <w:marBottom w:val="0"/>
      <w:divBdr>
        <w:top w:val="none" w:sz="0" w:space="0" w:color="auto"/>
        <w:left w:val="none" w:sz="0" w:space="0" w:color="auto"/>
        <w:bottom w:val="none" w:sz="0" w:space="0" w:color="auto"/>
        <w:right w:val="none" w:sz="0" w:space="0" w:color="auto"/>
      </w:divBdr>
    </w:div>
    <w:div w:id="671447841">
      <w:bodyDiv w:val="1"/>
      <w:marLeft w:val="0"/>
      <w:marRight w:val="0"/>
      <w:marTop w:val="0"/>
      <w:marBottom w:val="0"/>
      <w:divBdr>
        <w:top w:val="none" w:sz="0" w:space="0" w:color="auto"/>
        <w:left w:val="none" w:sz="0" w:space="0" w:color="auto"/>
        <w:bottom w:val="none" w:sz="0" w:space="0" w:color="auto"/>
        <w:right w:val="none" w:sz="0" w:space="0" w:color="auto"/>
      </w:divBdr>
      <w:divsChild>
        <w:div w:id="1972397808">
          <w:marLeft w:val="0"/>
          <w:marRight w:val="0"/>
          <w:marTop w:val="0"/>
          <w:marBottom w:val="0"/>
          <w:divBdr>
            <w:top w:val="none" w:sz="0" w:space="0" w:color="auto"/>
            <w:left w:val="none" w:sz="0" w:space="0" w:color="auto"/>
            <w:bottom w:val="none" w:sz="0" w:space="0" w:color="auto"/>
            <w:right w:val="none" w:sz="0" w:space="0" w:color="auto"/>
          </w:divBdr>
          <w:divsChild>
            <w:div w:id="1925646432">
              <w:marLeft w:val="0"/>
              <w:marRight w:val="0"/>
              <w:marTop w:val="0"/>
              <w:marBottom w:val="0"/>
              <w:divBdr>
                <w:top w:val="none" w:sz="0" w:space="0" w:color="auto"/>
                <w:left w:val="none" w:sz="0" w:space="0" w:color="auto"/>
                <w:bottom w:val="none" w:sz="0" w:space="0" w:color="auto"/>
                <w:right w:val="none" w:sz="0" w:space="0" w:color="auto"/>
              </w:divBdr>
            </w:div>
            <w:div w:id="1696037662">
              <w:marLeft w:val="0"/>
              <w:marRight w:val="0"/>
              <w:marTop w:val="0"/>
              <w:marBottom w:val="0"/>
              <w:divBdr>
                <w:top w:val="none" w:sz="0" w:space="0" w:color="auto"/>
                <w:left w:val="none" w:sz="0" w:space="0" w:color="auto"/>
                <w:bottom w:val="none" w:sz="0" w:space="0" w:color="auto"/>
                <w:right w:val="none" w:sz="0" w:space="0" w:color="auto"/>
              </w:divBdr>
            </w:div>
            <w:div w:id="1702896184">
              <w:marLeft w:val="0"/>
              <w:marRight w:val="0"/>
              <w:marTop w:val="0"/>
              <w:marBottom w:val="0"/>
              <w:divBdr>
                <w:top w:val="none" w:sz="0" w:space="0" w:color="auto"/>
                <w:left w:val="none" w:sz="0" w:space="0" w:color="auto"/>
                <w:bottom w:val="none" w:sz="0" w:space="0" w:color="auto"/>
                <w:right w:val="none" w:sz="0" w:space="0" w:color="auto"/>
              </w:divBdr>
            </w:div>
            <w:div w:id="1357347173">
              <w:marLeft w:val="0"/>
              <w:marRight w:val="0"/>
              <w:marTop w:val="0"/>
              <w:marBottom w:val="0"/>
              <w:divBdr>
                <w:top w:val="none" w:sz="0" w:space="0" w:color="auto"/>
                <w:left w:val="none" w:sz="0" w:space="0" w:color="auto"/>
                <w:bottom w:val="none" w:sz="0" w:space="0" w:color="auto"/>
                <w:right w:val="none" w:sz="0" w:space="0" w:color="auto"/>
              </w:divBdr>
            </w:div>
            <w:div w:id="930429649">
              <w:marLeft w:val="0"/>
              <w:marRight w:val="0"/>
              <w:marTop w:val="0"/>
              <w:marBottom w:val="0"/>
              <w:divBdr>
                <w:top w:val="none" w:sz="0" w:space="0" w:color="auto"/>
                <w:left w:val="none" w:sz="0" w:space="0" w:color="auto"/>
                <w:bottom w:val="none" w:sz="0" w:space="0" w:color="auto"/>
                <w:right w:val="none" w:sz="0" w:space="0" w:color="auto"/>
              </w:divBdr>
            </w:div>
            <w:div w:id="105469114">
              <w:marLeft w:val="0"/>
              <w:marRight w:val="0"/>
              <w:marTop w:val="0"/>
              <w:marBottom w:val="0"/>
              <w:divBdr>
                <w:top w:val="none" w:sz="0" w:space="0" w:color="auto"/>
                <w:left w:val="none" w:sz="0" w:space="0" w:color="auto"/>
                <w:bottom w:val="none" w:sz="0" w:space="0" w:color="auto"/>
                <w:right w:val="none" w:sz="0" w:space="0" w:color="auto"/>
              </w:divBdr>
            </w:div>
            <w:div w:id="1917595040">
              <w:marLeft w:val="0"/>
              <w:marRight w:val="0"/>
              <w:marTop w:val="0"/>
              <w:marBottom w:val="0"/>
              <w:divBdr>
                <w:top w:val="none" w:sz="0" w:space="0" w:color="auto"/>
                <w:left w:val="none" w:sz="0" w:space="0" w:color="auto"/>
                <w:bottom w:val="none" w:sz="0" w:space="0" w:color="auto"/>
                <w:right w:val="none" w:sz="0" w:space="0" w:color="auto"/>
              </w:divBdr>
            </w:div>
            <w:div w:id="1462528234">
              <w:marLeft w:val="0"/>
              <w:marRight w:val="0"/>
              <w:marTop w:val="0"/>
              <w:marBottom w:val="0"/>
              <w:divBdr>
                <w:top w:val="none" w:sz="0" w:space="0" w:color="auto"/>
                <w:left w:val="none" w:sz="0" w:space="0" w:color="auto"/>
                <w:bottom w:val="none" w:sz="0" w:space="0" w:color="auto"/>
                <w:right w:val="none" w:sz="0" w:space="0" w:color="auto"/>
              </w:divBdr>
            </w:div>
            <w:div w:id="308050435">
              <w:marLeft w:val="0"/>
              <w:marRight w:val="0"/>
              <w:marTop w:val="0"/>
              <w:marBottom w:val="0"/>
              <w:divBdr>
                <w:top w:val="none" w:sz="0" w:space="0" w:color="auto"/>
                <w:left w:val="none" w:sz="0" w:space="0" w:color="auto"/>
                <w:bottom w:val="none" w:sz="0" w:space="0" w:color="auto"/>
                <w:right w:val="none" w:sz="0" w:space="0" w:color="auto"/>
              </w:divBdr>
            </w:div>
            <w:div w:id="1804762362">
              <w:marLeft w:val="0"/>
              <w:marRight w:val="0"/>
              <w:marTop w:val="0"/>
              <w:marBottom w:val="0"/>
              <w:divBdr>
                <w:top w:val="none" w:sz="0" w:space="0" w:color="auto"/>
                <w:left w:val="none" w:sz="0" w:space="0" w:color="auto"/>
                <w:bottom w:val="none" w:sz="0" w:space="0" w:color="auto"/>
                <w:right w:val="none" w:sz="0" w:space="0" w:color="auto"/>
              </w:divBdr>
            </w:div>
            <w:div w:id="711079060">
              <w:marLeft w:val="0"/>
              <w:marRight w:val="0"/>
              <w:marTop w:val="0"/>
              <w:marBottom w:val="0"/>
              <w:divBdr>
                <w:top w:val="none" w:sz="0" w:space="0" w:color="auto"/>
                <w:left w:val="none" w:sz="0" w:space="0" w:color="auto"/>
                <w:bottom w:val="none" w:sz="0" w:space="0" w:color="auto"/>
                <w:right w:val="none" w:sz="0" w:space="0" w:color="auto"/>
              </w:divBdr>
            </w:div>
            <w:div w:id="722145716">
              <w:marLeft w:val="0"/>
              <w:marRight w:val="0"/>
              <w:marTop w:val="0"/>
              <w:marBottom w:val="0"/>
              <w:divBdr>
                <w:top w:val="none" w:sz="0" w:space="0" w:color="auto"/>
                <w:left w:val="none" w:sz="0" w:space="0" w:color="auto"/>
                <w:bottom w:val="none" w:sz="0" w:space="0" w:color="auto"/>
                <w:right w:val="none" w:sz="0" w:space="0" w:color="auto"/>
              </w:divBdr>
            </w:div>
            <w:div w:id="844132300">
              <w:marLeft w:val="0"/>
              <w:marRight w:val="0"/>
              <w:marTop w:val="0"/>
              <w:marBottom w:val="0"/>
              <w:divBdr>
                <w:top w:val="none" w:sz="0" w:space="0" w:color="auto"/>
                <w:left w:val="none" w:sz="0" w:space="0" w:color="auto"/>
                <w:bottom w:val="none" w:sz="0" w:space="0" w:color="auto"/>
                <w:right w:val="none" w:sz="0" w:space="0" w:color="auto"/>
              </w:divBdr>
            </w:div>
            <w:div w:id="461114682">
              <w:marLeft w:val="0"/>
              <w:marRight w:val="0"/>
              <w:marTop w:val="0"/>
              <w:marBottom w:val="0"/>
              <w:divBdr>
                <w:top w:val="none" w:sz="0" w:space="0" w:color="auto"/>
                <w:left w:val="none" w:sz="0" w:space="0" w:color="auto"/>
                <w:bottom w:val="none" w:sz="0" w:space="0" w:color="auto"/>
                <w:right w:val="none" w:sz="0" w:space="0" w:color="auto"/>
              </w:divBdr>
            </w:div>
            <w:div w:id="2082479254">
              <w:marLeft w:val="0"/>
              <w:marRight w:val="0"/>
              <w:marTop w:val="0"/>
              <w:marBottom w:val="0"/>
              <w:divBdr>
                <w:top w:val="none" w:sz="0" w:space="0" w:color="auto"/>
                <w:left w:val="none" w:sz="0" w:space="0" w:color="auto"/>
                <w:bottom w:val="none" w:sz="0" w:space="0" w:color="auto"/>
                <w:right w:val="none" w:sz="0" w:space="0" w:color="auto"/>
              </w:divBdr>
            </w:div>
            <w:div w:id="661733863">
              <w:marLeft w:val="0"/>
              <w:marRight w:val="0"/>
              <w:marTop w:val="0"/>
              <w:marBottom w:val="0"/>
              <w:divBdr>
                <w:top w:val="none" w:sz="0" w:space="0" w:color="auto"/>
                <w:left w:val="none" w:sz="0" w:space="0" w:color="auto"/>
                <w:bottom w:val="none" w:sz="0" w:space="0" w:color="auto"/>
                <w:right w:val="none" w:sz="0" w:space="0" w:color="auto"/>
              </w:divBdr>
            </w:div>
            <w:div w:id="1691688162">
              <w:marLeft w:val="0"/>
              <w:marRight w:val="0"/>
              <w:marTop w:val="0"/>
              <w:marBottom w:val="0"/>
              <w:divBdr>
                <w:top w:val="none" w:sz="0" w:space="0" w:color="auto"/>
                <w:left w:val="none" w:sz="0" w:space="0" w:color="auto"/>
                <w:bottom w:val="none" w:sz="0" w:space="0" w:color="auto"/>
                <w:right w:val="none" w:sz="0" w:space="0" w:color="auto"/>
              </w:divBdr>
            </w:div>
            <w:div w:id="758990807">
              <w:marLeft w:val="0"/>
              <w:marRight w:val="0"/>
              <w:marTop w:val="0"/>
              <w:marBottom w:val="0"/>
              <w:divBdr>
                <w:top w:val="none" w:sz="0" w:space="0" w:color="auto"/>
                <w:left w:val="none" w:sz="0" w:space="0" w:color="auto"/>
                <w:bottom w:val="none" w:sz="0" w:space="0" w:color="auto"/>
                <w:right w:val="none" w:sz="0" w:space="0" w:color="auto"/>
              </w:divBdr>
            </w:div>
            <w:div w:id="769550208">
              <w:marLeft w:val="0"/>
              <w:marRight w:val="0"/>
              <w:marTop w:val="0"/>
              <w:marBottom w:val="0"/>
              <w:divBdr>
                <w:top w:val="none" w:sz="0" w:space="0" w:color="auto"/>
                <w:left w:val="none" w:sz="0" w:space="0" w:color="auto"/>
                <w:bottom w:val="none" w:sz="0" w:space="0" w:color="auto"/>
                <w:right w:val="none" w:sz="0" w:space="0" w:color="auto"/>
              </w:divBdr>
            </w:div>
            <w:div w:id="916473382">
              <w:marLeft w:val="0"/>
              <w:marRight w:val="0"/>
              <w:marTop w:val="0"/>
              <w:marBottom w:val="0"/>
              <w:divBdr>
                <w:top w:val="none" w:sz="0" w:space="0" w:color="auto"/>
                <w:left w:val="none" w:sz="0" w:space="0" w:color="auto"/>
                <w:bottom w:val="none" w:sz="0" w:space="0" w:color="auto"/>
                <w:right w:val="none" w:sz="0" w:space="0" w:color="auto"/>
              </w:divBdr>
            </w:div>
            <w:div w:id="1312833575">
              <w:marLeft w:val="0"/>
              <w:marRight w:val="0"/>
              <w:marTop w:val="0"/>
              <w:marBottom w:val="0"/>
              <w:divBdr>
                <w:top w:val="none" w:sz="0" w:space="0" w:color="auto"/>
                <w:left w:val="none" w:sz="0" w:space="0" w:color="auto"/>
                <w:bottom w:val="none" w:sz="0" w:space="0" w:color="auto"/>
                <w:right w:val="none" w:sz="0" w:space="0" w:color="auto"/>
              </w:divBdr>
            </w:div>
            <w:div w:id="558979255">
              <w:marLeft w:val="0"/>
              <w:marRight w:val="0"/>
              <w:marTop w:val="0"/>
              <w:marBottom w:val="0"/>
              <w:divBdr>
                <w:top w:val="none" w:sz="0" w:space="0" w:color="auto"/>
                <w:left w:val="none" w:sz="0" w:space="0" w:color="auto"/>
                <w:bottom w:val="none" w:sz="0" w:space="0" w:color="auto"/>
                <w:right w:val="none" w:sz="0" w:space="0" w:color="auto"/>
              </w:divBdr>
            </w:div>
            <w:div w:id="174881922">
              <w:marLeft w:val="0"/>
              <w:marRight w:val="0"/>
              <w:marTop w:val="0"/>
              <w:marBottom w:val="0"/>
              <w:divBdr>
                <w:top w:val="none" w:sz="0" w:space="0" w:color="auto"/>
                <w:left w:val="none" w:sz="0" w:space="0" w:color="auto"/>
                <w:bottom w:val="none" w:sz="0" w:space="0" w:color="auto"/>
                <w:right w:val="none" w:sz="0" w:space="0" w:color="auto"/>
              </w:divBdr>
            </w:div>
            <w:div w:id="773287791">
              <w:marLeft w:val="0"/>
              <w:marRight w:val="0"/>
              <w:marTop w:val="0"/>
              <w:marBottom w:val="0"/>
              <w:divBdr>
                <w:top w:val="none" w:sz="0" w:space="0" w:color="auto"/>
                <w:left w:val="none" w:sz="0" w:space="0" w:color="auto"/>
                <w:bottom w:val="none" w:sz="0" w:space="0" w:color="auto"/>
                <w:right w:val="none" w:sz="0" w:space="0" w:color="auto"/>
              </w:divBdr>
            </w:div>
            <w:div w:id="578756086">
              <w:marLeft w:val="0"/>
              <w:marRight w:val="0"/>
              <w:marTop w:val="0"/>
              <w:marBottom w:val="0"/>
              <w:divBdr>
                <w:top w:val="none" w:sz="0" w:space="0" w:color="auto"/>
                <w:left w:val="none" w:sz="0" w:space="0" w:color="auto"/>
                <w:bottom w:val="none" w:sz="0" w:space="0" w:color="auto"/>
                <w:right w:val="none" w:sz="0" w:space="0" w:color="auto"/>
              </w:divBdr>
            </w:div>
            <w:div w:id="1927380148">
              <w:marLeft w:val="0"/>
              <w:marRight w:val="0"/>
              <w:marTop w:val="0"/>
              <w:marBottom w:val="0"/>
              <w:divBdr>
                <w:top w:val="none" w:sz="0" w:space="0" w:color="auto"/>
                <w:left w:val="none" w:sz="0" w:space="0" w:color="auto"/>
                <w:bottom w:val="none" w:sz="0" w:space="0" w:color="auto"/>
                <w:right w:val="none" w:sz="0" w:space="0" w:color="auto"/>
              </w:divBdr>
            </w:div>
            <w:div w:id="555093553">
              <w:marLeft w:val="0"/>
              <w:marRight w:val="0"/>
              <w:marTop w:val="0"/>
              <w:marBottom w:val="0"/>
              <w:divBdr>
                <w:top w:val="none" w:sz="0" w:space="0" w:color="auto"/>
                <w:left w:val="none" w:sz="0" w:space="0" w:color="auto"/>
                <w:bottom w:val="none" w:sz="0" w:space="0" w:color="auto"/>
                <w:right w:val="none" w:sz="0" w:space="0" w:color="auto"/>
              </w:divBdr>
            </w:div>
            <w:div w:id="2088460227">
              <w:marLeft w:val="0"/>
              <w:marRight w:val="0"/>
              <w:marTop w:val="0"/>
              <w:marBottom w:val="0"/>
              <w:divBdr>
                <w:top w:val="none" w:sz="0" w:space="0" w:color="auto"/>
                <w:left w:val="none" w:sz="0" w:space="0" w:color="auto"/>
                <w:bottom w:val="none" w:sz="0" w:space="0" w:color="auto"/>
                <w:right w:val="none" w:sz="0" w:space="0" w:color="auto"/>
              </w:divBdr>
            </w:div>
            <w:div w:id="1705136322">
              <w:marLeft w:val="0"/>
              <w:marRight w:val="0"/>
              <w:marTop w:val="0"/>
              <w:marBottom w:val="0"/>
              <w:divBdr>
                <w:top w:val="none" w:sz="0" w:space="0" w:color="auto"/>
                <w:left w:val="none" w:sz="0" w:space="0" w:color="auto"/>
                <w:bottom w:val="none" w:sz="0" w:space="0" w:color="auto"/>
                <w:right w:val="none" w:sz="0" w:space="0" w:color="auto"/>
              </w:divBdr>
            </w:div>
            <w:div w:id="1304846693">
              <w:marLeft w:val="0"/>
              <w:marRight w:val="0"/>
              <w:marTop w:val="0"/>
              <w:marBottom w:val="0"/>
              <w:divBdr>
                <w:top w:val="none" w:sz="0" w:space="0" w:color="auto"/>
                <w:left w:val="none" w:sz="0" w:space="0" w:color="auto"/>
                <w:bottom w:val="none" w:sz="0" w:space="0" w:color="auto"/>
                <w:right w:val="none" w:sz="0" w:space="0" w:color="auto"/>
              </w:divBdr>
            </w:div>
            <w:div w:id="2023819768">
              <w:marLeft w:val="0"/>
              <w:marRight w:val="0"/>
              <w:marTop w:val="0"/>
              <w:marBottom w:val="0"/>
              <w:divBdr>
                <w:top w:val="none" w:sz="0" w:space="0" w:color="auto"/>
                <w:left w:val="none" w:sz="0" w:space="0" w:color="auto"/>
                <w:bottom w:val="none" w:sz="0" w:space="0" w:color="auto"/>
                <w:right w:val="none" w:sz="0" w:space="0" w:color="auto"/>
              </w:divBdr>
            </w:div>
            <w:div w:id="123544337">
              <w:marLeft w:val="0"/>
              <w:marRight w:val="0"/>
              <w:marTop w:val="0"/>
              <w:marBottom w:val="0"/>
              <w:divBdr>
                <w:top w:val="none" w:sz="0" w:space="0" w:color="auto"/>
                <w:left w:val="none" w:sz="0" w:space="0" w:color="auto"/>
                <w:bottom w:val="none" w:sz="0" w:space="0" w:color="auto"/>
                <w:right w:val="none" w:sz="0" w:space="0" w:color="auto"/>
              </w:divBdr>
            </w:div>
            <w:div w:id="1211647331">
              <w:marLeft w:val="0"/>
              <w:marRight w:val="0"/>
              <w:marTop w:val="0"/>
              <w:marBottom w:val="0"/>
              <w:divBdr>
                <w:top w:val="none" w:sz="0" w:space="0" w:color="auto"/>
                <w:left w:val="none" w:sz="0" w:space="0" w:color="auto"/>
                <w:bottom w:val="none" w:sz="0" w:space="0" w:color="auto"/>
                <w:right w:val="none" w:sz="0" w:space="0" w:color="auto"/>
              </w:divBdr>
            </w:div>
            <w:div w:id="2033920090">
              <w:marLeft w:val="0"/>
              <w:marRight w:val="0"/>
              <w:marTop w:val="0"/>
              <w:marBottom w:val="0"/>
              <w:divBdr>
                <w:top w:val="none" w:sz="0" w:space="0" w:color="auto"/>
                <w:left w:val="none" w:sz="0" w:space="0" w:color="auto"/>
                <w:bottom w:val="none" w:sz="0" w:space="0" w:color="auto"/>
                <w:right w:val="none" w:sz="0" w:space="0" w:color="auto"/>
              </w:divBdr>
            </w:div>
            <w:div w:id="183785737">
              <w:marLeft w:val="0"/>
              <w:marRight w:val="0"/>
              <w:marTop w:val="0"/>
              <w:marBottom w:val="0"/>
              <w:divBdr>
                <w:top w:val="none" w:sz="0" w:space="0" w:color="auto"/>
                <w:left w:val="none" w:sz="0" w:space="0" w:color="auto"/>
                <w:bottom w:val="none" w:sz="0" w:space="0" w:color="auto"/>
                <w:right w:val="none" w:sz="0" w:space="0" w:color="auto"/>
              </w:divBdr>
            </w:div>
            <w:div w:id="1278683023">
              <w:marLeft w:val="0"/>
              <w:marRight w:val="0"/>
              <w:marTop w:val="0"/>
              <w:marBottom w:val="0"/>
              <w:divBdr>
                <w:top w:val="none" w:sz="0" w:space="0" w:color="auto"/>
                <w:left w:val="none" w:sz="0" w:space="0" w:color="auto"/>
                <w:bottom w:val="none" w:sz="0" w:space="0" w:color="auto"/>
                <w:right w:val="none" w:sz="0" w:space="0" w:color="auto"/>
              </w:divBdr>
            </w:div>
            <w:div w:id="632440670">
              <w:marLeft w:val="0"/>
              <w:marRight w:val="0"/>
              <w:marTop w:val="0"/>
              <w:marBottom w:val="0"/>
              <w:divBdr>
                <w:top w:val="none" w:sz="0" w:space="0" w:color="auto"/>
                <w:left w:val="none" w:sz="0" w:space="0" w:color="auto"/>
                <w:bottom w:val="none" w:sz="0" w:space="0" w:color="auto"/>
                <w:right w:val="none" w:sz="0" w:space="0" w:color="auto"/>
              </w:divBdr>
            </w:div>
            <w:div w:id="289173348">
              <w:marLeft w:val="0"/>
              <w:marRight w:val="0"/>
              <w:marTop w:val="0"/>
              <w:marBottom w:val="0"/>
              <w:divBdr>
                <w:top w:val="none" w:sz="0" w:space="0" w:color="auto"/>
                <w:left w:val="none" w:sz="0" w:space="0" w:color="auto"/>
                <w:bottom w:val="none" w:sz="0" w:space="0" w:color="auto"/>
                <w:right w:val="none" w:sz="0" w:space="0" w:color="auto"/>
              </w:divBdr>
            </w:div>
            <w:div w:id="1790541077">
              <w:marLeft w:val="0"/>
              <w:marRight w:val="0"/>
              <w:marTop w:val="0"/>
              <w:marBottom w:val="0"/>
              <w:divBdr>
                <w:top w:val="none" w:sz="0" w:space="0" w:color="auto"/>
                <w:left w:val="none" w:sz="0" w:space="0" w:color="auto"/>
                <w:bottom w:val="none" w:sz="0" w:space="0" w:color="auto"/>
                <w:right w:val="none" w:sz="0" w:space="0" w:color="auto"/>
              </w:divBdr>
            </w:div>
            <w:div w:id="1007368186">
              <w:marLeft w:val="0"/>
              <w:marRight w:val="0"/>
              <w:marTop w:val="0"/>
              <w:marBottom w:val="0"/>
              <w:divBdr>
                <w:top w:val="none" w:sz="0" w:space="0" w:color="auto"/>
                <w:left w:val="none" w:sz="0" w:space="0" w:color="auto"/>
                <w:bottom w:val="none" w:sz="0" w:space="0" w:color="auto"/>
                <w:right w:val="none" w:sz="0" w:space="0" w:color="auto"/>
              </w:divBdr>
            </w:div>
            <w:div w:id="475298182">
              <w:marLeft w:val="0"/>
              <w:marRight w:val="0"/>
              <w:marTop w:val="0"/>
              <w:marBottom w:val="0"/>
              <w:divBdr>
                <w:top w:val="none" w:sz="0" w:space="0" w:color="auto"/>
                <w:left w:val="none" w:sz="0" w:space="0" w:color="auto"/>
                <w:bottom w:val="none" w:sz="0" w:space="0" w:color="auto"/>
                <w:right w:val="none" w:sz="0" w:space="0" w:color="auto"/>
              </w:divBdr>
            </w:div>
            <w:div w:id="1077359368">
              <w:marLeft w:val="0"/>
              <w:marRight w:val="0"/>
              <w:marTop w:val="0"/>
              <w:marBottom w:val="0"/>
              <w:divBdr>
                <w:top w:val="none" w:sz="0" w:space="0" w:color="auto"/>
                <w:left w:val="none" w:sz="0" w:space="0" w:color="auto"/>
                <w:bottom w:val="none" w:sz="0" w:space="0" w:color="auto"/>
                <w:right w:val="none" w:sz="0" w:space="0" w:color="auto"/>
              </w:divBdr>
            </w:div>
            <w:div w:id="1563710964">
              <w:marLeft w:val="0"/>
              <w:marRight w:val="0"/>
              <w:marTop w:val="0"/>
              <w:marBottom w:val="0"/>
              <w:divBdr>
                <w:top w:val="none" w:sz="0" w:space="0" w:color="auto"/>
                <w:left w:val="none" w:sz="0" w:space="0" w:color="auto"/>
                <w:bottom w:val="none" w:sz="0" w:space="0" w:color="auto"/>
                <w:right w:val="none" w:sz="0" w:space="0" w:color="auto"/>
              </w:divBdr>
            </w:div>
            <w:div w:id="152769168">
              <w:marLeft w:val="0"/>
              <w:marRight w:val="0"/>
              <w:marTop w:val="0"/>
              <w:marBottom w:val="0"/>
              <w:divBdr>
                <w:top w:val="none" w:sz="0" w:space="0" w:color="auto"/>
                <w:left w:val="none" w:sz="0" w:space="0" w:color="auto"/>
                <w:bottom w:val="none" w:sz="0" w:space="0" w:color="auto"/>
                <w:right w:val="none" w:sz="0" w:space="0" w:color="auto"/>
              </w:divBdr>
            </w:div>
            <w:div w:id="775977372">
              <w:marLeft w:val="0"/>
              <w:marRight w:val="0"/>
              <w:marTop w:val="0"/>
              <w:marBottom w:val="0"/>
              <w:divBdr>
                <w:top w:val="none" w:sz="0" w:space="0" w:color="auto"/>
                <w:left w:val="none" w:sz="0" w:space="0" w:color="auto"/>
                <w:bottom w:val="none" w:sz="0" w:space="0" w:color="auto"/>
                <w:right w:val="none" w:sz="0" w:space="0" w:color="auto"/>
              </w:divBdr>
            </w:div>
            <w:div w:id="11299714">
              <w:marLeft w:val="0"/>
              <w:marRight w:val="0"/>
              <w:marTop w:val="0"/>
              <w:marBottom w:val="0"/>
              <w:divBdr>
                <w:top w:val="none" w:sz="0" w:space="0" w:color="auto"/>
                <w:left w:val="none" w:sz="0" w:space="0" w:color="auto"/>
                <w:bottom w:val="none" w:sz="0" w:space="0" w:color="auto"/>
                <w:right w:val="none" w:sz="0" w:space="0" w:color="auto"/>
              </w:divBdr>
            </w:div>
            <w:div w:id="335114210">
              <w:marLeft w:val="0"/>
              <w:marRight w:val="0"/>
              <w:marTop w:val="0"/>
              <w:marBottom w:val="0"/>
              <w:divBdr>
                <w:top w:val="none" w:sz="0" w:space="0" w:color="auto"/>
                <w:left w:val="none" w:sz="0" w:space="0" w:color="auto"/>
                <w:bottom w:val="none" w:sz="0" w:space="0" w:color="auto"/>
                <w:right w:val="none" w:sz="0" w:space="0" w:color="auto"/>
              </w:divBdr>
            </w:div>
            <w:div w:id="1335574745">
              <w:marLeft w:val="0"/>
              <w:marRight w:val="0"/>
              <w:marTop w:val="0"/>
              <w:marBottom w:val="0"/>
              <w:divBdr>
                <w:top w:val="none" w:sz="0" w:space="0" w:color="auto"/>
                <w:left w:val="none" w:sz="0" w:space="0" w:color="auto"/>
                <w:bottom w:val="none" w:sz="0" w:space="0" w:color="auto"/>
                <w:right w:val="none" w:sz="0" w:space="0" w:color="auto"/>
              </w:divBdr>
            </w:div>
            <w:div w:id="1877038769">
              <w:marLeft w:val="0"/>
              <w:marRight w:val="0"/>
              <w:marTop w:val="0"/>
              <w:marBottom w:val="0"/>
              <w:divBdr>
                <w:top w:val="none" w:sz="0" w:space="0" w:color="auto"/>
                <w:left w:val="none" w:sz="0" w:space="0" w:color="auto"/>
                <w:bottom w:val="none" w:sz="0" w:space="0" w:color="auto"/>
                <w:right w:val="none" w:sz="0" w:space="0" w:color="auto"/>
              </w:divBdr>
            </w:div>
            <w:div w:id="1655570677">
              <w:marLeft w:val="0"/>
              <w:marRight w:val="0"/>
              <w:marTop w:val="0"/>
              <w:marBottom w:val="0"/>
              <w:divBdr>
                <w:top w:val="none" w:sz="0" w:space="0" w:color="auto"/>
                <w:left w:val="none" w:sz="0" w:space="0" w:color="auto"/>
                <w:bottom w:val="none" w:sz="0" w:space="0" w:color="auto"/>
                <w:right w:val="none" w:sz="0" w:space="0" w:color="auto"/>
              </w:divBdr>
            </w:div>
            <w:div w:id="1224828176">
              <w:marLeft w:val="0"/>
              <w:marRight w:val="0"/>
              <w:marTop w:val="0"/>
              <w:marBottom w:val="0"/>
              <w:divBdr>
                <w:top w:val="none" w:sz="0" w:space="0" w:color="auto"/>
                <w:left w:val="none" w:sz="0" w:space="0" w:color="auto"/>
                <w:bottom w:val="none" w:sz="0" w:space="0" w:color="auto"/>
                <w:right w:val="none" w:sz="0" w:space="0" w:color="auto"/>
              </w:divBdr>
            </w:div>
            <w:div w:id="1071469984">
              <w:marLeft w:val="0"/>
              <w:marRight w:val="0"/>
              <w:marTop w:val="0"/>
              <w:marBottom w:val="0"/>
              <w:divBdr>
                <w:top w:val="none" w:sz="0" w:space="0" w:color="auto"/>
                <w:left w:val="none" w:sz="0" w:space="0" w:color="auto"/>
                <w:bottom w:val="none" w:sz="0" w:space="0" w:color="auto"/>
                <w:right w:val="none" w:sz="0" w:space="0" w:color="auto"/>
              </w:divBdr>
            </w:div>
            <w:div w:id="1785152488">
              <w:marLeft w:val="0"/>
              <w:marRight w:val="0"/>
              <w:marTop w:val="0"/>
              <w:marBottom w:val="0"/>
              <w:divBdr>
                <w:top w:val="none" w:sz="0" w:space="0" w:color="auto"/>
                <w:left w:val="none" w:sz="0" w:space="0" w:color="auto"/>
                <w:bottom w:val="none" w:sz="0" w:space="0" w:color="auto"/>
                <w:right w:val="none" w:sz="0" w:space="0" w:color="auto"/>
              </w:divBdr>
            </w:div>
            <w:div w:id="682165730">
              <w:marLeft w:val="0"/>
              <w:marRight w:val="0"/>
              <w:marTop w:val="0"/>
              <w:marBottom w:val="0"/>
              <w:divBdr>
                <w:top w:val="none" w:sz="0" w:space="0" w:color="auto"/>
                <w:left w:val="none" w:sz="0" w:space="0" w:color="auto"/>
                <w:bottom w:val="none" w:sz="0" w:space="0" w:color="auto"/>
                <w:right w:val="none" w:sz="0" w:space="0" w:color="auto"/>
              </w:divBdr>
            </w:div>
            <w:div w:id="1261403986">
              <w:marLeft w:val="0"/>
              <w:marRight w:val="0"/>
              <w:marTop w:val="0"/>
              <w:marBottom w:val="0"/>
              <w:divBdr>
                <w:top w:val="none" w:sz="0" w:space="0" w:color="auto"/>
                <w:left w:val="none" w:sz="0" w:space="0" w:color="auto"/>
                <w:bottom w:val="none" w:sz="0" w:space="0" w:color="auto"/>
                <w:right w:val="none" w:sz="0" w:space="0" w:color="auto"/>
              </w:divBdr>
            </w:div>
            <w:div w:id="547573139">
              <w:marLeft w:val="0"/>
              <w:marRight w:val="0"/>
              <w:marTop w:val="0"/>
              <w:marBottom w:val="0"/>
              <w:divBdr>
                <w:top w:val="none" w:sz="0" w:space="0" w:color="auto"/>
                <w:left w:val="none" w:sz="0" w:space="0" w:color="auto"/>
                <w:bottom w:val="none" w:sz="0" w:space="0" w:color="auto"/>
                <w:right w:val="none" w:sz="0" w:space="0" w:color="auto"/>
              </w:divBdr>
            </w:div>
            <w:div w:id="423065329">
              <w:marLeft w:val="0"/>
              <w:marRight w:val="0"/>
              <w:marTop w:val="0"/>
              <w:marBottom w:val="0"/>
              <w:divBdr>
                <w:top w:val="none" w:sz="0" w:space="0" w:color="auto"/>
                <w:left w:val="none" w:sz="0" w:space="0" w:color="auto"/>
                <w:bottom w:val="none" w:sz="0" w:space="0" w:color="auto"/>
                <w:right w:val="none" w:sz="0" w:space="0" w:color="auto"/>
              </w:divBdr>
            </w:div>
            <w:div w:id="593048490">
              <w:marLeft w:val="0"/>
              <w:marRight w:val="0"/>
              <w:marTop w:val="0"/>
              <w:marBottom w:val="0"/>
              <w:divBdr>
                <w:top w:val="none" w:sz="0" w:space="0" w:color="auto"/>
                <w:left w:val="none" w:sz="0" w:space="0" w:color="auto"/>
                <w:bottom w:val="none" w:sz="0" w:space="0" w:color="auto"/>
                <w:right w:val="none" w:sz="0" w:space="0" w:color="auto"/>
              </w:divBdr>
            </w:div>
            <w:div w:id="503593649">
              <w:marLeft w:val="0"/>
              <w:marRight w:val="0"/>
              <w:marTop w:val="0"/>
              <w:marBottom w:val="0"/>
              <w:divBdr>
                <w:top w:val="none" w:sz="0" w:space="0" w:color="auto"/>
                <w:left w:val="none" w:sz="0" w:space="0" w:color="auto"/>
                <w:bottom w:val="none" w:sz="0" w:space="0" w:color="auto"/>
                <w:right w:val="none" w:sz="0" w:space="0" w:color="auto"/>
              </w:divBdr>
            </w:div>
            <w:div w:id="605621927">
              <w:marLeft w:val="0"/>
              <w:marRight w:val="0"/>
              <w:marTop w:val="0"/>
              <w:marBottom w:val="0"/>
              <w:divBdr>
                <w:top w:val="none" w:sz="0" w:space="0" w:color="auto"/>
                <w:left w:val="none" w:sz="0" w:space="0" w:color="auto"/>
                <w:bottom w:val="none" w:sz="0" w:space="0" w:color="auto"/>
                <w:right w:val="none" w:sz="0" w:space="0" w:color="auto"/>
              </w:divBdr>
            </w:div>
            <w:div w:id="636496299">
              <w:marLeft w:val="0"/>
              <w:marRight w:val="0"/>
              <w:marTop w:val="0"/>
              <w:marBottom w:val="0"/>
              <w:divBdr>
                <w:top w:val="none" w:sz="0" w:space="0" w:color="auto"/>
                <w:left w:val="none" w:sz="0" w:space="0" w:color="auto"/>
                <w:bottom w:val="none" w:sz="0" w:space="0" w:color="auto"/>
                <w:right w:val="none" w:sz="0" w:space="0" w:color="auto"/>
              </w:divBdr>
            </w:div>
            <w:div w:id="372122365">
              <w:marLeft w:val="0"/>
              <w:marRight w:val="0"/>
              <w:marTop w:val="0"/>
              <w:marBottom w:val="0"/>
              <w:divBdr>
                <w:top w:val="none" w:sz="0" w:space="0" w:color="auto"/>
                <w:left w:val="none" w:sz="0" w:space="0" w:color="auto"/>
                <w:bottom w:val="none" w:sz="0" w:space="0" w:color="auto"/>
                <w:right w:val="none" w:sz="0" w:space="0" w:color="auto"/>
              </w:divBdr>
            </w:div>
            <w:div w:id="1534610772">
              <w:marLeft w:val="0"/>
              <w:marRight w:val="0"/>
              <w:marTop w:val="0"/>
              <w:marBottom w:val="0"/>
              <w:divBdr>
                <w:top w:val="none" w:sz="0" w:space="0" w:color="auto"/>
                <w:left w:val="none" w:sz="0" w:space="0" w:color="auto"/>
                <w:bottom w:val="none" w:sz="0" w:space="0" w:color="auto"/>
                <w:right w:val="none" w:sz="0" w:space="0" w:color="auto"/>
              </w:divBdr>
            </w:div>
            <w:div w:id="1030882483">
              <w:marLeft w:val="0"/>
              <w:marRight w:val="0"/>
              <w:marTop w:val="0"/>
              <w:marBottom w:val="0"/>
              <w:divBdr>
                <w:top w:val="none" w:sz="0" w:space="0" w:color="auto"/>
                <w:left w:val="none" w:sz="0" w:space="0" w:color="auto"/>
                <w:bottom w:val="none" w:sz="0" w:space="0" w:color="auto"/>
                <w:right w:val="none" w:sz="0" w:space="0" w:color="auto"/>
              </w:divBdr>
            </w:div>
            <w:div w:id="1199703894">
              <w:marLeft w:val="0"/>
              <w:marRight w:val="0"/>
              <w:marTop w:val="0"/>
              <w:marBottom w:val="0"/>
              <w:divBdr>
                <w:top w:val="none" w:sz="0" w:space="0" w:color="auto"/>
                <w:left w:val="none" w:sz="0" w:space="0" w:color="auto"/>
                <w:bottom w:val="none" w:sz="0" w:space="0" w:color="auto"/>
                <w:right w:val="none" w:sz="0" w:space="0" w:color="auto"/>
              </w:divBdr>
            </w:div>
            <w:div w:id="1817919197">
              <w:marLeft w:val="0"/>
              <w:marRight w:val="0"/>
              <w:marTop w:val="0"/>
              <w:marBottom w:val="0"/>
              <w:divBdr>
                <w:top w:val="none" w:sz="0" w:space="0" w:color="auto"/>
                <w:left w:val="none" w:sz="0" w:space="0" w:color="auto"/>
                <w:bottom w:val="none" w:sz="0" w:space="0" w:color="auto"/>
                <w:right w:val="none" w:sz="0" w:space="0" w:color="auto"/>
              </w:divBdr>
            </w:div>
            <w:div w:id="784469585">
              <w:marLeft w:val="0"/>
              <w:marRight w:val="0"/>
              <w:marTop w:val="0"/>
              <w:marBottom w:val="0"/>
              <w:divBdr>
                <w:top w:val="none" w:sz="0" w:space="0" w:color="auto"/>
                <w:left w:val="none" w:sz="0" w:space="0" w:color="auto"/>
                <w:bottom w:val="none" w:sz="0" w:space="0" w:color="auto"/>
                <w:right w:val="none" w:sz="0" w:space="0" w:color="auto"/>
              </w:divBdr>
            </w:div>
            <w:div w:id="974414074">
              <w:marLeft w:val="0"/>
              <w:marRight w:val="0"/>
              <w:marTop w:val="0"/>
              <w:marBottom w:val="0"/>
              <w:divBdr>
                <w:top w:val="none" w:sz="0" w:space="0" w:color="auto"/>
                <w:left w:val="none" w:sz="0" w:space="0" w:color="auto"/>
                <w:bottom w:val="none" w:sz="0" w:space="0" w:color="auto"/>
                <w:right w:val="none" w:sz="0" w:space="0" w:color="auto"/>
              </w:divBdr>
            </w:div>
            <w:div w:id="1762339040">
              <w:marLeft w:val="0"/>
              <w:marRight w:val="0"/>
              <w:marTop w:val="0"/>
              <w:marBottom w:val="0"/>
              <w:divBdr>
                <w:top w:val="none" w:sz="0" w:space="0" w:color="auto"/>
                <w:left w:val="none" w:sz="0" w:space="0" w:color="auto"/>
                <w:bottom w:val="none" w:sz="0" w:space="0" w:color="auto"/>
                <w:right w:val="none" w:sz="0" w:space="0" w:color="auto"/>
              </w:divBdr>
            </w:div>
            <w:div w:id="464859395">
              <w:marLeft w:val="0"/>
              <w:marRight w:val="0"/>
              <w:marTop w:val="0"/>
              <w:marBottom w:val="0"/>
              <w:divBdr>
                <w:top w:val="none" w:sz="0" w:space="0" w:color="auto"/>
                <w:left w:val="none" w:sz="0" w:space="0" w:color="auto"/>
                <w:bottom w:val="none" w:sz="0" w:space="0" w:color="auto"/>
                <w:right w:val="none" w:sz="0" w:space="0" w:color="auto"/>
              </w:divBdr>
            </w:div>
            <w:div w:id="1334256581">
              <w:marLeft w:val="0"/>
              <w:marRight w:val="0"/>
              <w:marTop w:val="0"/>
              <w:marBottom w:val="0"/>
              <w:divBdr>
                <w:top w:val="none" w:sz="0" w:space="0" w:color="auto"/>
                <w:left w:val="none" w:sz="0" w:space="0" w:color="auto"/>
                <w:bottom w:val="none" w:sz="0" w:space="0" w:color="auto"/>
                <w:right w:val="none" w:sz="0" w:space="0" w:color="auto"/>
              </w:divBdr>
            </w:div>
            <w:div w:id="1017390581">
              <w:marLeft w:val="0"/>
              <w:marRight w:val="0"/>
              <w:marTop w:val="0"/>
              <w:marBottom w:val="0"/>
              <w:divBdr>
                <w:top w:val="none" w:sz="0" w:space="0" w:color="auto"/>
                <w:left w:val="none" w:sz="0" w:space="0" w:color="auto"/>
                <w:bottom w:val="none" w:sz="0" w:space="0" w:color="auto"/>
                <w:right w:val="none" w:sz="0" w:space="0" w:color="auto"/>
              </w:divBdr>
            </w:div>
            <w:div w:id="891431197">
              <w:marLeft w:val="0"/>
              <w:marRight w:val="0"/>
              <w:marTop w:val="0"/>
              <w:marBottom w:val="0"/>
              <w:divBdr>
                <w:top w:val="none" w:sz="0" w:space="0" w:color="auto"/>
                <w:left w:val="none" w:sz="0" w:space="0" w:color="auto"/>
                <w:bottom w:val="none" w:sz="0" w:space="0" w:color="auto"/>
                <w:right w:val="none" w:sz="0" w:space="0" w:color="auto"/>
              </w:divBdr>
            </w:div>
            <w:div w:id="1285847154">
              <w:marLeft w:val="0"/>
              <w:marRight w:val="0"/>
              <w:marTop w:val="0"/>
              <w:marBottom w:val="0"/>
              <w:divBdr>
                <w:top w:val="none" w:sz="0" w:space="0" w:color="auto"/>
                <w:left w:val="none" w:sz="0" w:space="0" w:color="auto"/>
                <w:bottom w:val="none" w:sz="0" w:space="0" w:color="auto"/>
                <w:right w:val="none" w:sz="0" w:space="0" w:color="auto"/>
              </w:divBdr>
            </w:div>
            <w:div w:id="1470051397">
              <w:marLeft w:val="0"/>
              <w:marRight w:val="0"/>
              <w:marTop w:val="0"/>
              <w:marBottom w:val="0"/>
              <w:divBdr>
                <w:top w:val="none" w:sz="0" w:space="0" w:color="auto"/>
                <w:left w:val="none" w:sz="0" w:space="0" w:color="auto"/>
                <w:bottom w:val="none" w:sz="0" w:space="0" w:color="auto"/>
                <w:right w:val="none" w:sz="0" w:space="0" w:color="auto"/>
              </w:divBdr>
            </w:div>
            <w:div w:id="1664312291">
              <w:marLeft w:val="0"/>
              <w:marRight w:val="0"/>
              <w:marTop w:val="0"/>
              <w:marBottom w:val="0"/>
              <w:divBdr>
                <w:top w:val="none" w:sz="0" w:space="0" w:color="auto"/>
                <w:left w:val="none" w:sz="0" w:space="0" w:color="auto"/>
                <w:bottom w:val="none" w:sz="0" w:space="0" w:color="auto"/>
                <w:right w:val="none" w:sz="0" w:space="0" w:color="auto"/>
              </w:divBdr>
            </w:div>
            <w:div w:id="275452744">
              <w:marLeft w:val="0"/>
              <w:marRight w:val="0"/>
              <w:marTop w:val="0"/>
              <w:marBottom w:val="0"/>
              <w:divBdr>
                <w:top w:val="none" w:sz="0" w:space="0" w:color="auto"/>
                <w:left w:val="none" w:sz="0" w:space="0" w:color="auto"/>
                <w:bottom w:val="none" w:sz="0" w:space="0" w:color="auto"/>
                <w:right w:val="none" w:sz="0" w:space="0" w:color="auto"/>
              </w:divBdr>
            </w:div>
            <w:div w:id="1185632839">
              <w:marLeft w:val="0"/>
              <w:marRight w:val="0"/>
              <w:marTop w:val="0"/>
              <w:marBottom w:val="0"/>
              <w:divBdr>
                <w:top w:val="none" w:sz="0" w:space="0" w:color="auto"/>
                <w:left w:val="none" w:sz="0" w:space="0" w:color="auto"/>
                <w:bottom w:val="none" w:sz="0" w:space="0" w:color="auto"/>
                <w:right w:val="none" w:sz="0" w:space="0" w:color="auto"/>
              </w:divBdr>
            </w:div>
            <w:div w:id="373504719">
              <w:marLeft w:val="0"/>
              <w:marRight w:val="0"/>
              <w:marTop w:val="0"/>
              <w:marBottom w:val="0"/>
              <w:divBdr>
                <w:top w:val="none" w:sz="0" w:space="0" w:color="auto"/>
                <w:left w:val="none" w:sz="0" w:space="0" w:color="auto"/>
                <w:bottom w:val="none" w:sz="0" w:space="0" w:color="auto"/>
                <w:right w:val="none" w:sz="0" w:space="0" w:color="auto"/>
              </w:divBdr>
            </w:div>
            <w:div w:id="611595109">
              <w:marLeft w:val="0"/>
              <w:marRight w:val="0"/>
              <w:marTop w:val="0"/>
              <w:marBottom w:val="0"/>
              <w:divBdr>
                <w:top w:val="none" w:sz="0" w:space="0" w:color="auto"/>
                <w:left w:val="none" w:sz="0" w:space="0" w:color="auto"/>
                <w:bottom w:val="none" w:sz="0" w:space="0" w:color="auto"/>
                <w:right w:val="none" w:sz="0" w:space="0" w:color="auto"/>
              </w:divBdr>
            </w:div>
            <w:div w:id="1098252697">
              <w:marLeft w:val="0"/>
              <w:marRight w:val="0"/>
              <w:marTop w:val="0"/>
              <w:marBottom w:val="0"/>
              <w:divBdr>
                <w:top w:val="none" w:sz="0" w:space="0" w:color="auto"/>
                <w:left w:val="none" w:sz="0" w:space="0" w:color="auto"/>
                <w:bottom w:val="none" w:sz="0" w:space="0" w:color="auto"/>
                <w:right w:val="none" w:sz="0" w:space="0" w:color="auto"/>
              </w:divBdr>
            </w:div>
            <w:div w:id="1462844529">
              <w:marLeft w:val="0"/>
              <w:marRight w:val="0"/>
              <w:marTop w:val="0"/>
              <w:marBottom w:val="0"/>
              <w:divBdr>
                <w:top w:val="none" w:sz="0" w:space="0" w:color="auto"/>
                <w:left w:val="none" w:sz="0" w:space="0" w:color="auto"/>
                <w:bottom w:val="none" w:sz="0" w:space="0" w:color="auto"/>
                <w:right w:val="none" w:sz="0" w:space="0" w:color="auto"/>
              </w:divBdr>
            </w:div>
            <w:div w:id="1217005341">
              <w:marLeft w:val="0"/>
              <w:marRight w:val="0"/>
              <w:marTop w:val="0"/>
              <w:marBottom w:val="0"/>
              <w:divBdr>
                <w:top w:val="none" w:sz="0" w:space="0" w:color="auto"/>
                <w:left w:val="none" w:sz="0" w:space="0" w:color="auto"/>
                <w:bottom w:val="none" w:sz="0" w:space="0" w:color="auto"/>
                <w:right w:val="none" w:sz="0" w:space="0" w:color="auto"/>
              </w:divBdr>
            </w:div>
            <w:div w:id="2144301335">
              <w:marLeft w:val="0"/>
              <w:marRight w:val="0"/>
              <w:marTop w:val="0"/>
              <w:marBottom w:val="0"/>
              <w:divBdr>
                <w:top w:val="none" w:sz="0" w:space="0" w:color="auto"/>
                <w:left w:val="none" w:sz="0" w:space="0" w:color="auto"/>
                <w:bottom w:val="none" w:sz="0" w:space="0" w:color="auto"/>
                <w:right w:val="none" w:sz="0" w:space="0" w:color="auto"/>
              </w:divBdr>
            </w:div>
            <w:div w:id="966813709">
              <w:marLeft w:val="0"/>
              <w:marRight w:val="0"/>
              <w:marTop w:val="0"/>
              <w:marBottom w:val="0"/>
              <w:divBdr>
                <w:top w:val="none" w:sz="0" w:space="0" w:color="auto"/>
                <w:left w:val="none" w:sz="0" w:space="0" w:color="auto"/>
                <w:bottom w:val="none" w:sz="0" w:space="0" w:color="auto"/>
                <w:right w:val="none" w:sz="0" w:space="0" w:color="auto"/>
              </w:divBdr>
            </w:div>
            <w:div w:id="1512647580">
              <w:marLeft w:val="0"/>
              <w:marRight w:val="0"/>
              <w:marTop w:val="0"/>
              <w:marBottom w:val="0"/>
              <w:divBdr>
                <w:top w:val="none" w:sz="0" w:space="0" w:color="auto"/>
                <w:left w:val="none" w:sz="0" w:space="0" w:color="auto"/>
                <w:bottom w:val="none" w:sz="0" w:space="0" w:color="auto"/>
                <w:right w:val="none" w:sz="0" w:space="0" w:color="auto"/>
              </w:divBdr>
            </w:div>
            <w:div w:id="352271152">
              <w:marLeft w:val="0"/>
              <w:marRight w:val="0"/>
              <w:marTop w:val="0"/>
              <w:marBottom w:val="0"/>
              <w:divBdr>
                <w:top w:val="none" w:sz="0" w:space="0" w:color="auto"/>
                <w:left w:val="none" w:sz="0" w:space="0" w:color="auto"/>
                <w:bottom w:val="none" w:sz="0" w:space="0" w:color="auto"/>
                <w:right w:val="none" w:sz="0" w:space="0" w:color="auto"/>
              </w:divBdr>
            </w:div>
            <w:div w:id="1068724835">
              <w:marLeft w:val="0"/>
              <w:marRight w:val="0"/>
              <w:marTop w:val="0"/>
              <w:marBottom w:val="0"/>
              <w:divBdr>
                <w:top w:val="none" w:sz="0" w:space="0" w:color="auto"/>
                <w:left w:val="none" w:sz="0" w:space="0" w:color="auto"/>
                <w:bottom w:val="none" w:sz="0" w:space="0" w:color="auto"/>
                <w:right w:val="none" w:sz="0" w:space="0" w:color="auto"/>
              </w:divBdr>
            </w:div>
            <w:div w:id="1601797475">
              <w:marLeft w:val="0"/>
              <w:marRight w:val="0"/>
              <w:marTop w:val="0"/>
              <w:marBottom w:val="0"/>
              <w:divBdr>
                <w:top w:val="none" w:sz="0" w:space="0" w:color="auto"/>
                <w:left w:val="none" w:sz="0" w:space="0" w:color="auto"/>
                <w:bottom w:val="none" w:sz="0" w:space="0" w:color="auto"/>
                <w:right w:val="none" w:sz="0" w:space="0" w:color="auto"/>
              </w:divBdr>
            </w:div>
            <w:div w:id="2067289817">
              <w:marLeft w:val="0"/>
              <w:marRight w:val="0"/>
              <w:marTop w:val="0"/>
              <w:marBottom w:val="0"/>
              <w:divBdr>
                <w:top w:val="none" w:sz="0" w:space="0" w:color="auto"/>
                <w:left w:val="none" w:sz="0" w:space="0" w:color="auto"/>
                <w:bottom w:val="none" w:sz="0" w:space="0" w:color="auto"/>
                <w:right w:val="none" w:sz="0" w:space="0" w:color="auto"/>
              </w:divBdr>
            </w:div>
            <w:div w:id="1548180444">
              <w:marLeft w:val="0"/>
              <w:marRight w:val="0"/>
              <w:marTop w:val="0"/>
              <w:marBottom w:val="0"/>
              <w:divBdr>
                <w:top w:val="none" w:sz="0" w:space="0" w:color="auto"/>
                <w:left w:val="none" w:sz="0" w:space="0" w:color="auto"/>
                <w:bottom w:val="none" w:sz="0" w:space="0" w:color="auto"/>
                <w:right w:val="none" w:sz="0" w:space="0" w:color="auto"/>
              </w:divBdr>
            </w:div>
            <w:div w:id="757672455">
              <w:marLeft w:val="0"/>
              <w:marRight w:val="0"/>
              <w:marTop w:val="0"/>
              <w:marBottom w:val="0"/>
              <w:divBdr>
                <w:top w:val="none" w:sz="0" w:space="0" w:color="auto"/>
                <w:left w:val="none" w:sz="0" w:space="0" w:color="auto"/>
                <w:bottom w:val="none" w:sz="0" w:space="0" w:color="auto"/>
                <w:right w:val="none" w:sz="0" w:space="0" w:color="auto"/>
              </w:divBdr>
            </w:div>
            <w:div w:id="1670980923">
              <w:marLeft w:val="0"/>
              <w:marRight w:val="0"/>
              <w:marTop w:val="0"/>
              <w:marBottom w:val="0"/>
              <w:divBdr>
                <w:top w:val="none" w:sz="0" w:space="0" w:color="auto"/>
                <w:left w:val="none" w:sz="0" w:space="0" w:color="auto"/>
                <w:bottom w:val="none" w:sz="0" w:space="0" w:color="auto"/>
                <w:right w:val="none" w:sz="0" w:space="0" w:color="auto"/>
              </w:divBdr>
            </w:div>
            <w:div w:id="1234118868">
              <w:marLeft w:val="0"/>
              <w:marRight w:val="0"/>
              <w:marTop w:val="0"/>
              <w:marBottom w:val="0"/>
              <w:divBdr>
                <w:top w:val="none" w:sz="0" w:space="0" w:color="auto"/>
                <w:left w:val="none" w:sz="0" w:space="0" w:color="auto"/>
                <w:bottom w:val="none" w:sz="0" w:space="0" w:color="auto"/>
                <w:right w:val="none" w:sz="0" w:space="0" w:color="auto"/>
              </w:divBdr>
            </w:div>
            <w:div w:id="1479960246">
              <w:marLeft w:val="0"/>
              <w:marRight w:val="0"/>
              <w:marTop w:val="0"/>
              <w:marBottom w:val="0"/>
              <w:divBdr>
                <w:top w:val="none" w:sz="0" w:space="0" w:color="auto"/>
                <w:left w:val="none" w:sz="0" w:space="0" w:color="auto"/>
                <w:bottom w:val="none" w:sz="0" w:space="0" w:color="auto"/>
                <w:right w:val="none" w:sz="0" w:space="0" w:color="auto"/>
              </w:divBdr>
            </w:div>
            <w:div w:id="2010786409">
              <w:marLeft w:val="0"/>
              <w:marRight w:val="0"/>
              <w:marTop w:val="0"/>
              <w:marBottom w:val="0"/>
              <w:divBdr>
                <w:top w:val="none" w:sz="0" w:space="0" w:color="auto"/>
                <w:left w:val="none" w:sz="0" w:space="0" w:color="auto"/>
                <w:bottom w:val="none" w:sz="0" w:space="0" w:color="auto"/>
                <w:right w:val="none" w:sz="0" w:space="0" w:color="auto"/>
              </w:divBdr>
            </w:div>
            <w:div w:id="502013450">
              <w:marLeft w:val="0"/>
              <w:marRight w:val="0"/>
              <w:marTop w:val="0"/>
              <w:marBottom w:val="0"/>
              <w:divBdr>
                <w:top w:val="none" w:sz="0" w:space="0" w:color="auto"/>
                <w:left w:val="none" w:sz="0" w:space="0" w:color="auto"/>
                <w:bottom w:val="none" w:sz="0" w:space="0" w:color="auto"/>
                <w:right w:val="none" w:sz="0" w:space="0" w:color="auto"/>
              </w:divBdr>
            </w:div>
            <w:div w:id="2086412968">
              <w:marLeft w:val="0"/>
              <w:marRight w:val="0"/>
              <w:marTop w:val="0"/>
              <w:marBottom w:val="0"/>
              <w:divBdr>
                <w:top w:val="none" w:sz="0" w:space="0" w:color="auto"/>
                <w:left w:val="none" w:sz="0" w:space="0" w:color="auto"/>
                <w:bottom w:val="none" w:sz="0" w:space="0" w:color="auto"/>
                <w:right w:val="none" w:sz="0" w:space="0" w:color="auto"/>
              </w:divBdr>
            </w:div>
            <w:div w:id="431435726">
              <w:marLeft w:val="0"/>
              <w:marRight w:val="0"/>
              <w:marTop w:val="0"/>
              <w:marBottom w:val="0"/>
              <w:divBdr>
                <w:top w:val="none" w:sz="0" w:space="0" w:color="auto"/>
                <w:left w:val="none" w:sz="0" w:space="0" w:color="auto"/>
                <w:bottom w:val="none" w:sz="0" w:space="0" w:color="auto"/>
                <w:right w:val="none" w:sz="0" w:space="0" w:color="auto"/>
              </w:divBdr>
            </w:div>
            <w:div w:id="427048148">
              <w:marLeft w:val="0"/>
              <w:marRight w:val="0"/>
              <w:marTop w:val="0"/>
              <w:marBottom w:val="0"/>
              <w:divBdr>
                <w:top w:val="none" w:sz="0" w:space="0" w:color="auto"/>
                <w:left w:val="none" w:sz="0" w:space="0" w:color="auto"/>
                <w:bottom w:val="none" w:sz="0" w:space="0" w:color="auto"/>
                <w:right w:val="none" w:sz="0" w:space="0" w:color="auto"/>
              </w:divBdr>
            </w:div>
            <w:div w:id="1008093006">
              <w:marLeft w:val="0"/>
              <w:marRight w:val="0"/>
              <w:marTop w:val="0"/>
              <w:marBottom w:val="0"/>
              <w:divBdr>
                <w:top w:val="none" w:sz="0" w:space="0" w:color="auto"/>
                <w:left w:val="none" w:sz="0" w:space="0" w:color="auto"/>
                <w:bottom w:val="none" w:sz="0" w:space="0" w:color="auto"/>
                <w:right w:val="none" w:sz="0" w:space="0" w:color="auto"/>
              </w:divBdr>
            </w:div>
            <w:div w:id="629437296">
              <w:marLeft w:val="0"/>
              <w:marRight w:val="0"/>
              <w:marTop w:val="0"/>
              <w:marBottom w:val="0"/>
              <w:divBdr>
                <w:top w:val="none" w:sz="0" w:space="0" w:color="auto"/>
                <w:left w:val="none" w:sz="0" w:space="0" w:color="auto"/>
                <w:bottom w:val="none" w:sz="0" w:space="0" w:color="auto"/>
                <w:right w:val="none" w:sz="0" w:space="0" w:color="auto"/>
              </w:divBdr>
            </w:div>
            <w:div w:id="825628456">
              <w:marLeft w:val="0"/>
              <w:marRight w:val="0"/>
              <w:marTop w:val="0"/>
              <w:marBottom w:val="0"/>
              <w:divBdr>
                <w:top w:val="none" w:sz="0" w:space="0" w:color="auto"/>
                <w:left w:val="none" w:sz="0" w:space="0" w:color="auto"/>
                <w:bottom w:val="none" w:sz="0" w:space="0" w:color="auto"/>
                <w:right w:val="none" w:sz="0" w:space="0" w:color="auto"/>
              </w:divBdr>
            </w:div>
            <w:div w:id="2008745139">
              <w:marLeft w:val="0"/>
              <w:marRight w:val="0"/>
              <w:marTop w:val="0"/>
              <w:marBottom w:val="0"/>
              <w:divBdr>
                <w:top w:val="none" w:sz="0" w:space="0" w:color="auto"/>
                <w:left w:val="none" w:sz="0" w:space="0" w:color="auto"/>
                <w:bottom w:val="none" w:sz="0" w:space="0" w:color="auto"/>
                <w:right w:val="none" w:sz="0" w:space="0" w:color="auto"/>
              </w:divBdr>
            </w:div>
            <w:div w:id="1165314978">
              <w:marLeft w:val="0"/>
              <w:marRight w:val="0"/>
              <w:marTop w:val="0"/>
              <w:marBottom w:val="0"/>
              <w:divBdr>
                <w:top w:val="none" w:sz="0" w:space="0" w:color="auto"/>
                <w:left w:val="none" w:sz="0" w:space="0" w:color="auto"/>
                <w:bottom w:val="none" w:sz="0" w:space="0" w:color="auto"/>
                <w:right w:val="none" w:sz="0" w:space="0" w:color="auto"/>
              </w:divBdr>
            </w:div>
            <w:div w:id="675694058">
              <w:marLeft w:val="0"/>
              <w:marRight w:val="0"/>
              <w:marTop w:val="0"/>
              <w:marBottom w:val="0"/>
              <w:divBdr>
                <w:top w:val="none" w:sz="0" w:space="0" w:color="auto"/>
                <w:left w:val="none" w:sz="0" w:space="0" w:color="auto"/>
                <w:bottom w:val="none" w:sz="0" w:space="0" w:color="auto"/>
                <w:right w:val="none" w:sz="0" w:space="0" w:color="auto"/>
              </w:divBdr>
            </w:div>
            <w:div w:id="1008602850">
              <w:marLeft w:val="0"/>
              <w:marRight w:val="0"/>
              <w:marTop w:val="0"/>
              <w:marBottom w:val="0"/>
              <w:divBdr>
                <w:top w:val="none" w:sz="0" w:space="0" w:color="auto"/>
                <w:left w:val="none" w:sz="0" w:space="0" w:color="auto"/>
                <w:bottom w:val="none" w:sz="0" w:space="0" w:color="auto"/>
                <w:right w:val="none" w:sz="0" w:space="0" w:color="auto"/>
              </w:divBdr>
            </w:div>
            <w:div w:id="2070953885">
              <w:marLeft w:val="0"/>
              <w:marRight w:val="0"/>
              <w:marTop w:val="0"/>
              <w:marBottom w:val="0"/>
              <w:divBdr>
                <w:top w:val="none" w:sz="0" w:space="0" w:color="auto"/>
                <w:left w:val="none" w:sz="0" w:space="0" w:color="auto"/>
                <w:bottom w:val="none" w:sz="0" w:space="0" w:color="auto"/>
                <w:right w:val="none" w:sz="0" w:space="0" w:color="auto"/>
              </w:divBdr>
            </w:div>
            <w:div w:id="209071241">
              <w:marLeft w:val="0"/>
              <w:marRight w:val="0"/>
              <w:marTop w:val="0"/>
              <w:marBottom w:val="0"/>
              <w:divBdr>
                <w:top w:val="none" w:sz="0" w:space="0" w:color="auto"/>
                <w:left w:val="none" w:sz="0" w:space="0" w:color="auto"/>
                <w:bottom w:val="none" w:sz="0" w:space="0" w:color="auto"/>
                <w:right w:val="none" w:sz="0" w:space="0" w:color="auto"/>
              </w:divBdr>
            </w:div>
            <w:div w:id="282813471">
              <w:marLeft w:val="0"/>
              <w:marRight w:val="0"/>
              <w:marTop w:val="0"/>
              <w:marBottom w:val="0"/>
              <w:divBdr>
                <w:top w:val="none" w:sz="0" w:space="0" w:color="auto"/>
                <w:left w:val="none" w:sz="0" w:space="0" w:color="auto"/>
                <w:bottom w:val="none" w:sz="0" w:space="0" w:color="auto"/>
                <w:right w:val="none" w:sz="0" w:space="0" w:color="auto"/>
              </w:divBdr>
            </w:div>
            <w:div w:id="352653200">
              <w:marLeft w:val="0"/>
              <w:marRight w:val="0"/>
              <w:marTop w:val="0"/>
              <w:marBottom w:val="0"/>
              <w:divBdr>
                <w:top w:val="none" w:sz="0" w:space="0" w:color="auto"/>
                <w:left w:val="none" w:sz="0" w:space="0" w:color="auto"/>
                <w:bottom w:val="none" w:sz="0" w:space="0" w:color="auto"/>
                <w:right w:val="none" w:sz="0" w:space="0" w:color="auto"/>
              </w:divBdr>
            </w:div>
            <w:div w:id="461729411">
              <w:marLeft w:val="0"/>
              <w:marRight w:val="0"/>
              <w:marTop w:val="0"/>
              <w:marBottom w:val="0"/>
              <w:divBdr>
                <w:top w:val="none" w:sz="0" w:space="0" w:color="auto"/>
                <w:left w:val="none" w:sz="0" w:space="0" w:color="auto"/>
                <w:bottom w:val="none" w:sz="0" w:space="0" w:color="auto"/>
                <w:right w:val="none" w:sz="0" w:space="0" w:color="auto"/>
              </w:divBdr>
            </w:div>
            <w:div w:id="1371033970">
              <w:marLeft w:val="0"/>
              <w:marRight w:val="0"/>
              <w:marTop w:val="0"/>
              <w:marBottom w:val="0"/>
              <w:divBdr>
                <w:top w:val="none" w:sz="0" w:space="0" w:color="auto"/>
                <w:left w:val="none" w:sz="0" w:space="0" w:color="auto"/>
                <w:bottom w:val="none" w:sz="0" w:space="0" w:color="auto"/>
                <w:right w:val="none" w:sz="0" w:space="0" w:color="auto"/>
              </w:divBdr>
            </w:div>
            <w:div w:id="584530546">
              <w:marLeft w:val="0"/>
              <w:marRight w:val="0"/>
              <w:marTop w:val="0"/>
              <w:marBottom w:val="0"/>
              <w:divBdr>
                <w:top w:val="none" w:sz="0" w:space="0" w:color="auto"/>
                <w:left w:val="none" w:sz="0" w:space="0" w:color="auto"/>
                <w:bottom w:val="none" w:sz="0" w:space="0" w:color="auto"/>
                <w:right w:val="none" w:sz="0" w:space="0" w:color="auto"/>
              </w:divBdr>
            </w:div>
            <w:div w:id="1224752169">
              <w:marLeft w:val="0"/>
              <w:marRight w:val="0"/>
              <w:marTop w:val="0"/>
              <w:marBottom w:val="0"/>
              <w:divBdr>
                <w:top w:val="none" w:sz="0" w:space="0" w:color="auto"/>
                <w:left w:val="none" w:sz="0" w:space="0" w:color="auto"/>
                <w:bottom w:val="none" w:sz="0" w:space="0" w:color="auto"/>
                <w:right w:val="none" w:sz="0" w:space="0" w:color="auto"/>
              </w:divBdr>
            </w:div>
            <w:div w:id="2111729265">
              <w:marLeft w:val="0"/>
              <w:marRight w:val="0"/>
              <w:marTop w:val="0"/>
              <w:marBottom w:val="0"/>
              <w:divBdr>
                <w:top w:val="none" w:sz="0" w:space="0" w:color="auto"/>
                <w:left w:val="none" w:sz="0" w:space="0" w:color="auto"/>
                <w:bottom w:val="none" w:sz="0" w:space="0" w:color="auto"/>
                <w:right w:val="none" w:sz="0" w:space="0" w:color="auto"/>
              </w:divBdr>
            </w:div>
            <w:div w:id="19017004">
              <w:marLeft w:val="0"/>
              <w:marRight w:val="0"/>
              <w:marTop w:val="0"/>
              <w:marBottom w:val="0"/>
              <w:divBdr>
                <w:top w:val="none" w:sz="0" w:space="0" w:color="auto"/>
                <w:left w:val="none" w:sz="0" w:space="0" w:color="auto"/>
                <w:bottom w:val="none" w:sz="0" w:space="0" w:color="auto"/>
                <w:right w:val="none" w:sz="0" w:space="0" w:color="auto"/>
              </w:divBdr>
            </w:div>
            <w:div w:id="141432028">
              <w:marLeft w:val="0"/>
              <w:marRight w:val="0"/>
              <w:marTop w:val="0"/>
              <w:marBottom w:val="0"/>
              <w:divBdr>
                <w:top w:val="none" w:sz="0" w:space="0" w:color="auto"/>
                <w:left w:val="none" w:sz="0" w:space="0" w:color="auto"/>
                <w:bottom w:val="none" w:sz="0" w:space="0" w:color="auto"/>
                <w:right w:val="none" w:sz="0" w:space="0" w:color="auto"/>
              </w:divBdr>
            </w:div>
            <w:div w:id="1551460782">
              <w:marLeft w:val="0"/>
              <w:marRight w:val="0"/>
              <w:marTop w:val="0"/>
              <w:marBottom w:val="0"/>
              <w:divBdr>
                <w:top w:val="none" w:sz="0" w:space="0" w:color="auto"/>
                <w:left w:val="none" w:sz="0" w:space="0" w:color="auto"/>
                <w:bottom w:val="none" w:sz="0" w:space="0" w:color="auto"/>
                <w:right w:val="none" w:sz="0" w:space="0" w:color="auto"/>
              </w:divBdr>
            </w:div>
            <w:div w:id="1840458213">
              <w:marLeft w:val="0"/>
              <w:marRight w:val="0"/>
              <w:marTop w:val="0"/>
              <w:marBottom w:val="0"/>
              <w:divBdr>
                <w:top w:val="none" w:sz="0" w:space="0" w:color="auto"/>
                <w:left w:val="none" w:sz="0" w:space="0" w:color="auto"/>
                <w:bottom w:val="none" w:sz="0" w:space="0" w:color="auto"/>
                <w:right w:val="none" w:sz="0" w:space="0" w:color="auto"/>
              </w:divBdr>
            </w:div>
            <w:div w:id="967319235">
              <w:marLeft w:val="0"/>
              <w:marRight w:val="0"/>
              <w:marTop w:val="0"/>
              <w:marBottom w:val="0"/>
              <w:divBdr>
                <w:top w:val="none" w:sz="0" w:space="0" w:color="auto"/>
                <w:left w:val="none" w:sz="0" w:space="0" w:color="auto"/>
                <w:bottom w:val="none" w:sz="0" w:space="0" w:color="auto"/>
                <w:right w:val="none" w:sz="0" w:space="0" w:color="auto"/>
              </w:divBdr>
            </w:div>
            <w:div w:id="1072463781">
              <w:marLeft w:val="0"/>
              <w:marRight w:val="0"/>
              <w:marTop w:val="0"/>
              <w:marBottom w:val="0"/>
              <w:divBdr>
                <w:top w:val="none" w:sz="0" w:space="0" w:color="auto"/>
                <w:left w:val="none" w:sz="0" w:space="0" w:color="auto"/>
                <w:bottom w:val="none" w:sz="0" w:space="0" w:color="auto"/>
                <w:right w:val="none" w:sz="0" w:space="0" w:color="auto"/>
              </w:divBdr>
            </w:div>
            <w:div w:id="66922470">
              <w:marLeft w:val="0"/>
              <w:marRight w:val="0"/>
              <w:marTop w:val="0"/>
              <w:marBottom w:val="0"/>
              <w:divBdr>
                <w:top w:val="none" w:sz="0" w:space="0" w:color="auto"/>
                <w:left w:val="none" w:sz="0" w:space="0" w:color="auto"/>
                <w:bottom w:val="none" w:sz="0" w:space="0" w:color="auto"/>
                <w:right w:val="none" w:sz="0" w:space="0" w:color="auto"/>
              </w:divBdr>
            </w:div>
            <w:div w:id="740374854">
              <w:marLeft w:val="0"/>
              <w:marRight w:val="0"/>
              <w:marTop w:val="0"/>
              <w:marBottom w:val="0"/>
              <w:divBdr>
                <w:top w:val="none" w:sz="0" w:space="0" w:color="auto"/>
                <w:left w:val="none" w:sz="0" w:space="0" w:color="auto"/>
                <w:bottom w:val="none" w:sz="0" w:space="0" w:color="auto"/>
                <w:right w:val="none" w:sz="0" w:space="0" w:color="auto"/>
              </w:divBdr>
            </w:div>
            <w:div w:id="1088038528">
              <w:marLeft w:val="0"/>
              <w:marRight w:val="0"/>
              <w:marTop w:val="0"/>
              <w:marBottom w:val="0"/>
              <w:divBdr>
                <w:top w:val="none" w:sz="0" w:space="0" w:color="auto"/>
                <w:left w:val="none" w:sz="0" w:space="0" w:color="auto"/>
                <w:bottom w:val="none" w:sz="0" w:space="0" w:color="auto"/>
                <w:right w:val="none" w:sz="0" w:space="0" w:color="auto"/>
              </w:divBdr>
            </w:div>
            <w:div w:id="510682849">
              <w:marLeft w:val="0"/>
              <w:marRight w:val="0"/>
              <w:marTop w:val="0"/>
              <w:marBottom w:val="0"/>
              <w:divBdr>
                <w:top w:val="none" w:sz="0" w:space="0" w:color="auto"/>
                <w:left w:val="none" w:sz="0" w:space="0" w:color="auto"/>
                <w:bottom w:val="none" w:sz="0" w:space="0" w:color="auto"/>
                <w:right w:val="none" w:sz="0" w:space="0" w:color="auto"/>
              </w:divBdr>
            </w:div>
            <w:div w:id="1621915875">
              <w:marLeft w:val="0"/>
              <w:marRight w:val="0"/>
              <w:marTop w:val="0"/>
              <w:marBottom w:val="0"/>
              <w:divBdr>
                <w:top w:val="none" w:sz="0" w:space="0" w:color="auto"/>
                <w:left w:val="none" w:sz="0" w:space="0" w:color="auto"/>
                <w:bottom w:val="none" w:sz="0" w:space="0" w:color="auto"/>
                <w:right w:val="none" w:sz="0" w:space="0" w:color="auto"/>
              </w:divBdr>
            </w:div>
            <w:div w:id="1109859928">
              <w:marLeft w:val="0"/>
              <w:marRight w:val="0"/>
              <w:marTop w:val="0"/>
              <w:marBottom w:val="0"/>
              <w:divBdr>
                <w:top w:val="none" w:sz="0" w:space="0" w:color="auto"/>
                <w:left w:val="none" w:sz="0" w:space="0" w:color="auto"/>
                <w:bottom w:val="none" w:sz="0" w:space="0" w:color="auto"/>
                <w:right w:val="none" w:sz="0" w:space="0" w:color="auto"/>
              </w:divBdr>
            </w:div>
            <w:div w:id="592669914">
              <w:marLeft w:val="0"/>
              <w:marRight w:val="0"/>
              <w:marTop w:val="0"/>
              <w:marBottom w:val="0"/>
              <w:divBdr>
                <w:top w:val="none" w:sz="0" w:space="0" w:color="auto"/>
                <w:left w:val="none" w:sz="0" w:space="0" w:color="auto"/>
                <w:bottom w:val="none" w:sz="0" w:space="0" w:color="auto"/>
                <w:right w:val="none" w:sz="0" w:space="0" w:color="auto"/>
              </w:divBdr>
            </w:div>
            <w:div w:id="461505620">
              <w:marLeft w:val="0"/>
              <w:marRight w:val="0"/>
              <w:marTop w:val="0"/>
              <w:marBottom w:val="0"/>
              <w:divBdr>
                <w:top w:val="none" w:sz="0" w:space="0" w:color="auto"/>
                <w:left w:val="none" w:sz="0" w:space="0" w:color="auto"/>
                <w:bottom w:val="none" w:sz="0" w:space="0" w:color="auto"/>
                <w:right w:val="none" w:sz="0" w:space="0" w:color="auto"/>
              </w:divBdr>
            </w:div>
            <w:div w:id="359402983">
              <w:marLeft w:val="0"/>
              <w:marRight w:val="0"/>
              <w:marTop w:val="0"/>
              <w:marBottom w:val="0"/>
              <w:divBdr>
                <w:top w:val="none" w:sz="0" w:space="0" w:color="auto"/>
                <w:left w:val="none" w:sz="0" w:space="0" w:color="auto"/>
                <w:bottom w:val="none" w:sz="0" w:space="0" w:color="auto"/>
                <w:right w:val="none" w:sz="0" w:space="0" w:color="auto"/>
              </w:divBdr>
            </w:div>
            <w:div w:id="1731228670">
              <w:marLeft w:val="0"/>
              <w:marRight w:val="0"/>
              <w:marTop w:val="0"/>
              <w:marBottom w:val="0"/>
              <w:divBdr>
                <w:top w:val="none" w:sz="0" w:space="0" w:color="auto"/>
                <w:left w:val="none" w:sz="0" w:space="0" w:color="auto"/>
                <w:bottom w:val="none" w:sz="0" w:space="0" w:color="auto"/>
                <w:right w:val="none" w:sz="0" w:space="0" w:color="auto"/>
              </w:divBdr>
            </w:div>
            <w:div w:id="100539007">
              <w:marLeft w:val="0"/>
              <w:marRight w:val="0"/>
              <w:marTop w:val="0"/>
              <w:marBottom w:val="0"/>
              <w:divBdr>
                <w:top w:val="none" w:sz="0" w:space="0" w:color="auto"/>
                <w:left w:val="none" w:sz="0" w:space="0" w:color="auto"/>
                <w:bottom w:val="none" w:sz="0" w:space="0" w:color="auto"/>
                <w:right w:val="none" w:sz="0" w:space="0" w:color="auto"/>
              </w:divBdr>
            </w:div>
            <w:div w:id="30228419">
              <w:marLeft w:val="0"/>
              <w:marRight w:val="0"/>
              <w:marTop w:val="0"/>
              <w:marBottom w:val="0"/>
              <w:divBdr>
                <w:top w:val="none" w:sz="0" w:space="0" w:color="auto"/>
                <w:left w:val="none" w:sz="0" w:space="0" w:color="auto"/>
                <w:bottom w:val="none" w:sz="0" w:space="0" w:color="auto"/>
                <w:right w:val="none" w:sz="0" w:space="0" w:color="auto"/>
              </w:divBdr>
            </w:div>
            <w:div w:id="1028340114">
              <w:marLeft w:val="0"/>
              <w:marRight w:val="0"/>
              <w:marTop w:val="0"/>
              <w:marBottom w:val="0"/>
              <w:divBdr>
                <w:top w:val="none" w:sz="0" w:space="0" w:color="auto"/>
                <w:left w:val="none" w:sz="0" w:space="0" w:color="auto"/>
                <w:bottom w:val="none" w:sz="0" w:space="0" w:color="auto"/>
                <w:right w:val="none" w:sz="0" w:space="0" w:color="auto"/>
              </w:divBdr>
            </w:div>
            <w:div w:id="913398347">
              <w:marLeft w:val="0"/>
              <w:marRight w:val="0"/>
              <w:marTop w:val="0"/>
              <w:marBottom w:val="0"/>
              <w:divBdr>
                <w:top w:val="none" w:sz="0" w:space="0" w:color="auto"/>
                <w:left w:val="none" w:sz="0" w:space="0" w:color="auto"/>
                <w:bottom w:val="none" w:sz="0" w:space="0" w:color="auto"/>
                <w:right w:val="none" w:sz="0" w:space="0" w:color="auto"/>
              </w:divBdr>
            </w:div>
            <w:div w:id="488791068">
              <w:marLeft w:val="0"/>
              <w:marRight w:val="0"/>
              <w:marTop w:val="0"/>
              <w:marBottom w:val="0"/>
              <w:divBdr>
                <w:top w:val="none" w:sz="0" w:space="0" w:color="auto"/>
                <w:left w:val="none" w:sz="0" w:space="0" w:color="auto"/>
                <w:bottom w:val="none" w:sz="0" w:space="0" w:color="auto"/>
                <w:right w:val="none" w:sz="0" w:space="0" w:color="auto"/>
              </w:divBdr>
            </w:div>
            <w:div w:id="919410097">
              <w:marLeft w:val="0"/>
              <w:marRight w:val="0"/>
              <w:marTop w:val="0"/>
              <w:marBottom w:val="0"/>
              <w:divBdr>
                <w:top w:val="none" w:sz="0" w:space="0" w:color="auto"/>
                <w:left w:val="none" w:sz="0" w:space="0" w:color="auto"/>
                <w:bottom w:val="none" w:sz="0" w:space="0" w:color="auto"/>
                <w:right w:val="none" w:sz="0" w:space="0" w:color="auto"/>
              </w:divBdr>
            </w:div>
            <w:div w:id="696659019">
              <w:marLeft w:val="0"/>
              <w:marRight w:val="0"/>
              <w:marTop w:val="0"/>
              <w:marBottom w:val="0"/>
              <w:divBdr>
                <w:top w:val="none" w:sz="0" w:space="0" w:color="auto"/>
                <w:left w:val="none" w:sz="0" w:space="0" w:color="auto"/>
                <w:bottom w:val="none" w:sz="0" w:space="0" w:color="auto"/>
                <w:right w:val="none" w:sz="0" w:space="0" w:color="auto"/>
              </w:divBdr>
            </w:div>
            <w:div w:id="1400710790">
              <w:marLeft w:val="0"/>
              <w:marRight w:val="0"/>
              <w:marTop w:val="0"/>
              <w:marBottom w:val="0"/>
              <w:divBdr>
                <w:top w:val="none" w:sz="0" w:space="0" w:color="auto"/>
                <w:left w:val="none" w:sz="0" w:space="0" w:color="auto"/>
                <w:bottom w:val="none" w:sz="0" w:space="0" w:color="auto"/>
                <w:right w:val="none" w:sz="0" w:space="0" w:color="auto"/>
              </w:divBdr>
            </w:div>
            <w:div w:id="1978340284">
              <w:marLeft w:val="0"/>
              <w:marRight w:val="0"/>
              <w:marTop w:val="0"/>
              <w:marBottom w:val="0"/>
              <w:divBdr>
                <w:top w:val="none" w:sz="0" w:space="0" w:color="auto"/>
                <w:left w:val="none" w:sz="0" w:space="0" w:color="auto"/>
                <w:bottom w:val="none" w:sz="0" w:space="0" w:color="auto"/>
                <w:right w:val="none" w:sz="0" w:space="0" w:color="auto"/>
              </w:divBdr>
            </w:div>
            <w:div w:id="269239165">
              <w:marLeft w:val="0"/>
              <w:marRight w:val="0"/>
              <w:marTop w:val="0"/>
              <w:marBottom w:val="0"/>
              <w:divBdr>
                <w:top w:val="none" w:sz="0" w:space="0" w:color="auto"/>
                <w:left w:val="none" w:sz="0" w:space="0" w:color="auto"/>
                <w:bottom w:val="none" w:sz="0" w:space="0" w:color="auto"/>
                <w:right w:val="none" w:sz="0" w:space="0" w:color="auto"/>
              </w:divBdr>
            </w:div>
            <w:div w:id="515004634">
              <w:marLeft w:val="0"/>
              <w:marRight w:val="0"/>
              <w:marTop w:val="0"/>
              <w:marBottom w:val="0"/>
              <w:divBdr>
                <w:top w:val="none" w:sz="0" w:space="0" w:color="auto"/>
                <w:left w:val="none" w:sz="0" w:space="0" w:color="auto"/>
                <w:bottom w:val="none" w:sz="0" w:space="0" w:color="auto"/>
                <w:right w:val="none" w:sz="0" w:space="0" w:color="auto"/>
              </w:divBdr>
            </w:div>
            <w:div w:id="1484665794">
              <w:marLeft w:val="0"/>
              <w:marRight w:val="0"/>
              <w:marTop w:val="0"/>
              <w:marBottom w:val="0"/>
              <w:divBdr>
                <w:top w:val="none" w:sz="0" w:space="0" w:color="auto"/>
                <w:left w:val="none" w:sz="0" w:space="0" w:color="auto"/>
                <w:bottom w:val="none" w:sz="0" w:space="0" w:color="auto"/>
                <w:right w:val="none" w:sz="0" w:space="0" w:color="auto"/>
              </w:divBdr>
            </w:div>
            <w:div w:id="1086457728">
              <w:marLeft w:val="0"/>
              <w:marRight w:val="0"/>
              <w:marTop w:val="0"/>
              <w:marBottom w:val="0"/>
              <w:divBdr>
                <w:top w:val="none" w:sz="0" w:space="0" w:color="auto"/>
                <w:left w:val="none" w:sz="0" w:space="0" w:color="auto"/>
                <w:bottom w:val="none" w:sz="0" w:space="0" w:color="auto"/>
                <w:right w:val="none" w:sz="0" w:space="0" w:color="auto"/>
              </w:divBdr>
            </w:div>
            <w:div w:id="1163009372">
              <w:marLeft w:val="0"/>
              <w:marRight w:val="0"/>
              <w:marTop w:val="0"/>
              <w:marBottom w:val="0"/>
              <w:divBdr>
                <w:top w:val="none" w:sz="0" w:space="0" w:color="auto"/>
                <w:left w:val="none" w:sz="0" w:space="0" w:color="auto"/>
                <w:bottom w:val="none" w:sz="0" w:space="0" w:color="auto"/>
                <w:right w:val="none" w:sz="0" w:space="0" w:color="auto"/>
              </w:divBdr>
            </w:div>
            <w:div w:id="1508788583">
              <w:marLeft w:val="0"/>
              <w:marRight w:val="0"/>
              <w:marTop w:val="0"/>
              <w:marBottom w:val="0"/>
              <w:divBdr>
                <w:top w:val="none" w:sz="0" w:space="0" w:color="auto"/>
                <w:left w:val="none" w:sz="0" w:space="0" w:color="auto"/>
                <w:bottom w:val="none" w:sz="0" w:space="0" w:color="auto"/>
                <w:right w:val="none" w:sz="0" w:space="0" w:color="auto"/>
              </w:divBdr>
            </w:div>
            <w:div w:id="521937143">
              <w:marLeft w:val="0"/>
              <w:marRight w:val="0"/>
              <w:marTop w:val="0"/>
              <w:marBottom w:val="0"/>
              <w:divBdr>
                <w:top w:val="none" w:sz="0" w:space="0" w:color="auto"/>
                <w:left w:val="none" w:sz="0" w:space="0" w:color="auto"/>
                <w:bottom w:val="none" w:sz="0" w:space="0" w:color="auto"/>
                <w:right w:val="none" w:sz="0" w:space="0" w:color="auto"/>
              </w:divBdr>
            </w:div>
            <w:div w:id="715010541">
              <w:marLeft w:val="0"/>
              <w:marRight w:val="0"/>
              <w:marTop w:val="0"/>
              <w:marBottom w:val="0"/>
              <w:divBdr>
                <w:top w:val="none" w:sz="0" w:space="0" w:color="auto"/>
                <w:left w:val="none" w:sz="0" w:space="0" w:color="auto"/>
                <w:bottom w:val="none" w:sz="0" w:space="0" w:color="auto"/>
                <w:right w:val="none" w:sz="0" w:space="0" w:color="auto"/>
              </w:divBdr>
            </w:div>
            <w:div w:id="1604993938">
              <w:marLeft w:val="0"/>
              <w:marRight w:val="0"/>
              <w:marTop w:val="0"/>
              <w:marBottom w:val="0"/>
              <w:divBdr>
                <w:top w:val="none" w:sz="0" w:space="0" w:color="auto"/>
                <w:left w:val="none" w:sz="0" w:space="0" w:color="auto"/>
                <w:bottom w:val="none" w:sz="0" w:space="0" w:color="auto"/>
                <w:right w:val="none" w:sz="0" w:space="0" w:color="auto"/>
              </w:divBdr>
            </w:div>
            <w:div w:id="1345743521">
              <w:marLeft w:val="0"/>
              <w:marRight w:val="0"/>
              <w:marTop w:val="0"/>
              <w:marBottom w:val="0"/>
              <w:divBdr>
                <w:top w:val="none" w:sz="0" w:space="0" w:color="auto"/>
                <w:left w:val="none" w:sz="0" w:space="0" w:color="auto"/>
                <w:bottom w:val="none" w:sz="0" w:space="0" w:color="auto"/>
                <w:right w:val="none" w:sz="0" w:space="0" w:color="auto"/>
              </w:divBdr>
            </w:div>
            <w:div w:id="1433666503">
              <w:marLeft w:val="0"/>
              <w:marRight w:val="0"/>
              <w:marTop w:val="0"/>
              <w:marBottom w:val="0"/>
              <w:divBdr>
                <w:top w:val="none" w:sz="0" w:space="0" w:color="auto"/>
                <w:left w:val="none" w:sz="0" w:space="0" w:color="auto"/>
                <w:bottom w:val="none" w:sz="0" w:space="0" w:color="auto"/>
                <w:right w:val="none" w:sz="0" w:space="0" w:color="auto"/>
              </w:divBdr>
            </w:div>
            <w:div w:id="2142111683">
              <w:marLeft w:val="0"/>
              <w:marRight w:val="0"/>
              <w:marTop w:val="0"/>
              <w:marBottom w:val="0"/>
              <w:divBdr>
                <w:top w:val="none" w:sz="0" w:space="0" w:color="auto"/>
                <w:left w:val="none" w:sz="0" w:space="0" w:color="auto"/>
                <w:bottom w:val="none" w:sz="0" w:space="0" w:color="auto"/>
                <w:right w:val="none" w:sz="0" w:space="0" w:color="auto"/>
              </w:divBdr>
            </w:div>
            <w:div w:id="1108887679">
              <w:marLeft w:val="0"/>
              <w:marRight w:val="0"/>
              <w:marTop w:val="0"/>
              <w:marBottom w:val="0"/>
              <w:divBdr>
                <w:top w:val="none" w:sz="0" w:space="0" w:color="auto"/>
                <w:left w:val="none" w:sz="0" w:space="0" w:color="auto"/>
                <w:bottom w:val="none" w:sz="0" w:space="0" w:color="auto"/>
                <w:right w:val="none" w:sz="0" w:space="0" w:color="auto"/>
              </w:divBdr>
            </w:div>
            <w:div w:id="1549608208">
              <w:marLeft w:val="0"/>
              <w:marRight w:val="0"/>
              <w:marTop w:val="0"/>
              <w:marBottom w:val="0"/>
              <w:divBdr>
                <w:top w:val="none" w:sz="0" w:space="0" w:color="auto"/>
                <w:left w:val="none" w:sz="0" w:space="0" w:color="auto"/>
                <w:bottom w:val="none" w:sz="0" w:space="0" w:color="auto"/>
                <w:right w:val="none" w:sz="0" w:space="0" w:color="auto"/>
              </w:divBdr>
            </w:div>
            <w:div w:id="1962804669">
              <w:marLeft w:val="0"/>
              <w:marRight w:val="0"/>
              <w:marTop w:val="0"/>
              <w:marBottom w:val="0"/>
              <w:divBdr>
                <w:top w:val="none" w:sz="0" w:space="0" w:color="auto"/>
                <w:left w:val="none" w:sz="0" w:space="0" w:color="auto"/>
                <w:bottom w:val="none" w:sz="0" w:space="0" w:color="auto"/>
                <w:right w:val="none" w:sz="0" w:space="0" w:color="auto"/>
              </w:divBdr>
            </w:div>
            <w:div w:id="500244560">
              <w:marLeft w:val="0"/>
              <w:marRight w:val="0"/>
              <w:marTop w:val="0"/>
              <w:marBottom w:val="0"/>
              <w:divBdr>
                <w:top w:val="none" w:sz="0" w:space="0" w:color="auto"/>
                <w:left w:val="none" w:sz="0" w:space="0" w:color="auto"/>
                <w:bottom w:val="none" w:sz="0" w:space="0" w:color="auto"/>
                <w:right w:val="none" w:sz="0" w:space="0" w:color="auto"/>
              </w:divBdr>
            </w:div>
            <w:div w:id="500395074">
              <w:marLeft w:val="0"/>
              <w:marRight w:val="0"/>
              <w:marTop w:val="0"/>
              <w:marBottom w:val="0"/>
              <w:divBdr>
                <w:top w:val="none" w:sz="0" w:space="0" w:color="auto"/>
                <w:left w:val="none" w:sz="0" w:space="0" w:color="auto"/>
                <w:bottom w:val="none" w:sz="0" w:space="0" w:color="auto"/>
                <w:right w:val="none" w:sz="0" w:space="0" w:color="auto"/>
              </w:divBdr>
            </w:div>
            <w:div w:id="1274555868">
              <w:marLeft w:val="0"/>
              <w:marRight w:val="0"/>
              <w:marTop w:val="0"/>
              <w:marBottom w:val="0"/>
              <w:divBdr>
                <w:top w:val="none" w:sz="0" w:space="0" w:color="auto"/>
                <w:left w:val="none" w:sz="0" w:space="0" w:color="auto"/>
                <w:bottom w:val="none" w:sz="0" w:space="0" w:color="auto"/>
                <w:right w:val="none" w:sz="0" w:space="0" w:color="auto"/>
              </w:divBdr>
            </w:div>
            <w:div w:id="1550609488">
              <w:marLeft w:val="0"/>
              <w:marRight w:val="0"/>
              <w:marTop w:val="0"/>
              <w:marBottom w:val="0"/>
              <w:divBdr>
                <w:top w:val="none" w:sz="0" w:space="0" w:color="auto"/>
                <w:left w:val="none" w:sz="0" w:space="0" w:color="auto"/>
                <w:bottom w:val="none" w:sz="0" w:space="0" w:color="auto"/>
                <w:right w:val="none" w:sz="0" w:space="0" w:color="auto"/>
              </w:divBdr>
            </w:div>
            <w:div w:id="1407608064">
              <w:marLeft w:val="0"/>
              <w:marRight w:val="0"/>
              <w:marTop w:val="0"/>
              <w:marBottom w:val="0"/>
              <w:divBdr>
                <w:top w:val="none" w:sz="0" w:space="0" w:color="auto"/>
                <w:left w:val="none" w:sz="0" w:space="0" w:color="auto"/>
                <w:bottom w:val="none" w:sz="0" w:space="0" w:color="auto"/>
                <w:right w:val="none" w:sz="0" w:space="0" w:color="auto"/>
              </w:divBdr>
            </w:div>
            <w:div w:id="1253512033">
              <w:marLeft w:val="0"/>
              <w:marRight w:val="0"/>
              <w:marTop w:val="0"/>
              <w:marBottom w:val="0"/>
              <w:divBdr>
                <w:top w:val="none" w:sz="0" w:space="0" w:color="auto"/>
                <w:left w:val="none" w:sz="0" w:space="0" w:color="auto"/>
                <w:bottom w:val="none" w:sz="0" w:space="0" w:color="auto"/>
                <w:right w:val="none" w:sz="0" w:space="0" w:color="auto"/>
              </w:divBdr>
            </w:div>
            <w:div w:id="283006715">
              <w:marLeft w:val="0"/>
              <w:marRight w:val="0"/>
              <w:marTop w:val="0"/>
              <w:marBottom w:val="0"/>
              <w:divBdr>
                <w:top w:val="none" w:sz="0" w:space="0" w:color="auto"/>
                <w:left w:val="none" w:sz="0" w:space="0" w:color="auto"/>
                <w:bottom w:val="none" w:sz="0" w:space="0" w:color="auto"/>
                <w:right w:val="none" w:sz="0" w:space="0" w:color="auto"/>
              </w:divBdr>
            </w:div>
            <w:div w:id="1983146625">
              <w:marLeft w:val="0"/>
              <w:marRight w:val="0"/>
              <w:marTop w:val="0"/>
              <w:marBottom w:val="0"/>
              <w:divBdr>
                <w:top w:val="none" w:sz="0" w:space="0" w:color="auto"/>
                <w:left w:val="none" w:sz="0" w:space="0" w:color="auto"/>
                <w:bottom w:val="none" w:sz="0" w:space="0" w:color="auto"/>
                <w:right w:val="none" w:sz="0" w:space="0" w:color="auto"/>
              </w:divBdr>
            </w:div>
            <w:div w:id="2111124613">
              <w:marLeft w:val="0"/>
              <w:marRight w:val="0"/>
              <w:marTop w:val="0"/>
              <w:marBottom w:val="0"/>
              <w:divBdr>
                <w:top w:val="none" w:sz="0" w:space="0" w:color="auto"/>
                <w:left w:val="none" w:sz="0" w:space="0" w:color="auto"/>
                <w:bottom w:val="none" w:sz="0" w:space="0" w:color="auto"/>
                <w:right w:val="none" w:sz="0" w:space="0" w:color="auto"/>
              </w:divBdr>
            </w:div>
            <w:div w:id="1669286462">
              <w:marLeft w:val="0"/>
              <w:marRight w:val="0"/>
              <w:marTop w:val="0"/>
              <w:marBottom w:val="0"/>
              <w:divBdr>
                <w:top w:val="none" w:sz="0" w:space="0" w:color="auto"/>
                <w:left w:val="none" w:sz="0" w:space="0" w:color="auto"/>
                <w:bottom w:val="none" w:sz="0" w:space="0" w:color="auto"/>
                <w:right w:val="none" w:sz="0" w:space="0" w:color="auto"/>
              </w:divBdr>
            </w:div>
            <w:div w:id="1227182287">
              <w:marLeft w:val="0"/>
              <w:marRight w:val="0"/>
              <w:marTop w:val="0"/>
              <w:marBottom w:val="0"/>
              <w:divBdr>
                <w:top w:val="none" w:sz="0" w:space="0" w:color="auto"/>
                <w:left w:val="none" w:sz="0" w:space="0" w:color="auto"/>
                <w:bottom w:val="none" w:sz="0" w:space="0" w:color="auto"/>
                <w:right w:val="none" w:sz="0" w:space="0" w:color="auto"/>
              </w:divBdr>
            </w:div>
            <w:div w:id="702558644">
              <w:marLeft w:val="0"/>
              <w:marRight w:val="0"/>
              <w:marTop w:val="0"/>
              <w:marBottom w:val="0"/>
              <w:divBdr>
                <w:top w:val="none" w:sz="0" w:space="0" w:color="auto"/>
                <w:left w:val="none" w:sz="0" w:space="0" w:color="auto"/>
                <w:bottom w:val="none" w:sz="0" w:space="0" w:color="auto"/>
                <w:right w:val="none" w:sz="0" w:space="0" w:color="auto"/>
              </w:divBdr>
            </w:div>
            <w:div w:id="1303384035">
              <w:marLeft w:val="0"/>
              <w:marRight w:val="0"/>
              <w:marTop w:val="0"/>
              <w:marBottom w:val="0"/>
              <w:divBdr>
                <w:top w:val="none" w:sz="0" w:space="0" w:color="auto"/>
                <w:left w:val="none" w:sz="0" w:space="0" w:color="auto"/>
                <w:bottom w:val="none" w:sz="0" w:space="0" w:color="auto"/>
                <w:right w:val="none" w:sz="0" w:space="0" w:color="auto"/>
              </w:divBdr>
            </w:div>
            <w:div w:id="288780899">
              <w:marLeft w:val="0"/>
              <w:marRight w:val="0"/>
              <w:marTop w:val="0"/>
              <w:marBottom w:val="0"/>
              <w:divBdr>
                <w:top w:val="none" w:sz="0" w:space="0" w:color="auto"/>
                <w:left w:val="none" w:sz="0" w:space="0" w:color="auto"/>
                <w:bottom w:val="none" w:sz="0" w:space="0" w:color="auto"/>
                <w:right w:val="none" w:sz="0" w:space="0" w:color="auto"/>
              </w:divBdr>
            </w:div>
            <w:div w:id="1689864232">
              <w:marLeft w:val="0"/>
              <w:marRight w:val="0"/>
              <w:marTop w:val="0"/>
              <w:marBottom w:val="0"/>
              <w:divBdr>
                <w:top w:val="none" w:sz="0" w:space="0" w:color="auto"/>
                <w:left w:val="none" w:sz="0" w:space="0" w:color="auto"/>
                <w:bottom w:val="none" w:sz="0" w:space="0" w:color="auto"/>
                <w:right w:val="none" w:sz="0" w:space="0" w:color="auto"/>
              </w:divBdr>
            </w:div>
            <w:div w:id="990670966">
              <w:marLeft w:val="0"/>
              <w:marRight w:val="0"/>
              <w:marTop w:val="0"/>
              <w:marBottom w:val="0"/>
              <w:divBdr>
                <w:top w:val="none" w:sz="0" w:space="0" w:color="auto"/>
                <w:left w:val="none" w:sz="0" w:space="0" w:color="auto"/>
                <w:bottom w:val="none" w:sz="0" w:space="0" w:color="auto"/>
                <w:right w:val="none" w:sz="0" w:space="0" w:color="auto"/>
              </w:divBdr>
            </w:div>
            <w:div w:id="1984920172">
              <w:marLeft w:val="0"/>
              <w:marRight w:val="0"/>
              <w:marTop w:val="0"/>
              <w:marBottom w:val="0"/>
              <w:divBdr>
                <w:top w:val="none" w:sz="0" w:space="0" w:color="auto"/>
                <w:left w:val="none" w:sz="0" w:space="0" w:color="auto"/>
                <w:bottom w:val="none" w:sz="0" w:space="0" w:color="auto"/>
                <w:right w:val="none" w:sz="0" w:space="0" w:color="auto"/>
              </w:divBdr>
            </w:div>
            <w:div w:id="563494095">
              <w:marLeft w:val="0"/>
              <w:marRight w:val="0"/>
              <w:marTop w:val="0"/>
              <w:marBottom w:val="0"/>
              <w:divBdr>
                <w:top w:val="none" w:sz="0" w:space="0" w:color="auto"/>
                <w:left w:val="none" w:sz="0" w:space="0" w:color="auto"/>
                <w:bottom w:val="none" w:sz="0" w:space="0" w:color="auto"/>
                <w:right w:val="none" w:sz="0" w:space="0" w:color="auto"/>
              </w:divBdr>
            </w:div>
            <w:div w:id="1517429132">
              <w:marLeft w:val="0"/>
              <w:marRight w:val="0"/>
              <w:marTop w:val="0"/>
              <w:marBottom w:val="0"/>
              <w:divBdr>
                <w:top w:val="none" w:sz="0" w:space="0" w:color="auto"/>
                <w:left w:val="none" w:sz="0" w:space="0" w:color="auto"/>
                <w:bottom w:val="none" w:sz="0" w:space="0" w:color="auto"/>
                <w:right w:val="none" w:sz="0" w:space="0" w:color="auto"/>
              </w:divBdr>
            </w:div>
            <w:div w:id="308484415">
              <w:marLeft w:val="0"/>
              <w:marRight w:val="0"/>
              <w:marTop w:val="0"/>
              <w:marBottom w:val="0"/>
              <w:divBdr>
                <w:top w:val="none" w:sz="0" w:space="0" w:color="auto"/>
                <w:left w:val="none" w:sz="0" w:space="0" w:color="auto"/>
                <w:bottom w:val="none" w:sz="0" w:space="0" w:color="auto"/>
                <w:right w:val="none" w:sz="0" w:space="0" w:color="auto"/>
              </w:divBdr>
            </w:div>
            <w:div w:id="173686669">
              <w:marLeft w:val="0"/>
              <w:marRight w:val="0"/>
              <w:marTop w:val="0"/>
              <w:marBottom w:val="0"/>
              <w:divBdr>
                <w:top w:val="none" w:sz="0" w:space="0" w:color="auto"/>
                <w:left w:val="none" w:sz="0" w:space="0" w:color="auto"/>
                <w:bottom w:val="none" w:sz="0" w:space="0" w:color="auto"/>
                <w:right w:val="none" w:sz="0" w:space="0" w:color="auto"/>
              </w:divBdr>
            </w:div>
            <w:div w:id="319777550">
              <w:marLeft w:val="0"/>
              <w:marRight w:val="0"/>
              <w:marTop w:val="0"/>
              <w:marBottom w:val="0"/>
              <w:divBdr>
                <w:top w:val="none" w:sz="0" w:space="0" w:color="auto"/>
                <w:left w:val="none" w:sz="0" w:space="0" w:color="auto"/>
                <w:bottom w:val="none" w:sz="0" w:space="0" w:color="auto"/>
                <w:right w:val="none" w:sz="0" w:space="0" w:color="auto"/>
              </w:divBdr>
            </w:div>
            <w:div w:id="517736994">
              <w:marLeft w:val="0"/>
              <w:marRight w:val="0"/>
              <w:marTop w:val="0"/>
              <w:marBottom w:val="0"/>
              <w:divBdr>
                <w:top w:val="none" w:sz="0" w:space="0" w:color="auto"/>
                <w:left w:val="none" w:sz="0" w:space="0" w:color="auto"/>
                <w:bottom w:val="none" w:sz="0" w:space="0" w:color="auto"/>
                <w:right w:val="none" w:sz="0" w:space="0" w:color="auto"/>
              </w:divBdr>
            </w:div>
            <w:div w:id="953051387">
              <w:marLeft w:val="0"/>
              <w:marRight w:val="0"/>
              <w:marTop w:val="0"/>
              <w:marBottom w:val="0"/>
              <w:divBdr>
                <w:top w:val="none" w:sz="0" w:space="0" w:color="auto"/>
                <w:left w:val="none" w:sz="0" w:space="0" w:color="auto"/>
                <w:bottom w:val="none" w:sz="0" w:space="0" w:color="auto"/>
                <w:right w:val="none" w:sz="0" w:space="0" w:color="auto"/>
              </w:divBdr>
            </w:div>
            <w:div w:id="139427035">
              <w:marLeft w:val="0"/>
              <w:marRight w:val="0"/>
              <w:marTop w:val="0"/>
              <w:marBottom w:val="0"/>
              <w:divBdr>
                <w:top w:val="none" w:sz="0" w:space="0" w:color="auto"/>
                <w:left w:val="none" w:sz="0" w:space="0" w:color="auto"/>
                <w:bottom w:val="none" w:sz="0" w:space="0" w:color="auto"/>
                <w:right w:val="none" w:sz="0" w:space="0" w:color="auto"/>
              </w:divBdr>
            </w:div>
            <w:div w:id="375467013">
              <w:marLeft w:val="0"/>
              <w:marRight w:val="0"/>
              <w:marTop w:val="0"/>
              <w:marBottom w:val="0"/>
              <w:divBdr>
                <w:top w:val="none" w:sz="0" w:space="0" w:color="auto"/>
                <w:left w:val="none" w:sz="0" w:space="0" w:color="auto"/>
                <w:bottom w:val="none" w:sz="0" w:space="0" w:color="auto"/>
                <w:right w:val="none" w:sz="0" w:space="0" w:color="auto"/>
              </w:divBdr>
            </w:div>
            <w:div w:id="1129397580">
              <w:marLeft w:val="0"/>
              <w:marRight w:val="0"/>
              <w:marTop w:val="0"/>
              <w:marBottom w:val="0"/>
              <w:divBdr>
                <w:top w:val="none" w:sz="0" w:space="0" w:color="auto"/>
                <w:left w:val="none" w:sz="0" w:space="0" w:color="auto"/>
                <w:bottom w:val="none" w:sz="0" w:space="0" w:color="auto"/>
                <w:right w:val="none" w:sz="0" w:space="0" w:color="auto"/>
              </w:divBdr>
            </w:div>
            <w:div w:id="699429433">
              <w:marLeft w:val="0"/>
              <w:marRight w:val="0"/>
              <w:marTop w:val="0"/>
              <w:marBottom w:val="0"/>
              <w:divBdr>
                <w:top w:val="none" w:sz="0" w:space="0" w:color="auto"/>
                <w:left w:val="none" w:sz="0" w:space="0" w:color="auto"/>
                <w:bottom w:val="none" w:sz="0" w:space="0" w:color="auto"/>
                <w:right w:val="none" w:sz="0" w:space="0" w:color="auto"/>
              </w:divBdr>
            </w:div>
            <w:div w:id="506286917">
              <w:marLeft w:val="0"/>
              <w:marRight w:val="0"/>
              <w:marTop w:val="0"/>
              <w:marBottom w:val="0"/>
              <w:divBdr>
                <w:top w:val="none" w:sz="0" w:space="0" w:color="auto"/>
                <w:left w:val="none" w:sz="0" w:space="0" w:color="auto"/>
                <w:bottom w:val="none" w:sz="0" w:space="0" w:color="auto"/>
                <w:right w:val="none" w:sz="0" w:space="0" w:color="auto"/>
              </w:divBdr>
            </w:div>
            <w:div w:id="547306094">
              <w:marLeft w:val="0"/>
              <w:marRight w:val="0"/>
              <w:marTop w:val="0"/>
              <w:marBottom w:val="0"/>
              <w:divBdr>
                <w:top w:val="none" w:sz="0" w:space="0" w:color="auto"/>
                <w:left w:val="none" w:sz="0" w:space="0" w:color="auto"/>
                <w:bottom w:val="none" w:sz="0" w:space="0" w:color="auto"/>
                <w:right w:val="none" w:sz="0" w:space="0" w:color="auto"/>
              </w:divBdr>
            </w:div>
            <w:div w:id="455412111">
              <w:marLeft w:val="0"/>
              <w:marRight w:val="0"/>
              <w:marTop w:val="0"/>
              <w:marBottom w:val="0"/>
              <w:divBdr>
                <w:top w:val="none" w:sz="0" w:space="0" w:color="auto"/>
                <w:left w:val="none" w:sz="0" w:space="0" w:color="auto"/>
                <w:bottom w:val="none" w:sz="0" w:space="0" w:color="auto"/>
                <w:right w:val="none" w:sz="0" w:space="0" w:color="auto"/>
              </w:divBdr>
            </w:div>
            <w:div w:id="902178130">
              <w:marLeft w:val="0"/>
              <w:marRight w:val="0"/>
              <w:marTop w:val="0"/>
              <w:marBottom w:val="0"/>
              <w:divBdr>
                <w:top w:val="none" w:sz="0" w:space="0" w:color="auto"/>
                <w:left w:val="none" w:sz="0" w:space="0" w:color="auto"/>
                <w:bottom w:val="none" w:sz="0" w:space="0" w:color="auto"/>
                <w:right w:val="none" w:sz="0" w:space="0" w:color="auto"/>
              </w:divBdr>
            </w:div>
            <w:div w:id="1466385858">
              <w:marLeft w:val="0"/>
              <w:marRight w:val="0"/>
              <w:marTop w:val="0"/>
              <w:marBottom w:val="0"/>
              <w:divBdr>
                <w:top w:val="none" w:sz="0" w:space="0" w:color="auto"/>
                <w:left w:val="none" w:sz="0" w:space="0" w:color="auto"/>
                <w:bottom w:val="none" w:sz="0" w:space="0" w:color="auto"/>
                <w:right w:val="none" w:sz="0" w:space="0" w:color="auto"/>
              </w:divBdr>
            </w:div>
            <w:div w:id="815418258">
              <w:marLeft w:val="0"/>
              <w:marRight w:val="0"/>
              <w:marTop w:val="0"/>
              <w:marBottom w:val="0"/>
              <w:divBdr>
                <w:top w:val="none" w:sz="0" w:space="0" w:color="auto"/>
                <w:left w:val="none" w:sz="0" w:space="0" w:color="auto"/>
                <w:bottom w:val="none" w:sz="0" w:space="0" w:color="auto"/>
                <w:right w:val="none" w:sz="0" w:space="0" w:color="auto"/>
              </w:divBdr>
            </w:div>
            <w:div w:id="1252397154">
              <w:marLeft w:val="0"/>
              <w:marRight w:val="0"/>
              <w:marTop w:val="0"/>
              <w:marBottom w:val="0"/>
              <w:divBdr>
                <w:top w:val="none" w:sz="0" w:space="0" w:color="auto"/>
                <w:left w:val="none" w:sz="0" w:space="0" w:color="auto"/>
                <w:bottom w:val="none" w:sz="0" w:space="0" w:color="auto"/>
                <w:right w:val="none" w:sz="0" w:space="0" w:color="auto"/>
              </w:divBdr>
            </w:div>
            <w:div w:id="481116450">
              <w:marLeft w:val="0"/>
              <w:marRight w:val="0"/>
              <w:marTop w:val="0"/>
              <w:marBottom w:val="0"/>
              <w:divBdr>
                <w:top w:val="none" w:sz="0" w:space="0" w:color="auto"/>
                <w:left w:val="none" w:sz="0" w:space="0" w:color="auto"/>
                <w:bottom w:val="none" w:sz="0" w:space="0" w:color="auto"/>
                <w:right w:val="none" w:sz="0" w:space="0" w:color="auto"/>
              </w:divBdr>
            </w:div>
            <w:div w:id="1398358265">
              <w:marLeft w:val="0"/>
              <w:marRight w:val="0"/>
              <w:marTop w:val="0"/>
              <w:marBottom w:val="0"/>
              <w:divBdr>
                <w:top w:val="none" w:sz="0" w:space="0" w:color="auto"/>
                <w:left w:val="none" w:sz="0" w:space="0" w:color="auto"/>
                <w:bottom w:val="none" w:sz="0" w:space="0" w:color="auto"/>
                <w:right w:val="none" w:sz="0" w:space="0" w:color="auto"/>
              </w:divBdr>
            </w:div>
            <w:div w:id="897983570">
              <w:marLeft w:val="0"/>
              <w:marRight w:val="0"/>
              <w:marTop w:val="0"/>
              <w:marBottom w:val="0"/>
              <w:divBdr>
                <w:top w:val="none" w:sz="0" w:space="0" w:color="auto"/>
                <w:left w:val="none" w:sz="0" w:space="0" w:color="auto"/>
                <w:bottom w:val="none" w:sz="0" w:space="0" w:color="auto"/>
                <w:right w:val="none" w:sz="0" w:space="0" w:color="auto"/>
              </w:divBdr>
            </w:div>
            <w:div w:id="1682927272">
              <w:marLeft w:val="0"/>
              <w:marRight w:val="0"/>
              <w:marTop w:val="0"/>
              <w:marBottom w:val="0"/>
              <w:divBdr>
                <w:top w:val="none" w:sz="0" w:space="0" w:color="auto"/>
                <w:left w:val="none" w:sz="0" w:space="0" w:color="auto"/>
                <w:bottom w:val="none" w:sz="0" w:space="0" w:color="auto"/>
                <w:right w:val="none" w:sz="0" w:space="0" w:color="auto"/>
              </w:divBdr>
            </w:div>
            <w:div w:id="1027944272">
              <w:marLeft w:val="0"/>
              <w:marRight w:val="0"/>
              <w:marTop w:val="0"/>
              <w:marBottom w:val="0"/>
              <w:divBdr>
                <w:top w:val="none" w:sz="0" w:space="0" w:color="auto"/>
                <w:left w:val="none" w:sz="0" w:space="0" w:color="auto"/>
                <w:bottom w:val="none" w:sz="0" w:space="0" w:color="auto"/>
                <w:right w:val="none" w:sz="0" w:space="0" w:color="auto"/>
              </w:divBdr>
            </w:div>
            <w:div w:id="618337213">
              <w:marLeft w:val="0"/>
              <w:marRight w:val="0"/>
              <w:marTop w:val="0"/>
              <w:marBottom w:val="0"/>
              <w:divBdr>
                <w:top w:val="none" w:sz="0" w:space="0" w:color="auto"/>
                <w:left w:val="none" w:sz="0" w:space="0" w:color="auto"/>
                <w:bottom w:val="none" w:sz="0" w:space="0" w:color="auto"/>
                <w:right w:val="none" w:sz="0" w:space="0" w:color="auto"/>
              </w:divBdr>
            </w:div>
            <w:div w:id="1049036969">
              <w:marLeft w:val="0"/>
              <w:marRight w:val="0"/>
              <w:marTop w:val="0"/>
              <w:marBottom w:val="0"/>
              <w:divBdr>
                <w:top w:val="none" w:sz="0" w:space="0" w:color="auto"/>
                <w:left w:val="none" w:sz="0" w:space="0" w:color="auto"/>
                <w:bottom w:val="none" w:sz="0" w:space="0" w:color="auto"/>
                <w:right w:val="none" w:sz="0" w:space="0" w:color="auto"/>
              </w:divBdr>
            </w:div>
            <w:div w:id="1392464104">
              <w:marLeft w:val="0"/>
              <w:marRight w:val="0"/>
              <w:marTop w:val="0"/>
              <w:marBottom w:val="0"/>
              <w:divBdr>
                <w:top w:val="none" w:sz="0" w:space="0" w:color="auto"/>
                <w:left w:val="none" w:sz="0" w:space="0" w:color="auto"/>
                <w:bottom w:val="none" w:sz="0" w:space="0" w:color="auto"/>
                <w:right w:val="none" w:sz="0" w:space="0" w:color="auto"/>
              </w:divBdr>
            </w:div>
            <w:div w:id="2123526342">
              <w:marLeft w:val="0"/>
              <w:marRight w:val="0"/>
              <w:marTop w:val="0"/>
              <w:marBottom w:val="0"/>
              <w:divBdr>
                <w:top w:val="none" w:sz="0" w:space="0" w:color="auto"/>
                <w:left w:val="none" w:sz="0" w:space="0" w:color="auto"/>
                <w:bottom w:val="none" w:sz="0" w:space="0" w:color="auto"/>
                <w:right w:val="none" w:sz="0" w:space="0" w:color="auto"/>
              </w:divBdr>
            </w:div>
            <w:div w:id="28728149">
              <w:marLeft w:val="0"/>
              <w:marRight w:val="0"/>
              <w:marTop w:val="0"/>
              <w:marBottom w:val="0"/>
              <w:divBdr>
                <w:top w:val="none" w:sz="0" w:space="0" w:color="auto"/>
                <w:left w:val="none" w:sz="0" w:space="0" w:color="auto"/>
                <w:bottom w:val="none" w:sz="0" w:space="0" w:color="auto"/>
                <w:right w:val="none" w:sz="0" w:space="0" w:color="auto"/>
              </w:divBdr>
            </w:div>
            <w:div w:id="2043360432">
              <w:marLeft w:val="0"/>
              <w:marRight w:val="0"/>
              <w:marTop w:val="0"/>
              <w:marBottom w:val="0"/>
              <w:divBdr>
                <w:top w:val="none" w:sz="0" w:space="0" w:color="auto"/>
                <w:left w:val="none" w:sz="0" w:space="0" w:color="auto"/>
                <w:bottom w:val="none" w:sz="0" w:space="0" w:color="auto"/>
                <w:right w:val="none" w:sz="0" w:space="0" w:color="auto"/>
              </w:divBdr>
            </w:div>
            <w:div w:id="1552889411">
              <w:marLeft w:val="0"/>
              <w:marRight w:val="0"/>
              <w:marTop w:val="0"/>
              <w:marBottom w:val="0"/>
              <w:divBdr>
                <w:top w:val="none" w:sz="0" w:space="0" w:color="auto"/>
                <w:left w:val="none" w:sz="0" w:space="0" w:color="auto"/>
                <w:bottom w:val="none" w:sz="0" w:space="0" w:color="auto"/>
                <w:right w:val="none" w:sz="0" w:space="0" w:color="auto"/>
              </w:divBdr>
            </w:div>
            <w:div w:id="967008918">
              <w:marLeft w:val="0"/>
              <w:marRight w:val="0"/>
              <w:marTop w:val="0"/>
              <w:marBottom w:val="0"/>
              <w:divBdr>
                <w:top w:val="none" w:sz="0" w:space="0" w:color="auto"/>
                <w:left w:val="none" w:sz="0" w:space="0" w:color="auto"/>
                <w:bottom w:val="none" w:sz="0" w:space="0" w:color="auto"/>
                <w:right w:val="none" w:sz="0" w:space="0" w:color="auto"/>
              </w:divBdr>
            </w:div>
            <w:div w:id="793796217">
              <w:marLeft w:val="0"/>
              <w:marRight w:val="0"/>
              <w:marTop w:val="0"/>
              <w:marBottom w:val="0"/>
              <w:divBdr>
                <w:top w:val="none" w:sz="0" w:space="0" w:color="auto"/>
                <w:left w:val="none" w:sz="0" w:space="0" w:color="auto"/>
                <w:bottom w:val="none" w:sz="0" w:space="0" w:color="auto"/>
                <w:right w:val="none" w:sz="0" w:space="0" w:color="auto"/>
              </w:divBdr>
            </w:div>
            <w:div w:id="1748459280">
              <w:marLeft w:val="0"/>
              <w:marRight w:val="0"/>
              <w:marTop w:val="0"/>
              <w:marBottom w:val="0"/>
              <w:divBdr>
                <w:top w:val="none" w:sz="0" w:space="0" w:color="auto"/>
                <w:left w:val="none" w:sz="0" w:space="0" w:color="auto"/>
                <w:bottom w:val="none" w:sz="0" w:space="0" w:color="auto"/>
                <w:right w:val="none" w:sz="0" w:space="0" w:color="auto"/>
              </w:divBdr>
            </w:div>
            <w:div w:id="2096587784">
              <w:marLeft w:val="0"/>
              <w:marRight w:val="0"/>
              <w:marTop w:val="0"/>
              <w:marBottom w:val="0"/>
              <w:divBdr>
                <w:top w:val="none" w:sz="0" w:space="0" w:color="auto"/>
                <w:left w:val="none" w:sz="0" w:space="0" w:color="auto"/>
                <w:bottom w:val="none" w:sz="0" w:space="0" w:color="auto"/>
                <w:right w:val="none" w:sz="0" w:space="0" w:color="auto"/>
              </w:divBdr>
            </w:div>
            <w:div w:id="984630314">
              <w:marLeft w:val="0"/>
              <w:marRight w:val="0"/>
              <w:marTop w:val="0"/>
              <w:marBottom w:val="0"/>
              <w:divBdr>
                <w:top w:val="none" w:sz="0" w:space="0" w:color="auto"/>
                <w:left w:val="none" w:sz="0" w:space="0" w:color="auto"/>
                <w:bottom w:val="none" w:sz="0" w:space="0" w:color="auto"/>
                <w:right w:val="none" w:sz="0" w:space="0" w:color="auto"/>
              </w:divBdr>
            </w:div>
            <w:div w:id="347489300">
              <w:marLeft w:val="0"/>
              <w:marRight w:val="0"/>
              <w:marTop w:val="0"/>
              <w:marBottom w:val="0"/>
              <w:divBdr>
                <w:top w:val="none" w:sz="0" w:space="0" w:color="auto"/>
                <w:left w:val="none" w:sz="0" w:space="0" w:color="auto"/>
                <w:bottom w:val="none" w:sz="0" w:space="0" w:color="auto"/>
                <w:right w:val="none" w:sz="0" w:space="0" w:color="auto"/>
              </w:divBdr>
            </w:div>
            <w:div w:id="1522015841">
              <w:marLeft w:val="0"/>
              <w:marRight w:val="0"/>
              <w:marTop w:val="0"/>
              <w:marBottom w:val="0"/>
              <w:divBdr>
                <w:top w:val="none" w:sz="0" w:space="0" w:color="auto"/>
                <w:left w:val="none" w:sz="0" w:space="0" w:color="auto"/>
                <w:bottom w:val="none" w:sz="0" w:space="0" w:color="auto"/>
                <w:right w:val="none" w:sz="0" w:space="0" w:color="auto"/>
              </w:divBdr>
            </w:div>
            <w:div w:id="1848053482">
              <w:marLeft w:val="0"/>
              <w:marRight w:val="0"/>
              <w:marTop w:val="0"/>
              <w:marBottom w:val="0"/>
              <w:divBdr>
                <w:top w:val="none" w:sz="0" w:space="0" w:color="auto"/>
                <w:left w:val="none" w:sz="0" w:space="0" w:color="auto"/>
                <w:bottom w:val="none" w:sz="0" w:space="0" w:color="auto"/>
                <w:right w:val="none" w:sz="0" w:space="0" w:color="auto"/>
              </w:divBdr>
            </w:div>
            <w:div w:id="793712393">
              <w:marLeft w:val="0"/>
              <w:marRight w:val="0"/>
              <w:marTop w:val="0"/>
              <w:marBottom w:val="0"/>
              <w:divBdr>
                <w:top w:val="none" w:sz="0" w:space="0" w:color="auto"/>
                <w:left w:val="none" w:sz="0" w:space="0" w:color="auto"/>
                <w:bottom w:val="none" w:sz="0" w:space="0" w:color="auto"/>
                <w:right w:val="none" w:sz="0" w:space="0" w:color="auto"/>
              </w:divBdr>
            </w:div>
            <w:div w:id="1052576441">
              <w:marLeft w:val="0"/>
              <w:marRight w:val="0"/>
              <w:marTop w:val="0"/>
              <w:marBottom w:val="0"/>
              <w:divBdr>
                <w:top w:val="none" w:sz="0" w:space="0" w:color="auto"/>
                <w:left w:val="none" w:sz="0" w:space="0" w:color="auto"/>
                <w:bottom w:val="none" w:sz="0" w:space="0" w:color="auto"/>
                <w:right w:val="none" w:sz="0" w:space="0" w:color="auto"/>
              </w:divBdr>
            </w:div>
            <w:div w:id="1454791511">
              <w:marLeft w:val="0"/>
              <w:marRight w:val="0"/>
              <w:marTop w:val="0"/>
              <w:marBottom w:val="0"/>
              <w:divBdr>
                <w:top w:val="none" w:sz="0" w:space="0" w:color="auto"/>
                <w:left w:val="none" w:sz="0" w:space="0" w:color="auto"/>
                <w:bottom w:val="none" w:sz="0" w:space="0" w:color="auto"/>
                <w:right w:val="none" w:sz="0" w:space="0" w:color="auto"/>
              </w:divBdr>
            </w:div>
            <w:div w:id="1216618694">
              <w:marLeft w:val="0"/>
              <w:marRight w:val="0"/>
              <w:marTop w:val="0"/>
              <w:marBottom w:val="0"/>
              <w:divBdr>
                <w:top w:val="none" w:sz="0" w:space="0" w:color="auto"/>
                <w:left w:val="none" w:sz="0" w:space="0" w:color="auto"/>
                <w:bottom w:val="none" w:sz="0" w:space="0" w:color="auto"/>
                <w:right w:val="none" w:sz="0" w:space="0" w:color="auto"/>
              </w:divBdr>
            </w:div>
            <w:div w:id="1771702687">
              <w:marLeft w:val="0"/>
              <w:marRight w:val="0"/>
              <w:marTop w:val="0"/>
              <w:marBottom w:val="0"/>
              <w:divBdr>
                <w:top w:val="none" w:sz="0" w:space="0" w:color="auto"/>
                <w:left w:val="none" w:sz="0" w:space="0" w:color="auto"/>
                <w:bottom w:val="none" w:sz="0" w:space="0" w:color="auto"/>
                <w:right w:val="none" w:sz="0" w:space="0" w:color="auto"/>
              </w:divBdr>
            </w:div>
            <w:div w:id="906184202">
              <w:marLeft w:val="0"/>
              <w:marRight w:val="0"/>
              <w:marTop w:val="0"/>
              <w:marBottom w:val="0"/>
              <w:divBdr>
                <w:top w:val="none" w:sz="0" w:space="0" w:color="auto"/>
                <w:left w:val="none" w:sz="0" w:space="0" w:color="auto"/>
                <w:bottom w:val="none" w:sz="0" w:space="0" w:color="auto"/>
                <w:right w:val="none" w:sz="0" w:space="0" w:color="auto"/>
              </w:divBdr>
            </w:div>
            <w:div w:id="443158484">
              <w:marLeft w:val="0"/>
              <w:marRight w:val="0"/>
              <w:marTop w:val="0"/>
              <w:marBottom w:val="0"/>
              <w:divBdr>
                <w:top w:val="none" w:sz="0" w:space="0" w:color="auto"/>
                <w:left w:val="none" w:sz="0" w:space="0" w:color="auto"/>
                <w:bottom w:val="none" w:sz="0" w:space="0" w:color="auto"/>
                <w:right w:val="none" w:sz="0" w:space="0" w:color="auto"/>
              </w:divBdr>
            </w:div>
            <w:div w:id="987057509">
              <w:marLeft w:val="0"/>
              <w:marRight w:val="0"/>
              <w:marTop w:val="0"/>
              <w:marBottom w:val="0"/>
              <w:divBdr>
                <w:top w:val="none" w:sz="0" w:space="0" w:color="auto"/>
                <w:left w:val="none" w:sz="0" w:space="0" w:color="auto"/>
                <w:bottom w:val="none" w:sz="0" w:space="0" w:color="auto"/>
                <w:right w:val="none" w:sz="0" w:space="0" w:color="auto"/>
              </w:divBdr>
            </w:div>
            <w:div w:id="1275476577">
              <w:marLeft w:val="0"/>
              <w:marRight w:val="0"/>
              <w:marTop w:val="0"/>
              <w:marBottom w:val="0"/>
              <w:divBdr>
                <w:top w:val="none" w:sz="0" w:space="0" w:color="auto"/>
                <w:left w:val="none" w:sz="0" w:space="0" w:color="auto"/>
                <w:bottom w:val="none" w:sz="0" w:space="0" w:color="auto"/>
                <w:right w:val="none" w:sz="0" w:space="0" w:color="auto"/>
              </w:divBdr>
            </w:div>
            <w:div w:id="961613638">
              <w:marLeft w:val="0"/>
              <w:marRight w:val="0"/>
              <w:marTop w:val="0"/>
              <w:marBottom w:val="0"/>
              <w:divBdr>
                <w:top w:val="none" w:sz="0" w:space="0" w:color="auto"/>
                <w:left w:val="none" w:sz="0" w:space="0" w:color="auto"/>
                <w:bottom w:val="none" w:sz="0" w:space="0" w:color="auto"/>
                <w:right w:val="none" w:sz="0" w:space="0" w:color="auto"/>
              </w:divBdr>
            </w:div>
            <w:div w:id="1996301622">
              <w:marLeft w:val="0"/>
              <w:marRight w:val="0"/>
              <w:marTop w:val="0"/>
              <w:marBottom w:val="0"/>
              <w:divBdr>
                <w:top w:val="none" w:sz="0" w:space="0" w:color="auto"/>
                <w:left w:val="none" w:sz="0" w:space="0" w:color="auto"/>
                <w:bottom w:val="none" w:sz="0" w:space="0" w:color="auto"/>
                <w:right w:val="none" w:sz="0" w:space="0" w:color="auto"/>
              </w:divBdr>
            </w:div>
            <w:div w:id="407726896">
              <w:marLeft w:val="0"/>
              <w:marRight w:val="0"/>
              <w:marTop w:val="0"/>
              <w:marBottom w:val="0"/>
              <w:divBdr>
                <w:top w:val="none" w:sz="0" w:space="0" w:color="auto"/>
                <w:left w:val="none" w:sz="0" w:space="0" w:color="auto"/>
                <w:bottom w:val="none" w:sz="0" w:space="0" w:color="auto"/>
                <w:right w:val="none" w:sz="0" w:space="0" w:color="auto"/>
              </w:divBdr>
            </w:div>
            <w:div w:id="1129856278">
              <w:marLeft w:val="0"/>
              <w:marRight w:val="0"/>
              <w:marTop w:val="0"/>
              <w:marBottom w:val="0"/>
              <w:divBdr>
                <w:top w:val="none" w:sz="0" w:space="0" w:color="auto"/>
                <w:left w:val="none" w:sz="0" w:space="0" w:color="auto"/>
                <w:bottom w:val="none" w:sz="0" w:space="0" w:color="auto"/>
                <w:right w:val="none" w:sz="0" w:space="0" w:color="auto"/>
              </w:divBdr>
            </w:div>
            <w:div w:id="2089689394">
              <w:marLeft w:val="0"/>
              <w:marRight w:val="0"/>
              <w:marTop w:val="0"/>
              <w:marBottom w:val="0"/>
              <w:divBdr>
                <w:top w:val="none" w:sz="0" w:space="0" w:color="auto"/>
                <w:left w:val="none" w:sz="0" w:space="0" w:color="auto"/>
                <w:bottom w:val="none" w:sz="0" w:space="0" w:color="auto"/>
                <w:right w:val="none" w:sz="0" w:space="0" w:color="auto"/>
              </w:divBdr>
            </w:div>
            <w:div w:id="503860983">
              <w:marLeft w:val="0"/>
              <w:marRight w:val="0"/>
              <w:marTop w:val="0"/>
              <w:marBottom w:val="0"/>
              <w:divBdr>
                <w:top w:val="none" w:sz="0" w:space="0" w:color="auto"/>
                <w:left w:val="none" w:sz="0" w:space="0" w:color="auto"/>
                <w:bottom w:val="none" w:sz="0" w:space="0" w:color="auto"/>
                <w:right w:val="none" w:sz="0" w:space="0" w:color="auto"/>
              </w:divBdr>
            </w:div>
            <w:div w:id="2075741159">
              <w:marLeft w:val="0"/>
              <w:marRight w:val="0"/>
              <w:marTop w:val="0"/>
              <w:marBottom w:val="0"/>
              <w:divBdr>
                <w:top w:val="none" w:sz="0" w:space="0" w:color="auto"/>
                <w:left w:val="none" w:sz="0" w:space="0" w:color="auto"/>
                <w:bottom w:val="none" w:sz="0" w:space="0" w:color="auto"/>
                <w:right w:val="none" w:sz="0" w:space="0" w:color="auto"/>
              </w:divBdr>
            </w:div>
            <w:div w:id="187566550">
              <w:marLeft w:val="0"/>
              <w:marRight w:val="0"/>
              <w:marTop w:val="0"/>
              <w:marBottom w:val="0"/>
              <w:divBdr>
                <w:top w:val="none" w:sz="0" w:space="0" w:color="auto"/>
                <w:left w:val="none" w:sz="0" w:space="0" w:color="auto"/>
                <w:bottom w:val="none" w:sz="0" w:space="0" w:color="auto"/>
                <w:right w:val="none" w:sz="0" w:space="0" w:color="auto"/>
              </w:divBdr>
            </w:div>
            <w:div w:id="1696467139">
              <w:marLeft w:val="0"/>
              <w:marRight w:val="0"/>
              <w:marTop w:val="0"/>
              <w:marBottom w:val="0"/>
              <w:divBdr>
                <w:top w:val="none" w:sz="0" w:space="0" w:color="auto"/>
                <w:left w:val="none" w:sz="0" w:space="0" w:color="auto"/>
                <w:bottom w:val="none" w:sz="0" w:space="0" w:color="auto"/>
                <w:right w:val="none" w:sz="0" w:space="0" w:color="auto"/>
              </w:divBdr>
            </w:div>
            <w:div w:id="642273865">
              <w:marLeft w:val="0"/>
              <w:marRight w:val="0"/>
              <w:marTop w:val="0"/>
              <w:marBottom w:val="0"/>
              <w:divBdr>
                <w:top w:val="none" w:sz="0" w:space="0" w:color="auto"/>
                <w:left w:val="none" w:sz="0" w:space="0" w:color="auto"/>
                <w:bottom w:val="none" w:sz="0" w:space="0" w:color="auto"/>
                <w:right w:val="none" w:sz="0" w:space="0" w:color="auto"/>
              </w:divBdr>
            </w:div>
            <w:div w:id="1384595694">
              <w:marLeft w:val="0"/>
              <w:marRight w:val="0"/>
              <w:marTop w:val="0"/>
              <w:marBottom w:val="0"/>
              <w:divBdr>
                <w:top w:val="none" w:sz="0" w:space="0" w:color="auto"/>
                <w:left w:val="none" w:sz="0" w:space="0" w:color="auto"/>
                <w:bottom w:val="none" w:sz="0" w:space="0" w:color="auto"/>
                <w:right w:val="none" w:sz="0" w:space="0" w:color="auto"/>
              </w:divBdr>
            </w:div>
            <w:div w:id="51201690">
              <w:marLeft w:val="0"/>
              <w:marRight w:val="0"/>
              <w:marTop w:val="0"/>
              <w:marBottom w:val="0"/>
              <w:divBdr>
                <w:top w:val="none" w:sz="0" w:space="0" w:color="auto"/>
                <w:left w:val="none" w:sz="0" w:space="0" w:color="auto"/>
                <w:bottom w:val="none" w:sz="0" w:space="0" w:color="auto"/>
                <w:right w:val="none" w:sz="0" w:space="0" w:color="auto"/>
              </w:divBdr>
            </w:div>
            <w:div w:id="787554532">
              <w:marLeft w:val="0"/>
              <w:marRight w:val="0"/>
              <w:marTop w:val="0"/>
              <w:marBottom w:val="0"/>
              <w:divBdr>
                <w:top w:val="none" w:sz="0" w:space="0" w:color="auto"/>
                <w:left w:val="none" w:sz="0" w:space="0" w:color="auto"/>
                <w:bottom w:val="none" w:sz="0" w:space="0" w:color="auto"/>
                <w:right w:val="none" w:sz="0" w:space="0" w:color="auto"/>
              </w:divBdr>
            </w:div>
            <w:div w:id="1688406653">
              <w:marLeft w:val="0"/>
              <w:marRight w:val="0"/>
              <w:marTop w:val="0"/>
              <w:marBottom w:val="0"/>
              <w:divBdr>
                <w:top w:val="none" w:sz="0" w:space="0" w:color="auto"/>
                <w:left w:val="none" w:sz="0" w:space="0" w:color="auto"/>
                <w:bottom w:val="none" w:sz="0" w:space="0" w:color="auto"/>
                <w:right w:val="none" w:sz="0" w:space="0" w:color="auto"/>
              </w:divBdr>
            </w:div>
            <w:div w:id="2036884450">
              <w:marLeft w:val="0"/>
              <w:marRight w:val="0"/>
              <w:marTop w:val="0"/>
              <w:marBottom w:val="0"/>
              <w:divBdr>
                <w:top w:val="none" w:sz="0" w:space="0" w:color="auto"/>
                <w:left w:val="none" w:sz="0" w:space="0" w:color="auto"/>
                <w:bottom w:val="none" w:sz="0" w:space="0" w:color="auto"/>
                <w:right w:val="none" w:sz="0" w:space="0" w:color="auto"/>
              </w:divBdr>
            </w:div>
            <w:div w:id="59257437">
              <w:marLeft w:val="0"/>
              <w:marRight w:val="0"/>
              <w:marTop w:val="0"/>
              <w:marBottom w:val="0"/>
              <w:divBdr>
                <w:top w:val="none" w:sz="0" w:space="0" w:color="auto"/>
                <w:left w:val="none" w:sz="0" w:space="0" w:color="auto"/>
                <w:bottom w:val="none" w:sz="0" w:space="0" w:color="auto"/>
                <w:right w:val="none" w:sz="0" w:space="0" w:color="auto"/>
              </w:divBdr>
            </w:div>
            <w:div w:id="603001602">
              <w:marLeft w:val="0"/>
              <w:marRight w:val="0"/>
              <w:marTop w:val="0"/>
              <w:marBottom w:val="0"/>
              <w:divBdr>
                <w:top w:val="none" w:sz="0" w:space="0" w:color="auto"/>
                <w:left w:val="none" w:sz="0" w:space="0" w:color="auto"/>
                <w:bottom w:val="none" w:sz="0" w:space="0" w:color="auto"/>
                <w:right w:val="none" w:sz="0" w:space="0" w:color="auto"/>
              </w:divBdr>
            </w:div>
            <w:div w:id="1128356166">
              <w:marLeft w:val="0"/>
              <w:marRight w:val="0"/>
              <w:marTop w:val="0"/>
              <w:marBottom w:val="0"/>
              <w:divBdr>
                <w:top w:val="none" w:sz="0" w:space="0" w:color="auto"/>
                <w:left w:val="none" w:sz="0" w:space="0" w:color="auto"/>
                <w:bottom w:val="none" w:sz="0" w:space="0" w:color="auto"/>
                <w:right w:val="none" w:sz="0" w:space="0" w:color="auto"/>
              </w:divBdr>
            </w:div>
            <w:div w:id="1789740495">
              <w:marLeft w:val="0"/>
              <w:marRight w:val="0"/>
              <w:marTop w:val="0"/>
              <w:marBottom w:val="0"/>
              <w:divBdr>
                <w:top w:val="none" w:sz="0" w:space="0" w:color="auto"/>
                <w:left w:val="none" w:sz="0" w:space="0" w:color="auto"/>
                <w:bottom w:val="none" w:sz="0" w:space="0" w:color="auto"/>
                <w:right w:val="none" w:sz="0" w:space="0" w:color="auto"/>
              </w:divBdr>
            </w:div>
            <w:div w:id="1104305289">
              <w:marLeft w:val="0"/>
              <w:marRight w:val="0"/>
              <w:marTop w:val="0"/>
              <w:marBottom w:val="0"/>
              <w:divBdr>
                <w:top w:val="none" w:sz="0" w:space="0" w:color="auto"/>
                <w:left w:val="none" w:sz="0" w:space="0" w:color="auto"/>
                <w:bottom w:val="none" w:sz="0" w:space="0" w:color="auto"/>
                <w:right w:val="none" w:sz="0" w:space="0" w:color="auto"/>
              </w:divBdr>
            </w:div>
            <w:div w:id="217978629">
              <w:marLeft w:val="0"/>
              <w:marRight w:val="0"/>
              <w:marTop w:val="0"/>
              <w:marBottom w:val="0"/>
              <w:divBdr>
                <w:top w:val="none" w:sz="0" w:space="0" w:color="auto"/>
                <w:left w:val="none" w:sz="0" w:space="0" w:color="auto"/>
                <w:bottom w:val="none" w:sz="0" w:space="0" w:color="auto"/>
                <w:right w:val="none" w:sz="0" w:space="0" w:color="auto"/>
              </w:divBdr>
            </w:div>
            <w:div w:id="532115048">
              <w:marLeft w:val="0"/>
              <w:marRight w:val="0"/>
              <w:marTop w:val="0"/>
              <w:marBottom w:val="0"/>
              <w:divBdr>
                <w:top w:val="none" w:sz="0" w:space="0" w:color="auto"/>
                <w:left w:val="none" w:sz="0" w:space="0" w:color="auto"/>
                <w:bottom w:val="none" w:sz="0" w:space="0" w:color="auto"/>
                <w:right w:val="none" w:sz="0" w:space="0" w:color="auto"/>
              </w:divBdr>
            </w:div>
            <w:div w:id="1049305317">
              <w:marLeft w:val="0"/>
              <w:marRight w:val="0"/>
              <w:marTop w:val="0"/>
              <w:marBottom w:val="0"/>
              <w:divBdr>
                <w:top w:val="none" w:sz="0" w:space="0" w:color="auto"/>
                <w:left w:val="none" w:sz="0" w:space="0" w:color="auto"/>
                <w:bottom w:val="none" w:sz="0" w:space="0" w:color="auto"/>
                <w:right w:val="none" w:sz="0" w:space="0" w:color="auto"/>
              </w:divBdr>
            </w:div>
            <w:div w:id="283466316">
              <w:marLeft w:val="0"/>
              <w:marRight w:val="0"/>
              <w:marTop w:val="0"/>
              <w:marBottom w:val="0"/>
              <w:divBdr>
                <w:top w:val="none" w:sz="0" w:space="0" w:color="auto"/>
                <w:left w:val="none" w:sz="0" w:space="0" w:color="auto"/>
                <w:bottom w:val="none" w:sz="0" w:space="0" w:color="auto"/>
                <w:right w:val="none" w:sz="0" w:space="0" w:color="auto"/>
              </w:divBdr>
            </w:div>
            <w:div w:id="800391553">
              <w:marLeft w:val="0"/>
              <w:marRight w:val="0"/>
              <w:marTop w:val="0"/>
              <w:marBottom w:val="0"/>
              <w:divBdr>
                <w:top w:val="none" w:sz="0" w:space="0" w:color="auto"/>
                <w:left w:val="none" w:sz="0" w:space="0" w:color="auto"/>
                <w:bottom w:val="none" w:sz="0" w:space="0" w:color="auto"/>
                <w:right w:val="none" w:sz="0" w:space="0" w:color="auto"/>
              </w:divBdr>
            </w:div>
            <w:div w:id="1003822845">
              <w:marLeft w:val="0"/>
              <w:marRight w:val="0"/>
              <w:marTop w:val="0"/>
              <w:marBottom w:val="0"/>
              <w:divBdr>
                <w:top w:val="none" w:sz="0" w:space="0" w:color="auto"/>
                <w:left w:val="none" w:sz="0" w:space="0" w:color="auto"/>
                <w:bottom w:val="none" w:sz="0" w:space="0" w:color="auto"/>
                <w:right w:val="none" w:sz="0" w:space="0" w:color="auto"/>
              </w:divBdr>
            </w:div>
            <w:div w:id="1405564015">
              <w:marLeft w:val="0"/>
              <w:marRight w:val="0"/>
              <w:marTop w:val="0"/>
              <w:marBottom w:val="0"/>
              <w:divBdr>
                <w:top w:val="none" w:sz="0" w:space="0" w:color="auto"/>
                <w:left w:val="none" w:sz="0" w:space="0" w:color="auto"/>
                <w:bottom w:val="none" w:sz="0" w:space="0" w:color="auto"/>
                <w:right w:val="none" w:sz="0" w:space="0" w:color="auto"/>
              </w:divBdr>
            </w:div>
            <w:div w:id="206841308">
              <w:marLeft w:val="0"/>
              <w:marRight w:val="0"/>
              <w:marTop w:val="0"/>
              <w:marBottom w:val="0"/>
              <w:divBdr>
                <w:top w:val="none" w:sz="0" w:space="0" w:color="auto"/>
                <w:left w:val="none" w:sz="0" w:space="0" w:color="auto"/>
                <w:bottom w:val="none" w:sz="0" w:space="0" w:color="auto"/>
                <w:right w:val="none" w:sz="0" w:space="0" w:color="auto"/>
              </w:divBdr>
            </w:div>
            <w:div w:id="1848982509">
              <w:marLeft w:val="0"/>
              <w:marRight w:val="0"/>
              <w:marTop w:val="0"/>
              <w:marBottom w:val="0"/>
              <w:divBdr>
                <w:top w:val="none" w:sz="0" w:space="0" w:color="auto"/>
                <w:left w:val="none" w:sz="0" w:space="0" w:color="auto"/>
                <w:bottom w:val="none" w:sz="0" w:space="0" w:color="auto"/>
                <w:right w:val="none" w:sz="0" w:space="0" w:color="auto"/>
              </w:divBdr>
            </w:div>
            <w:div w:id="408771249">
              <w:marLeft w:val="0"/>
              <w:marRight w:val="0"/>
              <w:marTop w:val="0"/>
              <w:marBottom w:val="0"/>
              <w:divBdr>
                <w:top w:val="none" w:sz="0" w:space="0" w:color="auto"/>
                <w:left w:val="none" w:sz="0" w:space="0" w:color="auto"/>
                <w:bottom w:val="none" w:sz="0" w:space="0" w:color="auto"/>
                <w:right w:val="none" w:sz="0" w:space="0" w:color="auto"/>
              </w:divBdr>
            </w:div>
            <w:div w:id="1759905121">
              <w:marLeft w:val="0"/>
              <w:marRight w:val="0"/>
              <w:marTop w:val="0"/>
              <w:marBottom w:val="0"/>
              <w:divBdr>
                <w:top w:val="none" w:sz="0" w:space="0" w:color="auto"/>
                <w:left w:val="none" w:sz="0" w:space="0" w:color="auto"/>
                <w:bottom w:val="none" w:sz="0" w:space="0" w:color="auto"/>
                <w:right w:val="none" w:sz="0" w:space="0" w:color="auto"/>
              </w:divBdr>
            </w:div>
            <w:div w:id="1548370664">
              <w:marLeft w:val="0"/>
              <w:marRight w:val="0"/>
              <w:marTop w:val="0"/>
              <w:marBottom w:val="0"/>
              <w:divBdr>
                <w:top w:val="none" w:sz="0" w:space="0" w:color="auto"/>
                <w:left w:val="none" w:sz="0" w:space="0" w:color="auto"/>
                <w:bottom w:val="none" w:sz="0" w:space="0" w:color="auto"/>
                <w:right w:val="none" w:sz="0" w:space="0" w:color="auto"/>
              </w:divBdr>
            </w:div>
            <w:div w:id="1704283123">
              <w:marLeft w:val="0"/>
              <w:marRight w:val="0"/>
              <w:marTop w:val="0"/>
              <w:marBottom w:val="0"/>
              <w:divBdr>
                <w:top w:val="none" w:sz="0" w:space="0" w:color="auto"/>
                <w:left w:val="none" w:sz="0" w:space="0" w:color="auto"/>
                <w:bottom w:val="none" w:sz="0" w:space="0" w:color="auto"/>
                <w:right w:val="none" w:sz="0" w:space="0" w:color="auto"/>
              </w:divBdr>
            </w:div>
            <w:div w:id="935478858">
              <w:marLeft w:val="0"/>
              <w:marRight w:val="0"/>
              <w:marTop w:val="0"/>
              <w:marBottom w:val="0"/>
              <w:divBdr>
                <w:top w:val="none" w:sz="0" w:space="0" w:color="auto"/>
                <w:left w:val="none" w:sz="0" w:space="0" w:color="auto"/>
                <w:bottom w:val="none" w:sz="0" w:space="0" w:color="auto"/>
                <w:right w:val="none" w:sz="0" w:space="0" w:color="auto"/>
              </w:divBdr>
            </w:div>
            <w:div w:id="553002293">
              <w:marLeft w:val="0"/>
              <w:marRight w:val="0"/>
              <w:marTop w:val="0"/>
              <w:marBottom w:val="0"/>
              <w:divBdr>
                <w:top w:val="none" w:sz="0" w:space="0" w:color="auto"/>
                <w:left w:val="none" w:sz="0" w:space="0" w:color="auto"/>
                <w:bottom w:val="none" w:sz="0" w:space="0" w:color="auto"/>
                <w:right w:val="none" w:sz="0" w:space="0" w:color="auto"/>
              </w:divBdr>
            </w:div>
            <w:div w:id="1684361970">
              <w:marLeft w:val="0"/>
              <w:marRight w:val="0"/>
              <w:marTop w:val="0"/>
              <w:marBottom w:val="0"/>
              <w:divBdr>
                <w:top w:val="none" w:sz="0" w:space="0" w:color="auto"/>
                <w:left w:val="none" w:sz="0" w:space="0" w:color="auto"/>
                <w:bottom w:val="none" w:sz="0" w:space="0" w:color="auto"/>
                <w:right w:val="none" w:sz="0" w:space="0" w:color="auto"/>
              </w:divBdr>
            </w:div>
            <w:div w:id="913398437">
              <w:marLeft w:val="0"/>
              <w:marRight w:val="0"/>
              <w:marTop w:val="0"/>
              <w:marBottom w:val="0"/>
              <w:divBdr>
                <w:top w:val="none" w:sz="0" w:space="0" w:color="auto"/>
                <w:left w:val="none" w:sz="0" w:space="0" w:color="auto"/>
                <w:bottom w:val="none" w:sz="0" w:space="0" w:color="auto"/>
                <w:right w:val="none" w:sz="0" w:space="0" w:color="auto"/>
              </w:divBdr>
            </w:div>
            <w:div w:id="377973880">
              <w:marLeft w:val="0"/>
              <w:marRight w:val="0"/>
              <w:marTop w:val="0"/>
              <w:marBottom w:val="0"/>
              <w:divBdr>
                <w:top w:val="none" w:sz="0" w:space="0" w:color="auto"/>
                <w:left w:val="none" w:sz="0" w:space="0" w:color="auto"/>
                <w:bottom w:val="none" w:sz="0" w:space="0" w:color="auto"/>
                <w:right w:val="none" w:sz="0" w:space="0" w:color="auto"/>
              </w:divBdr>
            </w:div>
            <w:div w:id="1858078524">
              <w:marLeft w:val="0"/>
              <w:marRight w:val="0"/>
              <w:marTop w:val="0"/>
              <w:marBottom w:val="0"/>
              <w:divBdr>
                <w:top w:val="none" w:sz="0" w:space="0" w:color="auto"/>
                <w:left w:val="none" w:sz="0" w:space="0" w:color="auto"/>
                <w:bottom w:val="none" w:sz="0" w:space="0" w:color="auto"/>
                <w:right w:val="none" w:sz="0" w:space="0" w:color="auto"/>
              </w:divBdr>
            </w:div>
            <w:div w:id="53043021">
              <w:marLeft w:val="0"/>
              <w:marRight w:val="0"/>
              <w:marTop w:val="0"/>
              <w:marBottom w:val="0"/>
              <w:divBdr>
                <w:top w:val="none" w:sz="0" w:space="0" w:color="auto"/>
                <w:left w:val="none" w:sz="0" w:space="0" w:color="auto"/>
                <w:bottom w:val="none" w:sz="0" w:space="0" w:color="auto"/>
                <w:right w:val="none" w:sz="0" w:space="0" w:color="auto"/>
              </w:divBdr>
            </w:div>
            <w:div w:id="1067722145">
              <w:marLeft w:val="0"/>
              <w:marRight w:val="0"/>
              <w:marTop w:val="0"/>
              <w:marBottom w:val="0"/>
              <w:divBdr>
                <w:top w:val="none" w:sz="0" w:space="0" w:color="auto"/>
                <w:left w:val="none" w:sz="0" w:space="0" w:color="auto"/>
                <w:bottom w:val="none" w:sz="0" w:space="0" w:color="auto"/>
                <w:right w:val="none" w:sz="0" w:space="0" w:color="auto"/>
              </w:divBdr>
            </w:div>
            <w:div w:id="383796959">
              <w:marLeft w:val="0"/>
              <w:marRight w:val="0"/>
              <w:marTop w:val="0"/>
              <w:marBottom w:val="0"/>
              <w:divBdr>
                <w:top w:val="none" w:sz="0" w:space="0" w:color="auto"/>
                <w:left w:val="none" w:sz="0" w:space="0" w:color="auto"/>
                <w:bottom w:val="none" w:sz="0" w:space="0" w:color="auto"/>
                <w:right w:val="none" w:sz="0" w:space="0" w:color="auto"/>
              </w:divBdr>
            </w:div>
            <w:div w:id="1675649653">
              <w:marLeft w:val="0"/>
              <w:marRight w:val="0"/>
              <w:marTop w:val="0"/>
              <w:marBottom w:val="0"/>
              <w:divBdr>
                <w:top w:val="none" w:sz="0" w:space="0" w:color="auto"/>
                <w:left w:val="none" w:sz="0" w:space="0" w:color="auto"/>
                <w:bottom w:val="none" w:sz="0" w:space="0" w:color="auto"/>
                <w:right w:val="none" w:sz="0" w:space="0" w:color="auto"/>
              </w:divBdr>
            </w:div>
            <w:div w:id="985472900">
              <w:marLeft w:val="0"/>
              <w:marRight w:val="0"/>
              <w:marTop w:val="0"/>
              <w:marBottom w:val="0"/>
              <w:divBdr>
                <w:top w:val="none" w:sz="0" w:space="0" w:color="auto"/>
                <w:left w:val="none" w:sz="0" w:space="0" w:color="auto"/>
                <w:bottom w:val="none" w:sz="0" w:space="0" w:color="auto"/>
                <w:right w:val="none" w:sz="0" w:space="0" w:color="auto"/>
              </w:divBdr>
            </w:div>
            <w:div w:id="637302848">
              <w:marLeft w:val="0"/>
              <w:marRight w:val="0"/>
              <w:marTop w:val="0"/>
              <w:marBottom w:val="0"/>
              <w:divBdr>
                <w:top w:val="none" w:sz="0" w:space="0" w:color="auto"/>
                <w:left w:val="none" w:sz="0" w:space="0" w:color="auto"/>
                <w:bottom w:val="none" w:sz="0" w:space="0" w:color="auto"/>
                <w:right w:val="none" w:sz="0" w:space="0" w:color="auto"/>
              </w:divBdr>
            </w:div>
            <w:div w:id="1593278032">
              <w:marLeft w:val="0"/>
              <w:marRight w:val="0"/>
              <w:marTop w:val="0"/>
              <w:marBottom w:val="0"/>
              <w:divBdr>
                <w:top w:val="none" w:sz="0" w:space="0" w:color="auto"/>
                <w:left w:val="none" w:sz="0" w:space="0" w:color="auto"/>
                <w:bottom w:val="none" w:sz="0" w:space="0" w:color="auto"/>
                <w:right w:val="none" w:sz="0" w:space="0" w:color="auto"/>
              </w:divBdr>
            </w:div>
            <w:div w:id="1826166035">
              <w:marLeft w:val="0"/>
              <w:marRight w:val="0"/>
              <w:marTop w:val="0"/>
              <w:marBottom w:val="0"/>
              <w:divBdr>
                <w:top w:val="none" w:sz="0" w:space="0" w:color="auto"/>
                <w:left w:val="none" w:sz="0" w:space="0" w:color="auto"/>
                <w:bottom w:val="none" w:sz="0" w:space="0" w:color="auto"/>
                <w:right w:val="none" w:sz="0" w:space="0" w:color="auto"/>
              </w:divBdr>
            </w:div>
            <w:div w:id="1991247399">
              <w:marLeft w:val="0"/>
              <w:marRight w:val="0"/>
              <w:marTop w:val="0"/>
              <w:marBottom w:val="0"/>
              <w:divBdr>
                <w:top w:val="none" w:sz="0" w:space="0" w:color="auto"/>
                <w:left w:val="none" w:sz="0" w:space="0" w:color="auto"/>
                <w:bottom w:val="none" w:sz="0" w:space="0" w:color="auto"/>
                <w:right w:val="none" w:sz="0" w:space="0" w:color="auto"/>
              </w:divBdr>
            </w:div>
            <w:div w:id="295112357">
              <w:marLeft w:val="0"/>
              <w:marRight w:val="0"/>
              <w:marTop w:val="0"/>
              <w:marBottom w:val="0"/>
              <w:divBdr>
                <w:top w:val="none" w:sz="0" w:space="0" w:color="auto"/>
                <w:left w:val="none" w:sz="0" w:space="0" w:color="auto"/>
                <w:bottom w:val="none" w:sz="0" w:space="0" w:color="auto"/>
                <w:right w:val="none" w:sz="0" w:space="0" w:color="auto"/>
              </w:divBdr>
            </w:div>
            <w:div w:id="1230118913">
              <w:marLeft w:val="0"/>
              <w:marRight w:val="0"/>
              <w:marTop w:val="0"/>
              <w:marBottom w:val="0"/>
              <w:divBdr>
                <w:top w:val="none" w:sz="0" w:space="0" w:color="auto"/>
                <w:left w:val="none" w:sz="0" w:space="0" w:color="auto"/>
                <w:bottom w:val="none" w:sz="0" w:space="0" w:color="auto"/>
                <w:right w:val="none" w:sz="0" w:space="0" w:color="auto"/>
              </w:divBdr>
            </w:div>
            <w:div w:id="1316177740">
              <w:marLeft w:val="0"/>
              <w:marRight w:val="0"/>
              <w:marTop w:val="0"/>
              <w:marBottom w:val="0"/>
              <w:divBdr>
                <w:top w:val="none" w:sz="0" w:space="0" w:color="auto"/>
                <w:left w:val="none" w:sz="0" w:space="0" w:color="auto"/>
                <w:bottom w:val="none" w:sz="0" w:space="0" w:color="auto"/>
                <w:right w:val="none" w:sz="0" w:space="0" w:color="auto"/>
              </w:divBdr>
            </w:div>
            <w:div w:id="1318991916">
              <w:marLeft w:val="0"/>
              <w:marRight w:val="0"/>
              <w:marTop w:val="0"/>
              <w:marBottom w:val="0"/>
              <w:divBdr>
                <w:top w:val="none" w:sz="0" w:space="0" w:color="auto"/>
                <w:left w:val="none" w:sz="0" w:space="0" w:color="auto"/>
                <w:bottom w:val="none" w:sz="0" w:space="0" w:color="auto"/>
                <w:right w:val="none" w:sz="0" w:space="0" w:color="auto"/>
              </w:divBdr>
            </w:div>
            <w:div w:id="132063838">
              <w:marLeft w:val="0"/>
              <w:marRight w:val="0"/>
              <w:marTop w:val="0"/>
              <w:marBottom w:val="0"/>
              <w:divBdr>
                <w:top w:val="none" w:sz="0" w:space="0" w:color="auto"/>
                <w:left w:val="none" w:sz="0" w:space="0" w:color="auto"/>
                <w:bottom w:val="none" w:sz="0" w:space="0" w:color="auto"/>
                <w:right w:val="none" w:sz="0" w:space="0" w:color="auto"/>
              </w:divBdr>
            </w:div>
            <w:div w:id="1943106181">
              <w:marLeft w:val="0"/>
              <w:marRight w:val="0"/>
              <w:marTop w:val="0"/>
              <w:marBottom w:val="0"/>
              <w:divBdr>
                <w:top w:val="none" w:sz="0" w:space="0" w:color="auto"/>
                <w:left w:val="none" w:sz="0" w:space="0" w:color="auto"/>
                <w:bottom w:val="none" w:sz="0" w:space="0" w:color="auto"/>
                <w:right w:val="none" w:sz="0" w:space="0" w:color="auto"/>
              </w:divBdr>
            </w:div>
            <w:div w:id="339478265">
              <w:marLeft w:val="0"/>
              <w:marRight w:val="0"/>
              <w:marTop w:val="0"/>
              <w:marBottom w:val="0"/>
              <w:divBdr>
                <w:top w:val="none" w:sz="0" w:space="0" w:color="auto"/>
                <w:left w:val="none" w:sz="0" w:space="0" w:color="auto"/>
                <w:bottom w:val="none" w:sz="0" w:space="0" w:color="auto"/>
                <w:right w:val="none" w:sz="0" w:space="0" w:color="auto"/>
              </w:divBdr>
            </w:div>
            <w:div w:id="2056271354">
              <w:marLeft w:val="0"/>
              <w:marRight w:val="0"/>
              <w:marTop w:val="0"/>
              <w:marBottom w:val="0"/>
              <w:divBdr>
                <w:top w:val="none" w:sz="0" w:space="0" w:color="auto"/>
                <w:left w:val="none" w:sz="0" w:space="0" w:color="auto"/>
                <w:bottom w:val="none" w:sz="0" w:space="0" w:color="auto"/>
                <w:right w:val="none" w:sz="0" w:space="0" w:color="auto"/>
              </w:divBdr>
            </w:div>
            <w:div w:id="1200895971">
              <w:marLeft w:val="0"/>
              <w:marRight w:val="0"/>
              <w:marTop w:val="0"/>
              <w:marBottom w:val="0"/>
              <w:divBdr>
                <w:top w:val="none" w:sz="0" w:space="0" w:color="auto"/>
                <w:left w:val="none" w:sz="0" w:space="0" w:color="auto"/>
                <w:bottom w:val="none" w:sz="0" w:space="0" w:color="auto"/>
                <w:right w:val="none" w:sz="0" w:space="0" w:color="auto"/>
              </w:divBdr>
            </w:div>
            <w:div w:id="182598598">
              <w:marLeft w:val="0"/>
              <w:marRight w:val="0"/>
              <w:marTop w:val="0"/>
              <w:marBottom w:val="0"/>
              <w:divBdr>
                <w:top w:val="none" w:sz="0" w:space="0" w:color="auto"/>
                <w:left w:val="none" w:sz="0" w:space="0" w:color="auto"/>
                <w:bottom w:val="none" w:sz="0" w:space="0" w:color="auto"/>
                <w:right w:val="none" w:sz="0" w:space="0" w:color="auto"/>
              </w:divBdr>
            </w:div>
            <w:div w:id="956136511">
              <w:marLeft w:val="0"/>
              <w:marRight w:val="0"/>
              <w:marTop w:val="0"/>
              <w:marBottom w:val="0"/>
              <w:divBdr>
                <w:top w:val="none" w:sz="0" w:space="0" w:color="auto"/>
                <w:left w:val="none" w:sz="0" w:space="0" w:color="auto"/>
                <w:bottom w:val="none" w:sz="0" w:space="0" w:color="auto"/>
                <w:right w:val="none" w:sz="0" w:space="0" w:color="auto"/>
              </w:divBdr>
            </w:div>
            <w:div w:id="684021748">
              <w:marLeft w:val="0"/>
              <w:marRight w:val="0"/>
              <w:marTop w:val="0"/>
              <w:marBottom w:val="0"/>
              <w:divBdr>
                <w:top w:val="none" w:sz="0" w:space="0" w:color="auto"/>
                <w:left w:val="none" w:sz="0" w:space="0" w:color="auto"/>
                <w:bottom w:val="none" w:sz="0" w:space="0" w:color="auto"/>
                <w:right w:val="none" w:sz="0" w:space="0" w:color="auto"/>
              </w:divBdr>
            </w:div>
            <w:div w:id="1295138967">
              <w:marLeft w:val="0"/>
              <w:marRight w:val="0"/>
              <w:marTop w:val="0"/>
              <w:marBottom w:val="0"/>
              <w:divBdr>
                <w:top w:val="none" w:sz="0" w:space="0" w:color="auto"/>
                <w:left w:val="none" w:sz="0" w:space="0" w:color="auto"/>
                <w:bottom w:val="none" w:sz="0" w:space="0" w:color="auto"/>
                <w:right w:val="none" w:sz="0" w:space="0" w:color="auto"/>
              </w:divBdr>
            </w:div>
            <w:div w:id="1994598054">
              <w:marLeft w:val="0"/>
              <w:marRight w:val="0"/>
              <w:marTop w:val="0"/>
              <w:marBottom w:val="0"/>
              <w:divBdr>
                <w:top w:val="none" w:sz="0" w:space="0" w:color="auto"/>
                <w:left w:val="none" w:sz="0" w:space="0" w:color="auto"/>
                <w:bottom w:val="none" w:sz="0" w:space="0" w:color="auto"/>
                <w:right w:val="none" w:sz="0" w:space="0" w:color="auto"/>
              </w:divBdr>
            </w:div>
            <w:div w:id="935477860">
              <w:marLeft w:val="0"/>
              <w:marRight w:val="0"/>
              <w:marTop w:val="0"/>
              <w:marBottom w:val="0"/>
              <w:divBdr>
                <w:top w:val="none" w:sz="0" w:space="0" w:color="auto"/>
                <w:left w:val="none" w:sz="0" w:space="0" w:color="auto"/>
                <w:bottom w:val="none" w:sz="0" w:space="0" w:color="auto"/>
                <w:right w:val="none" w:sz="0" w:space="0" w:color="auto"/>
              </w:divBdr>
            </w:div>
            <w:div w:id="7221582">
              <w:marLeft w:val="0"/>
              <w:marRight w:val="0"/>
              <w:marTop w:val="0"/>
              <w:marBottom w:val="0"/>
              <w:divBdr>
                <w:top w:val="none" w:sz="0" w:space="0" w:color="auto"/>
                <w:left w:val="none" w:sz="0" w:space="0" w:color="auto"/>
                <w:bottom w:val="none" w:sz="0" w:space="0" w:color="auto"/>
                <w:right w:val="none" w:sz="0" w:space="0" w:color="auto"/>
              </w:divBdr>
            </w:div>
            <w:div w:id="263458630">
              <w:marLeft w:val="0"/>
              <w:marRight w:val="0"/>
              <w:marTop w:val="0"/>
              <w:marBottom w:val="0"/>
              <w:divBdr>
                <w:top w:val="none" w:sz="0" w:space="0" w:color="auto"/>
                <w:left w:val="none" w:sz="0" w:space="0" w:color="auto"/>
                <w:bottom w:val="none" w:sz="0" w:space="0" w:color="auto"/>
                <w:right w:val="none" w:sz="0" w:space="0" w:color="auto"/>
              </w:divBdr>
            </w:div>
            <w:div w:id="1820728950">
              <w:marLeft w:val="0"/>
              <w:marRight w:val="0"/>
              <w:marTop w:val="0"/>
              <w:marBottom w:val="0"/>
              <w:divBdr>
                <w:top w:val="none" w:sz="0" w:space="0" w:color="auto"/>
                <w:left w:val="none" w:sz="0" w:space="0" w:color="auto"/>
                <w:bottom w:val="none" w:sz="0" w:space="0" w:color="auto"/>
                <w:right w:val="none" w:sz="0" w:space="0" w:color="auto"/>
              </w:divBdr>
            </w:div>
            <w:div w:id="582419405">
              <w:marLeft w:val="0"/>
              <w:marRight w:val="0"/>
              <w:marTop w:val="0"/>
              <w:marBottom w:val="0"/>
              <w:divBdr>
                <w:top w:val="none" w:sz="0" w:space="0" w:color="auto"/>
                <w:left w:val="none" w:sz="0" w:space="0" w:color="auto"/>
                <w:bottom w:val="none" w:sz="0" w:space="0" w:color="auto"/>
                <w:right w:val="none" w:sz="0" w:space="0" w:color="auto"/>
              </w:divBdr>
            </w:div>
            <w:div w:id="1423649865">
              <w:marLeft w:val="0"/>
              <w:marRight w:val="0"/>
              <w:marTop w:val="0"/>
              <w:marBottom w:val="0"/>
              <w:divBdr>
                <w:top w:val="none" w:sz="0" w:space="0" w:color="auto"/>
                <w:left w:val="none" w:sz="0" w:space="0" w:color="auto"/>
                <w:bottom w:val="none" w:sz="0" w:space="0" w:color="auto"/>
                <w:right w:val="none" w:sz="0" w:space="0" w:color="auto"/>
              </w:divBdr>
            </w:div>
            <w:div w:id="303319574">
              <w:marLeft w:val="0"/>
              <w:marRight w:val="0"/>
              <w:marTop w:val="0"/>
              <w:marBottom w:val="0"/>
              <w:divBdr>
                <w:top w:val="none" w:sz="0" w:space="0" w:color="auto"/>
                <w:left w:val="none" w:sz="0" w:space="0" w:color="auto"/>
                <w:bottom w:val="none" w:sz="0" w:space="0" w:color="auto"/>
                <w:right w:val="none" w:sz="0" w:space="0" w:color="auto"/>
              </w:divBdr>
            </w:div>
            <w:div w:id="1216576552">
              <w:marLeft w:val="0"/>
              <w:marRight w:val="0"/>
              <w:marTop w:val="0"/>
              <w:marBottom w:val="0"/>
              <w:divBdr>
                <w:top w:val="none" w:sz="0" w:space="0" w:color="auto"/>
                <w:left w:val="none" w:sz="0" w:space="0" w:color="auto"/>
                <w:bottom w:val="none" w:sz="0" w:space="0" w:color="auto"/>
                <w:right w:val="none" w:sz="0" w:space="0" w:color="auto"/>
              </w:divBdr>
            </w:div>
            <w:div w:id="656417291">
              <w:marLeft w:val="0"/>
              <w:marRight w:val="0"/>
              <w:marTop w:val="0"/>
              <w:marBottom w:val="0"/>
              <w:divBdr>
                <w:top w:val="none" w:sz="0" w:space="0" w:color="auto"/>
                <w:left w:val="none" w:sz="0" w:space="0" w:color="auto"/>
                <w:bottom w:val="none" w:sz="0" w:space="0" w:color="auto"/>
                <w:right w:val="none" w:sz="0" w:space="0" w:color="auto"/>
              </w:divBdr>
            </w:div>
            <w:div w:id="201940590">
              <w:marLeft w:val="0"/>
              <w:marRight w:val="0"/>
              <w:marTop w:val="0"/>
              <w:marBottom w:val="0"/>
              <w:divBdr>
                <w:top w:val="none" w:sz="0" w:space="0" w:color="auto"/>
                <w:left w:val="none" w:sz="0" w:space="0" w:color="auto"/>
                <w:bottom w:val="none" w:sz="0" w:space="0" w:color="auto"/>
                <w:right w:val="none" w:sz="0" w:space="0" w:color="auto"/>
              </w:divBdr>
            </w:div>
            <w:div w:id="1411656584">
              <w:marLeft w:val="0"/>
              <w:marRight w:val="0"/>
              <w:marTop w:val="0"/>
              <w:marBottom w:val="0"/>
              <w:divBdr>
                <w:top w:val="none" w:sz="0" w:space="0" w:color="auto"/>
                <w:left w:val="none" w:sz="0" w:space="0" w:color="auto"/>
                <w:bottom w:val="none" w:sz="0" w:space="0" w:color="auto"/>
                <w:right w:val="none" w:sz="0" w:space="0" w:color="auto"/>
              </w:divBdr>
            </w:div>
            <w:div w:id="201213169">
              <w:marLeft w:val="0"/>
              <w:marRight w:val="0"/>
              <w:marTop w:val="0"/>
              <w:marBottom w:val="0"/>
              <w:divBdr>
                <w:top w:val="none" w:sz="0" w:space="0" w:color="auto"/>
                <w:left w:val="none" w:sz="0" w:space="0" w:color="auto"/>
                <w:bottom w:val="none" w:sz="0" w:space="0" w:color="auto"/>
                <w:right w:val="none" w:sz="0" w:space="0" w:color="auto"/>
              </w:divBdr>
            </w:div>
            <w:div w:id="1664818524">
              <w:marLeft w:val="0"/>
              <w:marRight w:val="0"/>
              <w:marTop w:val="0"/>
              <w:marBottom w:val="0"/>
              <w:divBdr>
                <w:top w:val="none" w:sz="0" w:space="0" w:color="auto"/>
                <w:left w:val="none" w:sz="0" w:space="0" w:color="auto"/>
                <w:bottom w:val="none" w:sz="0" w:space="0" w:color="auto"/>
                <w:right w:val="none" w:sz="0" w:space="0" w:color="auto"/>
              </w:divBdr>
            </w:div>
            <w:div w:id="1718629220">
              <w:marLeft w:val="0"/>
              <w:marRight w:val="0"/>
              <w:marTop w:val="0"/>
              <w:marBottom w:val="0"/>
              <w:divBdr>
                <w:top w:val="none" w:sz="0" w:space="0" w:color="auto"/>
                <w:left w:val="none" w:sz="0" w:space="0" w:color="auto"/>
                <w:bottom w:val="none" w:sz="0" w:space="0" w:color="auto"/>
                <w:right w:val="none" w:sz="0" w:space="0" w:color="auto"/>
              </w:divBdr>
            </w:div>
            <w:div w:id="382026039">
              <w:marLeft w:val="0"/>
              <w:marRight w:val="0"/>
              <w:marTop w:val="0"/>
              <w:marBottom w:val="0"/>
              <w:divBdr>
                <w:top w:val="none" w:sz="0" w:space="0" w:color="auto"/>
                <w:left w:val="none" w:sz="0" w:space="0" w:color="auto"/>
                <w:bottom w:val="none" w:sz="0" w:space="0" w:color="auto"/>
                <w:right w:val="none" w:sz="0" w:space="0" w:color="auto"/>
              </w:divBdr>
            </w:div>
            <w:div w:id="1767923216">
              <w:marLeft w:val="0"/>
              <w:marRight w:val="0"/>
              <w:marTop w:val="0"/>
              <w:marBottom w:val="0"/>
              <w:divBdr>
                <w:top w:val="none" w:sz="0" w:space="0" w:color="auto"/>
                <w:left w:val="none" w:sz="0" w:space="0" w:color="auto"/>
                <w:bottom w:val="none" w:sz="0" w:space="0" w:color="auto"/>
                <w:right w:val="none" w:sz="0" w:space="0" w:color="auto"/>
              </w:divBdr>
            </w:div>
            <w:div w:id="846402548">
              <w:marLeft w:val="0"/>
              <w:marRight w:val="0"/>
              <w:marTop w:val="0"/>
              <w:marBottom w:val="0"/>
              <w:divBdr>
                <w:top w:val="none" w:sz="0" w:space="0" w:color="auto"/>
                <w:left w:val="none" w:sz="0" w:space="0" w:color="auto"/>
                <w:bottom w:val="none" w:sz="0" w:space="0" w:color="auto"/>
                <w:right w:val="none" w:sz="0" w:space="0" w:color="auto"/>
              </w:divBdr>
            </w:div>
            <w:div w:id="2026859079">
              <w:marLeft w:val="0"/>
              <w:marRight w:val="0"/>
              <w:marTop w:val="0"/>
              <w:marBottom w:val="0"/>
              <w:divBdr>
                <w:top w:val="none" w:sz="0" w:space="0" w:color="auto"/>
                <w:left w:val="none" w:sz="0" w:space="0" w:color="auto"/>
                <w:bottom w:val="none" w:sz="0" w:space="0" w:color="auto"/>
                <w:right w:val="none" w:sz="0" w:space="0" w:color="auto"/>
              </w:divBdr>
            </w:div>
            <w:div w:id="1365903636">
              <w:marLeft w:val="0"/>
              <w:marRight w:val="0"/>
              <w:marTop w:val="0"/>
              <w:marBottom w:val="0"/>
              <w:divBdr>
                <w:top w:val="none" w:sz="0" w:space="0" w:color="auto"/>
                <w:left w:val="none" w:sz="0" w:space="0" w:color="auto"/>
                <w:bottom w:val="none" w:sz="0" w:space="0" w:color="auto"/>
                <w:right w:val="none" w:sz="0" w:space="0" w:color="auto"/>
              </w:divBdr>
            </w:div>
            <w:div w:id="1481733094">
              <w:marLeft w:val="0"/>
              <w:marRight w:val="0"/>
              <w:marTop w:val="0"/>
              <w:marBottom w:val="0"/>
              <w:divBdr>
                <w:top w:val="none" w:sz="0" w:space="0" w:color="auto"/>
                <w:left w:val="none" w:sz="0" w:space="0" w:color="auto"/>
                <w:bottom w:val="none" w:sz="0" w:space="0" w:color="auto"/>
                <w:right w:val="none" w:sz="0" w:space="0" w:color="auto"/>
              </w:divBdr>
            </w:div>
            <w:div w:id="2039351191">
              <w:marLeft w:val="0"/>
              <w:marRight w:val="0"/>
              <w:marTop w:val="0"/>
              <w:marBottom w:val="0"/>
              <w:divBdr>
                <w:top w:val="none" w:sz="0" w:space="0" w:color="auto"/>
                <w:left w:val="none" w:sz="0" w:space="0" w:color="auto"/>
                <w:bottom w:val="none" w:sz="0" w:space="0" w:color="auto"/>
                <w:right w:val="none" w:sz="0" w:space="0" w:color="auto"/>
              </w:divBdr>
            </w:div>
            <w:div w:id="732700178">
              <w:marLeft w:val="0"/>
              <w:marRight w:val="0"/>
              <w:marTop w:val="0"/>
              <w:marBottom w:val="0"/>
              <w:divBdr>
                <w:top w:val="none" w:sz="0" w:space="0" w:color="auto"/>
                <w:left w:val="none" w:sz="0" w:space="0" w:color="auto"/>
                <w:bottom w:val="none" w:sz="0" w:space="0" w:color="auto"/>
                <w:right w:val="none" w:sz="0" w:space="0" w:color="auto"/>
              </w:divBdr>
            </w:div>
            <w:div w:id="655308648">
              <w:marLeft w:val="0"/>
              <w:marRight w:val="0"/>
              <w:marTop w:val="0"/>
              <w:marBottom w:val="0"/>
              <w:divBdr>
                <w:top w:val="none" w:sz="0" w:space="0" w:color="auto"/>
                <w:left w:val="none" w:sz="0" w:space="0" w:color="auto"/>
                <w:bottom w:val="none" w:sz="0" w:space="0" w:color="auto"/>
                <w:right w:val="none" w:sz="0" w:space="0" w:color="auto"/>
              </w:divBdr>
            </w:div>
            <w:div w:id="645624101">
              <w:marLeft w:val="0"/>
              <w:marRight w:val="0"/>
              <w:marTop w:val="0"/>
              <w:marBottom w:val="0"/>
              <w:divBdr>
                <w:top w:val="none" w:sz="0" w:space="0" w:color="auto"/>
                <w:left w:val="none" w:sz="0" w:space="0" w:color="auto"/>
                <w:bottom w:val="none" w:sz="0" w:space="0" w:color="auto"/>
                <w:right w:val="none" w:sz="0" w:space="0" w:color="auto"/>
              </w:divBdr>
            </w:div>
            <w:div w:id="1078289535">
              <w:marLeft w:val="0"/>
              <w:marRight w:val="0"/>
              <w:marTop w:val="0"/>
              <w:marBottom w:val="0"/>
              <w:divBdr>
                <w:top w:val="none" w:sz="0" w:space="0" w:color="auto"/>
                <w:left w:val="none" w:sz="0" w:space="0" w:color="auto"/>
                <w:bottom w:val="none" w:sz="0" w:space="0" w:color="auto"/>
                <w:right w:val="none" w:sz="0" w:space="0" w:color="auto"/>
              </w:divBdr>
            </w:div>
            <w:div w:id="248469589">
              <w:marLeft w:val="0"/>
              <w:marRight w:val="0"/>
              <w:marTop w:val="0"/>
              <w:marBottom w:val="0"/>
              <w:divBdr>
                <w:top w:val="none" w:sz="0" w:space="0" w:color="auto"/>
                <w:left w:val="none" w:sz="0" w:space="0" w:color="auto"/>
                <w:bottom w:val="none" w:sz="0" w:space="0" w:color="auto"/>
                <w:right w:val="none" w:sz="0" w:space="0" w:color="auto"/>
              </w:divBdr>
            </w:div>
            <w:div w:id="1412239787">
              <w:marLeft w:val="0"/>
              <w:marRight w:val="0"/>
              <w:marTop w:val="0"/>
              <w:marBottom w:val="0"/>
              <w:divBdr>
                <w:top w:val="none" w:sz="0" w:space="0" w:color="auto"/>
                <w:left w:val="none" w:sz="0" w:space="0" w:color="auto"/>
                <w:bottom w:val="none" w:sz="0" w:space="0" w:color="auto"/>
                <w:right w:val="none" w:sz="0" w:space="0" w:color="auto"/>
              </w:divBdr>
            </w:div>
            <w:div w:id="1734349652">
              <w:marLeft w:val="0"/>
              <w:marRight w:val="0"/>
              <w:marTop w:val="0"/>
              <w:marBottom w:val="0"/>
              <w:divBdr>
                <w:top w:val="none" w:sz="0" w:space="0" w:color="auto"/>
                <w:left w:val="none" w:sz="0" w:space="0" w:color="auto"/>
                <w:bottom w:val="none" w:sz="0" w:space="0" w:color="auto"/>
                <w:right w:val="none" w:sz="0" w:space="0" w:color="auto"/>
              </w:divBdr>
            </w:div>
            <w:div w:id="47385880">
              <w:marLeft w:val="0"/>
              <w:marRight w:val="0"/>
              <w:marTop w:val="0"/>
              <w:marBottom w:val="0"/>
              <w:divBdr>
                <w:top w:val="none" w:sz="0" w:space="0" w:color="auto"/>
                <w:left w:val="none" w:sz="0" w:space="0" w:color="auto"/>
                <w:bottom w:val="none" w:sz="0" w:space="0" w:color="auto"/>
                <w:right w:val="none" w:sz="0" w:space="0" w:color="auto"/>
              </w:divBdr>
            </w:div>
            <w:div w:id="1654530003">
              <w:marLeft w:val="0"/>
              <w:marRight w:val="0"/>
              <w:marTop w:val="0"/>
              <w:marBottom w:val="0"/>
              <w:divBdr>
                <w:top w:val="none" w:sz="0" w:space="0" w:color="auto"/>
                <w:left w:val="none" w:sz="0" w:space="0" w:color="auto"/>
                <w:bottom w:val="none" w:sz="0" w:space="0" w:color="auto"/>
                <w:right w:val="none" w:sz="0" w:space="0" w:color="auto"/>
              </w:divBdr>
            </w:div>
            <w:div w:id="2045905461">
              <w:marLeft w:val="0"/>
              <w:marRight w:val="0"/>
              <w:marTop w:val="0"/>
              <w:marBottom w:val="0"/>
              <w:divBdr>
                <w:top w:val="none" w:sz="0" w:space="0" w:color="auto"/>
                <w:left w:val="none" w:sz="0" w:space="0" w:color="auto"/>
                <w:bottom w:val="none" w:sz="0" w:space="0" w:color="auto"/>
                <w:right w:val="none" w:sz="0" w:space="0" w:color="auto"/>
              </w:divBdr>
            </w:div>
            <w:div w:id="278225378">
              <w:marLeft w:val="0"/>
              <w:marRight w:val="0"/>
              <w:marTop w:val="0"/>
              <w:marBottom w:val="0"/>
              <w:divBdr>
                <w:top w:val="none" w:sz="0" w:space="0" w:color="auto"/>
                <w:left w:val="none" w:sz="0" w:space="0" w:color="auto"/>
                <w:bottom w:val="none" w:sz="0" w:space="0" w:color="auto"/>
                <w:right w:val="none" w:sz="0" w:space="0" w:color="auto"/>
              </w:divBdr>
            </w:div>
            <w:div w:id="1004941581">
              <w:marLeft w:val="0"/>
              <w:marRight w:val="0"/>
              <w:marTop w:val="0"/>
              <w:marBottom w:val="0"/>
              <w:divBdr>
                <w:top w:val="none" w:sz="0" w:space="0" w:color="auto"/>
                <w:left w:val="none" w:sz="0" w:space="0" w:color="auto"/>
                <w:bottom w:val="none" w:sz="0" w:space="0" w:color="auto"/>
                <w:right w:val="none" w:sz="0" w:space="0" w:color="auto"/>
              </w:divBdr>
            </w:div>
            <w:div w:id="1708949357">
              <w:marLeft w:val="0"/>
              <w:marRight w:val="0"/>
              <w:marTop w:val="0"/>
              <w:marBottom w:val="0"/>
              <w:divBdr>
                <w:top w:val="none" w:sz="0" w:space="0" w:color="auto"/>
                <w:left w:val="none" w:sz="0" w:space="0" w:color="auto"/>
                <w:bottom w:val="none" w:sz="0" w:space="0" w:color="auto"/>
                <w:right w:val="none" w:sz="0" w:space="0" w:color="auto"/>
              </w:divBdr>
            </w:div>
            <w:div w:id="370349964">
              <w:marLeft w:val="0"/>
              <w:marRight w:val="0"/>
              <w:marTop w:val="0"/>
              <w:marBottom w:val="0"/>
              <w:divBdr>
                <w:top w:val="none" w:sz="0" w:space="0" w:color="auto"/>
                <w:left w:val="none" w:sz="0" w:space="0" w:color="auto"/>
                <w:bottom w:val="none" w:sz="0" w:space="0" w:color="auto"/>
                <w:right w:val="none" w:sz="0" w:space="0" w:color="auto"/>
              </w:divBdr>
            </w:div>
            <w:div w:id="1462267840">
              <w:marLeft w:val="0"/>
              <w:marRight w:val="0"/>
              <w:marTop w:val="0"/>
              <w:marBottom w:val="0"/>
              <w:divBdr>
                <w:top w:val="none" w:sz="0" w:space="0" w:color="auto"/>
                <w:left w:val="none" w:sz="0" w:space="0" w:color="auto"/>
                <w:bottom w:val="none" w:sz="0" w:space="0" w:color="auto"/>
                <w:right w:val="none" w:sz="0" w:space="0" w:color="auto"/>
              </w:divBdr>
            </w:div>
            <w:div w:id="1392192219">
              <w:marLeft w:val="0"/>
              <w:marRight w:val="0"/>
              <w:marTop w:val="0"/>
              <w:marBottom w:val="0"/>
              <w:divBdr>
                <w:top w:val="none" w:sz="0" w:space="0" w:color="auto"/>
                <w:left w:val="none" w:sz="0" w:space="0" w:color="auto"/>
                <w:bottom w:val="none" w:sz="0" w:space="0" w:color="auto"/>
                <w:right w:val="none" w:sz="0" w:space="0" w:color="auto"/>
              </w:divBdr>
            </w:div>
            <w:div w:id="792406603">
              <w:marLeft w:val="0"/>
              <w:marRight w:val="0"/>
              <w:marTop w:val="0"/>
              <w:marBottom w:val="0"/>
              <w:divBdr>
                <w:top w:val="none" w:sz="0" w:space="0" w:color="auto"/>
                <w:left w:val="none" w:sz="0" w:space="0" w:color="auto"/>
                <w:bottom w:val="none" w:sz="0" w:space="0" w:color="auto"/>
                <w:right w:val="none" w:sz="0" w:space="0" w:color="auto"/>
              </w:divBdr>
            </w:div>
            <w:div w:id="536745653">
              <w:marLeft w:val="0"/>
              <w:marRight w:val="0"/>
              <w:marTop w:val="0"/>
              <w:marBottom w:val="0"/>
              <w:divBdr>
                <w:top w:val="none" w:sz="0" w:space="0" w:color="auto"/>
                <w:left w:val="none" w:sz="0" w:space="0" w:color="auto"/>
                <w:bottom w:val="none" w:sz="0" w:space="0" w:color="auto"/>
                <w:right w:val="none" w:sz="0" w:space="0" w:color="auto"/>
              </w:divBdr>
            </w:div>
            <w:div w:id="740493642">
              <w:marLeft w:val="0"/>
              <w:marRight w:val="0"/>
              <w:marTop w:val="0"/>
              <w:marBottom w:val="0"/>
              <w:divBdr>
                <w:top w:val="none" w:sz="0" w:space="0" w:color="auto"/>
                <w:left w:val="none" w:sz="0" w:space="0" w:color="auto"/>
                <w:bottom w:val="none" w:sz="0" w:space="0" w:color="auto"/>
                <w:right w:val="none" w:sz="0" w:space="0" w:color="auto"/>
              </w:divBdr>
            </w:div>
            <w:div w:id="1881163826">
              <w:marLeft w:val="0"/>
              <w:marRight w:val="0"/>
              <w:marTop w:val="0"/>
              <w:marBottom w:val="0"/>
              <w:divBdr>
                <w:top w:val="none" w:sz="0" w:space="0" w:color="auto"/>
                <w:left w:val="none" w:sz="0" w:space="0" w:color="auto"/>
                <w:bottom w:val="none" w:sz="0" w:space="0" w:color="auto"/>
                <w:right w:val="none" w:sz="0" w:space="0" w:color="auto"/>
              </w:divBdr>
            </w:div>
            <w:div w:id="881595985">
              <w:marLeft w:val="0"/>
              <w:marRight w:val="0"/>
              <w:marTop w:val="0"/>
              <w:marBottom w:val="0"/>
              <w:divBdr>
                <w:top w:val="none" w:sz="0" w:space="0" w:color="auto"/>
                <w:left w:val="none" w:sz="0" w:space="0" w:color="auto"/>
                <w:bottom w:val="none" w:sz="0" w:space="0" w:color="auto"/>
                <w:right w:val="none" w:sz="0" w:space="0" w:color="auto"/>
              </w:divBdr>
            </w:div>
            <w:div w:id="524055413">
              <w:marLeft w:val="0"/>
              <w:marRight w:val="0"/>
              <w:marTop w:val="0"/>
              <w:marBottom w:val="0"/>
              <w:divBdr>
                <w:top w:val="none" w:sz="0" w:space="0" w:color="auto"/>
                <w:left w:val="none" w:sz="0" w:space="0" w:color="auto"/>
                <w:bottom w:val="none" w:sz="0" w:space="0" w:color="auto"/>
                <w:right w:val="none" w:sz="0" w:space="0" w:color="auto"/>
              </w:divBdr>
            </w:div>
            <w:div w:id="27340038">
              <w:marLeft w:val="0"/>
              <w:marRight w:val="0"/>
              <w:marTop w:val="0"/>
              <w:marBottom w:val="0"/>
              <w:divBdr>
                <w:top w:val="none" w:sz="0" w:space="0" w:color="auto"/>
                <w:left w:val="none" w:sz="0" w:space="0" w:color="auto"/>
                <w:bottom w:val="none" w:sz="0" w:space="0" w:color="auto"/>
                <w:right w:val="none" w:sz="0" w:space="0" w:color="auto"/>
              </w:divBdr>
            </w:div>
            <w:div w:id="1666399993">
              <w:marLeft w:val="0"/>
              <w:marRight w:val="0"/>
              <w:marTop w:val="0"/>
              <w:marBottom w:val="0"/>
              <w:divBdr>
                <w:top w:val="none" w:sz="0" w:space="0" w:color="auto"/>
                <w:left w:val="none" w:sz="0" w:space="0" w:color="auto"/>
                <w:bottom w:val="none" w:sz="0" w:space="0" w:color="auto"/>
                <w:right w:val="none" w:sz="0" w:space="0" w:color="auto"/>
              </w:divBdr>
            </w:div>
            <w:div w:id="1860310250">
              <w:marLeft w:val="0"/>
              <w:marRight w:val="0"/>
              <w:marTop w:val="0"/>
              <w:marBottom w:val="0"/>
              <w:divBdr>
                <w:top w:val="none" w:sz="0" w:space="0" w:color="auto"/>
                <w:left w:val="none" w:sz="0" w:space="0" w:color="auto"/>
                <w:bottom w:val="none" w:sz="0" w:space="0" w:color="auto"/>
                <w:right w:val="none" w:sz="0" w:space="0" w:color="auto"/>
              </w:divBdr>
            </w:div>
            <w:div w:id="1981498351">
              <w:marLeft w:val="0"/>
              <w:marRight w:val="0"/>
              <w:marTop w:val="0"/>
              <w:marBottom w:val="0"/>
              <w:divBdr>
                <w:top w:val="none" w:sz="0" w:space="0" w:color="auto"/>
                <w:left w:val="none" w:sz="0" w:space="0" w:color="auto"/>
                <w:bottom w:val="none" w:sz="0" w:space="0" w:color="auto"/>
                <w:right w:val="none" w:sz="0" w:space="0" w:color="auto"/>
              </w:divBdr>
            </w:div>
            <w:div w:id="1079712043">
              <w:marLeft w:val="0"/>
              <w:marRight w:val="0"/>
              <w:marTop w:val="0"/>
              <w:marBottom w:val="0"/>
              <w:divBdr>
                <w:top w:val="none" w:sz="0" w:space="0" w:color="auto"/>
                <w:left w:val="none" w:sz="0" w:space="0" w:color="auto"/>
                <w:bottom w:val="none" w:sz="0" w:space="0" w:color="auto"/>
                <w:right w:val="none" w:sz="0" w:space="0" w:color="auto"/>
              </w:divBdr>
            </w:div>
            <w:div w:id="669480624">
              <w:marLeft w:val="0"/>
              <w:marRight w:val="0"/>
              <w:marTop w:val="0"/>
              <w:marBottom w:val="0"/>
              <w:divBdr>
                <w:top w:val="none" w:sz="0" w:space="0" w:color="auto"/>
                <w:left w:val="none" w:sz="0" w:space="0" w:color="auto"/>
                <w:bottom w:val="none" w:sz="0" w:space="0" w:color="auto"/>
                <w:right w:val="none" w:sz="0" w:space="0" w:color="auto"/>
              </w:divBdr>
            </w:div>
            <w:div w:id="1530338926">
              <w:marLeft w:val="0"/>
              <w:marRight w:val="0"/>
              <w:marTop w:val="0"/>
              <w:marBottom w:val="0"/>
              <w:divBdr>
                <w:top w:val="none" w:sz="0" w:space="0" w:color="auto"/>
                <w:left w:val="none" w:sz="0" w:space="0" w:color="auto"/>
                <w:bottom w:val="none" w:sz="0" w:space="0" w:color="auto"/>
                <w:right w:val="none" w:sz="0" w:space="0" w:color="auto"/>
              </w:divBdr>
            </w:div>
            <w:div w:id="1677996003">
              <w:marLeft w:val="0"/>
              <w:marRight w:val="0"/>
              <w:marTop w:val="0"/>
              <w:marBottom w:val="0"/>
              <w:divBdr>
                <w:top w:val="none" w:sz="0" w:space="0" w:color="auto"/>
                <w:left w:val="none" w:sz="0" w:space="0" w:color="auto"/>
                <w:bottom w:val="none" w:sz="0" w:space="0" w:color="auto"/>
                <w:right w:val="none" w:sz="0" w:space="0" w:color="auto"/>
              </w:divBdr>
            </w:div>
            <w:div w:id="596525557">
              <w:marLeft w:val="0"/>
              <w:marRight w:val="0"/>
              <w:marTop w:val="0"/>
              <w:marBottom w:val="0"/>
              <w:divBdr>
                <w:top w:val="none" w:sz="0" w:space="0" w:color="auto"/>
                <w:left w:val="none" w:sz="0" w:space="0" w:color="auto"/>
                <w:bottom w:val="none" w:sz="0" w:space="0" w:color="auto"/>
                <w:right w:val="none" w:sz="0" w:space="0" w:color="auto"/>
              </w:divBdr>
            </w:div>
            <w:div w:id="2014915326">
              <w:marLeft w:val="0"/>
              <w:marRight w:val="0"/>
              <w:marTop w:val="0"/>
              <w:marBottom w:val="0"/>
              <w:divBdr>
                <w:top w:val="none" w:sz="0" w:space="0" w:color="auto"/>
                <w:left w:val="none" w:sz="0" w:space="0" w:color="auto"/>
                <w:bottom w:val="none" w:sz="0" w:space="0" w:color="auto"/>
                <w:right w:val="none" w:sz="0" w:space="0" w:color="auto"/>
              </w:divBdr>
            </w:div>
            <w:div w:id="1834418618">
              <w:marLeft w:val="0"/>
              <w:marRight w:val="0"/>
              <w:marTop w:val="0"/>
              <w:marBottom w:val="0"/>
              <w:divBdr>
                <w:top w:val="none" w:sz="0" w:space="0" w:color="auto"/>
                <w:left w:val="none" w:sz="0" w:space="0" w:color="auto"/>
                <w:bottom w:val="none" w:sz="0" w:space="0" w:color="auto"/>
                <w:right w:val="none" w:sz="0" w:space="0" w:color="auto"/>
              </w:divBdr>
            </w:div>
            <w:div w:id="1403260445">
              <w:marLeft w:val="0"/>
              <w:marRight w:val="0"/>
              <w:marTop w:val="0"/>
              <w:marBottom w:val="0"/>
              <w:divBdr>
                <w:top w:val="none" w:sz="0" w:space="0" w:color="auto"/>
                <w:left w:val="none" w:sz="0" w:space="0" w:color="auto"/>
                <w:bottom w:val="none" w:sz="0" w:space="0" w:color="auto"/>
                <w:right w:val="none" w:sz="0" w:space="0" w:color="auto"/>
              </w:divBdr>
            </w:div>
            <w:div w:id="71244252">
              <w:marLeft w:val="0"/>
              <w:marRight w:val="0"/>
              <w:marTop w:val="0"/>
              <w:marBottom w:val="0"/>
              <w:divBdr>
                <w:top w:val="none" w:sz="0" w:space="0" w:color="auto"/>
                <w:left w:val="none" w:sz="0" w:space="0" w:color="auto"/>
                <w:bottom w:val="none" w:sz="0" w:space="0" w:color="auto"/>
                <w:right w:val="none" w:sz="0" w:space="0" w:color="auto"/>
              </w:divBdr>
            </w:div>
            <w:div w:id="192619314">
              <w:marLeft w:val="0"/>
              <w:marRight w:val="0"/>
              <w:marTop w:val="0"/>
              <w:marBottom w:val="0"/>
              <w:divBdr>
                <w:top w:val="none" w:sz="0" w:space="0" w:color="auto"/>
                <w:left w:val="none" w:sz="0" w:space="0" w:color="auto"/>
                <w:bottom w:val="none" w:sz="0" w:space="0" w:color="auto"/>
                <w:right w:val="none" w:sz="0" w:space="0" w:color="auto"/>
              </w:divBdr>
            </w:div>
            <w:div w:id="1318222376">
              <w:marLeft w:val="0"/>
              <w:marRight w:val="0"/>
              <w:marTop w:val="0"/>
              <w:marBottom w:val="0"/>
              <w:divBdr>
                <w:top w:val="none" w:sz="0" w:space="0" w:color="auto"/>
                <w:left w:val="none" w:sz="0" w:space="0" w:color="auto"/>
                <w:bottom w:val="none" w:sz="0" w:space="0" w:color="auto"/>
                <w:right w:val="none" w:sz="0" w:space="0" w:color="auto"/>
              </w:divBdr>
            </w:div>
            <w:div w:id="2016763458">
              <w:marLeft w:val="0"/>
              <w:marRight w:val="0"/>
              <w:marTop w:val="0"/>
              <w:marBottom w:val="0"/>
              <w:divBdr>
                <w:top w:val="none" w:sz="0" w:space="0" w:color="auto"/>
                <w:left w:val="none" w:sz="0" w:space="0" w:color="auto"/>
                <w:bottom w:val="none" w:sz="0" w:space="0" w:color="auto"/>
                <w:right w:val="none" w:sz="0" w:space="0" w:color="auto"/>
              </w:divBdr>
            </w:div>
            <w:div w:id="759062583">
              <w:marLeft w:val="0"/>
              <w:marRight w:val="0"/>
              <w:marTop w:val="0"/>
              <w:marBottom w:val="0"/>
              <w:divBdr>
                <w:top w:val="none" w:sz="0" w:space="0" w:color="auto"/>
                <w:left w:val="none" w:sz="0" w:space="0" w:color="auto"/>
                <w:bottom w:val="none" w:sz="0" w:space="0" w:color="auto"/>
                <w:right w:val="none" w:sz="0" w:space="0" w:color="auto"/>
              </w:divBdr>
            </w:div>
            <w:div w:id="1169909628">
              <w:marLeft w:val="0"/>
              <w:marRight w:val="0"/>
              <w:marTop w:val="0"/>
              <w:marBottom w:val="0"/>
              <w:divBdr>
                <w:top w:val="none" w:sz="0" w:space="0" w:color="auto"/>
                <w:left w:val="none" w:sz="0" w:space="0" w:color="auto"/>
                <w:bottom w:val="none" w:sz="0" w:space="0" w:color="auto"/>
                <w:right w:val="none" w:sz="0" w:space="0" w:color="auto"/>
              </w:divBdr>
            </w:div>
            <w:div w:id="934089968">
              <w:marLeft w:val="0"/>
              <w:marRight w:val="0"/>
              <w:marTop w:val="0"/>
              <w:marBottom w:val="0"/>
              <w:divBdr>
                <w:top w:val="none" w:sz="0" w:space="0" w:color="auto"/>
                <w:left w:val="none" w:sz="0" w:space="0" w:color="auto"/>
                <w:bottom w:val="none" w:sz="0" w:space="0" w:color="auto"/>
                <w:right w:val="none" w:sz="0" w:space="0" w:color="auto"/>
              </w:divBdr>
            </w:div>
            <w:div w:id="1395008270">
              <w:marLeft w:val="0"/>
              <w:marRight w:val="0"/>
              <w:marTop w:val="0"/>
              <w:marBottom w:val="0"/>
              <w:divBdr>
                <w:top w:val="none" w:sz="0" w:space="0" w:color="auto"/>
                <w:left w:val="none" w:sz="0" w:space="0" w:color="auto"/>
                <w:bottom w:val="none" w:sz="0" w:space="0" w:color="auto"/>
                <w:right w:val="none" w:sz="0" w:space="0" w:color="auto"/>
              </w:divBdr>
            </w:div>
            <w:div w:id="1798449526">
              <w:marLeft w:val="0"/>
              <w:marRight w:val="0"/>
              <w:marTop w:val="0"/>
              <w:marBottom w:val="0"/>
              <w:divBdr>
                <w:top w:val="none" w:sz="0" w:space="0" w:color="auto"/>
                <w:left w:val="none" w:sz="0" w:space="0" w:color="auto"/>
                <w:bottom w:val="none" w:sz="0" w:space="0" w:color="auto"/>
                <w:right w:val="none" w:sz="0" w:space="0" w:color="auto"/>
              </w:divBdr>
            </w:div>
            <w:div w:id="470096060">
              <w:marLeft w:val="0"/>
              <w:marRight w:val="0"/>
              <w:marTop w:val="0"/>
              <w:marBottom w:val="0"/>
              <w:divBdr>
                <w:top w:val="none" w:sz="0" w:space="0" w:color="auto"/>
                <w:left w:val="none" w:sz="0" w:space="0" w:color="auto"/>
                <w:bottom w:val="none" w:sz="0" w:space="0" w:color="auto"/>
                <w:right w:val="none" w:sz="0" w:space="0" w:color="auto"/>
              </w:divBdr>
            </w:div>
            <w:div w:id="1926917509">
              <w:marLeft w:val="0"/>
              <w:marRight w:val="0"/>
              <w:marTop w:val="0"/>
              <w:marBottom w:val="0"/>
              <w:divBdr>
                <w:top w:val="none" w:sz="0" w:space="0" w:color="auto"/>
                <w:left w:val="none" w:sz="0" w:space="0" w:color="auto"/>
                <w:bottom w:val="none" w:sz="0" w:space="0" w:color="auto"/>
                <w:right w:val="none" w:sz="0" w:space="0" w:color="auto"/>
              </w:divBdr>
            </w:div>
            <w:div w:id="940256806">
              <w:marLeft w:val="0"/>
              <w:marRight w:val="0"/>
              <w:marTop w:val="0"/>
              <w:marBottom w:val="0"/>
              <w:divBdr>
                <w:top w:val="none" w:sz="0" w:space="0" w:color="auto"/>
                <w:left w:val="none" w:sz="0" w:space="0" w:color="auto"/>
                <w:bottom w:val="none" w:sz="0" w:space="0" w:color="auto"/>
                <w:right w:val="none" w:sz="0" w:space="0" w:color="auto"/>
              </w:divBdr>
            </w:div>
            <w:div w:id="122424570">
              <w:marLeft w:val="0"/>
              <w:marRight w:val="0"/>
              <w:marTop w:val="0"/>
              <w:marBottom w:val="0"/>
              <w:divBdr>
                <w:top w:val="none" w:sz="0" w:space="0" w:color="auto"/>
                <w:left w:val="none" w:sz="0" w:space="0" w:color="auto"/>
                <w:bottom w:val="none" w:sz="0" w:space="0" w:color="auto"/>
                <w:right w:val="none" w:sz="0" w:space="0" w:color="auto"/>
              </w:divBdr>
            </w:div>
            <w:div w:id="1284727926">
              <w:marLeft w:val="0"/>
              <w:marRight w:val="0"/>
              <w:marTop w:val="0"/>
              <w:marBottom w:val="0"/>
              <w:divBdr>
                <w:top w:val="none" w:sz="0" w:space="0" w:color="auto"/>
                <w:left w:val="none" w:sz="0" w:space="0" w:color="auto"/>
                <w:bottom w:val="none" w:sz="0" w:space="0" w:color="auto"/>
                <w:right w:val="none" w:sz="0" w:space="0" w:color="auto"/>
              </w:divBdr>
            </w:div>
            <w:div w:id="606154840">
              <w:marLeft w:val="0"/>
              <w:marRight w:val="0"/>
              <w:marTop w:val="0"/>
              <w:marBottom w:val="0"/>
              <w:divBdr>
                <w:top w:val="none" w:sz="0" w:space="0" w:color="auto"/>
                <w:left w:val="none" w:sz="0" w:space="0" w:color="auto"/>
                <w:bottom w:val="none" w:sz="0" w:space="0" w:color="auto"/>
                <w:right w:val="none" w:sz="0" w:space="0" w:color="auto"/>
              </w:divBdr>
            </w:div>
            <w:div w:id="1129661341">
              <w:marLeft w:val="0"/>
              <w:marRight w:val="0"/>
              <w:marTop w:val="0"/>
              <w:marBottom w:val="0"/>
              <w:divBdr>
                <w:top w:val="none" w:sz="0" w:space="0" w:color="auto"/>
                <w:left w:val="none" w:sz="0" w:space="0" w:color="auto"/>
                <w:bottom w:val="none" w:sz="0" w:space="0" w:color="auto"/>
                <w:right w:val="none" w:sz="0" w:space="0" w:color="auto"/>
              </w:divBdr>
            </w:div>
            <w:div w:id="2121028237">
              <w:marLeft w:val="0"/>
              <w:marRight w:val="0"/>
              <w:marTop w:val="0"/>
              <w:marBottom w:val="0"/>
              <w:divBdr>
                <w:top w:val="none" w:sz="0" w:space="0" w:color="auto"/>
                <w:left w:val="none" w:sz="0" w:space="0" w:color="auto"/>
                <w:bottom w:val="none" w:sz="0" w:space="0" w:color="auto"/>
                <w:right w:val="none" w:sz="0" w:space="0" w:color="auto"/>
              </w:divBdr>
            </w:div>
            <w:div w:id="135420892">
              <w:marLeft w:val="0"/>
              <w:marRight w:val="0"/>
              <w:marTop w:val="0"/>
              <w:marBottom w:val="0"/>
              <w:divBdr>
                <w:top w:val="none" w:sz="0" w:space="0" w:color="auto"/>
                <w:left w:val="none" w:sz="0" w:space="0" w:color="auto"/>
                <w:bottom w:val="none" w:sz="0" w:space="0" w:color="auto"/>
                <w:right w:val="none" w:sz="0" w:space="0" w:color="auto"/>
              </w:divBdr>
            </w:div>
            <w:div w:id="1009603760">
              <w:marLeft w:val="0"/>
              <w:marRight w:val="0"/>
              <w:marTop w:val="0"/>
              <w:marBottom w:val="0"/>
              <w:divBdr>
                <w:top w:val="none" w:sz="0" w:space="0" w:color="auto"/>
                <w:left w:val="none" w:sz="0" w:space="0" w:color="auto"/>
                <w:bottom w:val="none" w:sz="0" w:space="0" w:color="auto"/>
                <w:right w:val="none" w:sz="0" w:space="0" w:color="auto"/>
              </w:divBdr>
            </w:div>
            <w:div w:id="2136024943">
              <w:marLeft w:val="0"/>
              <w:marRight w:val="0"/>
              <w:marTop w:val="0"/>
              <w:marBottom w:val="0"/>
              <w:divBdr>
                <w:top w:val="none" w:sz="0" w:space="0" w:color="auto"/>
                <w:left w:val="none" w:sz="0" w:space="0" w:color="auto"/>
                <w:bottom w:val="none" w:sz="0" w:space="0" w:color="auto"/>
                <w:right w:val="none" w:sz="0" w:space="0" w:color="auto"/>
              </w:divBdr>
            </w:div>
            <w:div w:id="1578514243">
              <w:marLeft w:val="0"/>
              <w:marRight w:val="0"/>
              <w:marTop w:val="0"/>
              <w:marBottom w:val="0"/>
              <w:divBdr>
                <w:top w:val="none" w:sz="0" w:space="0" w:color="auto"/>
                <w:left w:val="none" w:sz="0" w:space="0" w:color="auto"/>
                <w:bottom w:val="none" w:sz="0" w:space="0" w:color="auto"/>
                <w:right w:val="none" w:sz="0" w:space="0" w:color="auto"/>
              </w:divBdr>
            </w:div>
            <w:div w:id="533809938">
              <w:marLeft w:val="0"/>
              <w:marRight w:val="0"/>
              <w:marTop w:val="0"/>
              <w:marBottom w:val="0"/>
              <w:divBdr>
                <w:top w:val="none" w:sz="0" w:space="0" w:color="auto"/>
                <w:left w:val="none" w:sz="0" w:space="0" w:color="auto"/>
                <w:bottom w:val="none" w:sz="0" w:space="0" w:color="auto"/>
                <w:right w:val="none" w:sz="0" w:space="0" w:color="auto"/>
              </w:divBdr>
            </w:div>
            <w:div w:id="124471917">
              <w:marLeft w:val="0"/>
              <w:marRight w:val="0"/>
              <w:marTop w:val="0"/>
              <w:marBottom w:val="0"/>
              <w:divBdr>
                <w:top w:val="none" w:sz="0" w:space="0" w:color="auto"/>
                <w:left w:val="none" w:sz="0" w:space="0" w:color="auto"/>
                <w:bottom w:val="none" w:sz="0" w:space="0" w:color="auto"/>
                <w:right w:val="none" w:sz="0" w:space="0" w:color="auto"/>
              </w:divBdr>
            </w:div>
            <w:div w:id="1446577187">
              <w:marLeft w:val="0"/>
              <w:marRight w:val="0"/>
              <w:marTop w:val="0"/>
              <w:marBottom w:val="0"/>
              <w:divBdr>
                <w:top w:val="none" w:sz="0" w:space="0" w:color="auto"/>
                <w:left w:val="none" w:sz="0" w:space="0" w:color="auto"/>
                <w:bottom w:val="none" w:sz="0" w:space="0" w:color="auto"/>
                <w:right w:val="none" w:sz="0" w:space="0" w:color="auto"/>
              </w:divBdr>
            </w:div>
            <w:div w:id="738602097">
              <w:marLeft w:val="0"/>
              <w:marRight w:val="0"/>
              <w:marTop w:val="0"/>
              <w:marBottom w:val="0"/>
              <w:divBdr>
                <w:top w:val="none" w:sz="0" w:space="0" w:color="auto"/>
                <w:left w:val="none" w:sz="0" w:space="0" w:color="auto"/>
                <w:bottom w:val="none" w:sz="0" w:space="0" w:color="auto"/>
                <w:right w:val="none" w:sz="0" w:space="0" w:color="auto"/>
              </w:divBdr>
            </w:div>
            <w:div w:id="2015763933">
              <w:marLeft w:val="0"/>
              <w:marRight w:val="0"/>
              <w:marTop w:val="0"/>
              <w:marBottom w:val="0"/>
              <w:divBdr>
                <w:top w:val="none" w:sz="0" w:space="0" w:color="auto"/>
                <w:left w:val="none" w:sz="0" w:space="0" w:color="auto"/>
                <w:bottom w:val="none" w:sz="0" w:space="0" w:color="auto"/>
                <w:right w:val="none" w:sz="0" w:space="0" w:color="auto"/>
              </w:divBdr>
            </w:div>
            <w:div w:id="1147237355">
              <w:marLeft w:val="0"/>
              <w:marRight w:val="0"/>
              <w:marTop w:val="0"/>
              <w:marBottom w:val="0"/>
              <w:divBdr>
                <w:top w:val="none" w:sz="0" w:space="0" w:color="auto"/>
                <w:left w:val="none" w:sz="0" w:space="0" w:color="auto"/>
                <w:bottom w:val="none" w:sz="0" w:space="0" w:color="auto"/>
                <w:right w:val="none" w:sz="0" w:space="0" w:color="auto"/>
              </w:divBdr>
            </w:div>
            <w:div w:id="538663162">
              <w:marLeft w:val="0"/>
              <w:marRight w:val="0"/>
              <w:marTop w:val="0"/>
              <w:marBottom w:val="0"/>
              <w:divBdr>
                <w:top w:val="none" w:sz="0" w:space="0" w:color="auto"/>
                <w:left w:val="none" w:sz="0" w:space="0" w:color="auto"/>
                <w:bottom w:val="none" w:sz="0" w:space="0" w:color="auto"/>
                <w:right w:val="none" w:sz="0" w:space="0" w:color="auto"/>
              </w:divBdr>
            </w:div>
            <w:div w:id="81994665">
              <w:marLeft w:val="0"/>
              <w:marRight w:val="0"/>
              <w:marTop w:val="0"/>
              <w:marBottom w:val="0"/>
              <w:divBdr>
                <w:top w:val="none" w:sz="0" w:space="0" w:color="auto"/>
                <w:left w:val="none" w:sz="0" w:space="0" w:color="auto"/>
                <w:bottom w:val="none" w:sz="0" w:space="0" w:color="auto"/>
                <w:right w:val="none" w:sz="0" w:space="0" w:color="auto"/>
              </w:divBdr>
            </w:div>
            <w:div w:id="391150380">
              <w:marLeft w:val="0"/>
              <w:marRight w:val="0"/>
              <w:marTop w:val="0"/>
              <w:marBottom w:val="0"/>
              <w:divBdr>
                <w:top w:val="none" w:sz="0" w:space="0" w:color="auto"/>
                <w:left w:val="none" w:sz="0" w:space="0" w:color="auto"/>
                <w:bottom w:val="none" w:sz="0" w:space="0" w:color="auto"/>
                <w:right w:val="none" w:sz="0" w:space="0" w:color="auto"/>
              </w:divBdr>
            </w:div>
            <w:div w:id="1661690323">
              <w:marLeft w:val="0"/>
              <w:marRight w:val="0"/>
              <w:marTop w:val="0"/>
              <w:marBottom w:val="0"/>
              <w:divBdr>
                <w:top w:val="none" w:sz="0" w:space="0" w:color="auto"/>
                <w:left w:val="none" w:sz="0" w:space="0" w:color="auto"/>
                <w:bottom w:val="none" w:sz="0" w:space="0" w:color="auto"/>
                <w:right w:val="none" w:sz="0" w:space="0" w:color="auto"/>
              </w:divBdr>
            </w:div>
            <w:div w:id="38017978">
              <w:marLeft w:val="0"/>
              <w:marRight w:val="0"/>
              <w:marTop w:val="0"/>
              <w:marBottom w:val="0"/>
              <w:divBdr>
                <w:top w:val="none" w:sz="0" w:space="0" w:color="auto"/>
                <w:left w:val="none" w:sz="0" w:space="0" w:color="auto"/>
                <w:bottom w:val="none" w:sz="0" w:space="0" w:color="auto"/>
                <w:right w:val="none" w:sz="0" w:space="0" w:color="auto"/>
              </w:divBdr>
            </w:div>
            <w:div w:id="786701356">
              <w:marLeft w:val="0"/>
              <w:marRight w:val="0"/>
              <w:marTop w:val="0"/>
              <w:marBottom w:val="0"/>
              <w:divBdr>
                <w:top w:val="none" w:sz="0" w:space="0" w:color="auto"/>
                <w:left w:val="none" w:sz="0" w:space="0" w:color="auto"/>
                <w:bottom w:val="none" w:sz="0" w:space="0" w:color="auto"/>
                <w:right w:val="none" w:sz="0" w:space="0" w:color="auto"/>
              </w:divBdr>
            </w:div>
            <w:div w:id="1343901213">
              <w:marLeft w:val="0"/>
              <w:marRight w:val="0"/>
              <w:marTop w:val="0"/>
              <w:marBottom w:val="0"/>
              <w:divBdr>
                <w:top w:val="none" w:sz="0" w:space="0" w:color="auto"/>
                <w:left w:val="none" w:sz="0" w:space="0" w:color="auto"/>
                <w:bottom w:val="none" w:sz="0" w:space="0" w:color="auto"/>
                <w:right w:val="none" w:sz="0" w:space="0" w:color="auto"/>
              </w:divBdr>
            </w:div>
            <w:div w:id="1601797994">
              <w:marLeft w:val="0"/>
              <w:marRight w:val="0"/>
              <w:marTop w:val="0"/>
              <w:marBottom w:val="0"/>
              <w:divBdr>
                <w:top w:val="none" w:sz="0" w:space="0" w:color="auto"/>
                <w:left w:val="none" w:sz="0" w:space="0" w:color="auto"/>
                <w:bottom w:val="none" w:sz="0" w:space="0" w:color="auto"/>
                <w:right w:val="none" w:sz="0" w:space="0" w:color="auto"/>
              </w:divBdr>
            </w:div>
            <w:div w:id="551621649">
              <w:marLeft w:val="0"/>
              <w:marRight w:val="0"/>
              <w:marTop w:val="0"/>
              <w:marBottom w:val="0"/>
              <w:divBdr>
                <w:top w:val="none" w:sz="0" w:space="0" w:color="auto"/>
                <w:left w:val="none" w:sz="0" w:space="0" w:color="auto"/>
                <w:bottom w:val="none" w:sz="0" w:space="0" w:color="auto"/>
                <w:right w:val="none" w:sz="0" w:space="0" w:color="auto"/>
              </w:divBdr>
            </w:div>
            <w:div w:id="1370570391">
              <w:marLeft w:val="0"/>
              <w:marRight w:val="0"/>
              <w:marTop w:val="0"/>
              <w:marBottom w:val="0"/>
              <w:divBdr>
                <w:top w:val="none" w:sz="0" w:space="0" w:color="auto"/>
                <w:left w:val="none" w:sz="0" w:space="0" w:color="auto"/>
                <w:bottom w:val="none" w:sz="0" w:space="0" w:color="auto"/>
                <w:right w:val="none" w:sz="0" w:space="0" w:color="auto"/>
              </w:divBdr>
            </w:div>
            <w:div w:id="1201552213">
              <w:marLeft w:val="0"/>
              <w:marRight w:val="0"/>
              <w:marTop w:val="0"/>
              <w:marBottom w:val="0"/>
              <w:divBdr>
                <w:top w:val="none" w:sz="0" w:space="0" w:color="auto"/>
                <w:left w:val="none" w:sz="0" w:space="0" w:color="auto"/>
                <w:bottom w:val="none" w:sz="0" w:space="0" w:color="auto"/>
                <w:right w:val="none" w:sz="0" w:space="0" w:color="auto"/>
              </w:divBdr>
            </w:div>
            <w:div w:id="1214656010">
              <w:marLeft w:val="0"/>
              <w:marRight w:val="0"/>
              <w:marTop w:val="0"/>
              <w:marBottom w:val="0"/>
              <w:divBdr>
                <w:top w:val="none" w:sz="0" w:space="0" w:color="auto"/>
                <w:left w:val="none" w:sz="0" w:space="0" w:color="auto"/>
                <w:bottom w:val="none" w:sz="0" w:space="0" w:color="auto"/>
                <w:right w:val="none" w:sz="0" w:space="0" w:color="auto"/>
              </w:divBdr>
            </w:div>
            <w:div w:id="1023440137">
              <w:marLeft w:val="0"/>
              <w:marRight w:val="0"/>
              <w:marTop w:val="0"/>
              <w:marBottom w:val="0"/>
              <w:divBdr>
                <w:top w:val="none" w:sz="0" w:space="0" w:color="auto"/>
                <w:left w:val="none" w:sz="0" w:space="0" w:color="auto"/>
                <w:bottom w:val="none" w:sz="0" w:space="0" w:color="auto"/>
                <w:right w:val="none" w:sz="0" w:space="0" w:color="auto"/>
              </w:divBdr>
            </w:div>
            <w:div w:id="351342133">
              <w:marLeft w:val="0"/>
              <w:marRight w:val="0"/>
              <w:marTop w:val="0"/>
              <w:marBottom w:val="0"/>
              <w:divBdr>
                <w:top w:val="none" w:sz="0" w:space="0" w:color="auto"/>
                <w:left w:val="none" w:sz="0" w:space="0" w:color="auto"/>
                <w:bottom w:val="none" w:sz="0" w:space="0" w:color="auto"/>
                <w:right w:val="none" w:sz="0" w:space="0" w:color="auto"/>
              </w:divBdr>
            </w:div>
            <w:div w:id="423459079">
              <w:marLeft w:val="0"/>
              <w:marRight w:val="0"/>
              <w:marTop w:val="0"/>
              <w:marBottom w:val="0"/>
              <w:divBdr>
                <w:top w:val="none" w:sz="0" w:space="0" w:color="auto"/>
                <w:left w:val="none" w:sz="0" w:space="0" w:color="auto"/>
                <w:bottom w:val="none" w:sz="0" w:space="0" w:color="auto"/>
                <w:right w:val="none" w:sz="0" w:space="0" w:color="auto"/>
              </w:divBdr>
            </w:div>
            <w:div w:id="876505086">
              <w:marLeft w:val="0"/>
              <w:marRight w:val="0"/>
              <w:marTop w:val="0"/>
              <w:marBottom w:val="0"/>
              <w:divBdr>
                <w:top w:val="none" w:sz="0" w:space="0" w:color="auto"/>
                <w:left w:val="none" w:sz="0" w:space="0" w:color="auto"/>
                <w:bottom w:val="none" w:sz="0" w:space="0" w:color="auto"/>
                <w:right w:val="none" w:sz="0" w:space="0" w:color="auto"/>
              </w:divBdr>
            </w:div>
            <w:div w:id="660043481">
              <w:marLeft w:val="0"/>
              <w:marRight w:val="0"/>
              <w:marTop w:val="0"/>
              <w:marBottom w:val="0"/>
              <w:divBdr>
                <w:top w:val="none" w:sz="0" w:space="0" w:color="auto"/>
                <w:left w:val="none" w:sz="0" w:space="0" w:color="auto"/>
                <w:bottom w:val="none" w:sz="0" w:space="0" w:color="auto"/>
                <w:right w:val="none" w:sz="0" w:space="0" w:color="auto"/>
              </w:divBdr>
            </w:div>
            <w:div w:id="311301077">
              <w:marLeft w:val="0"/>
              <w:marRight w:val="0"/>
              <w:marTop w:val="0"/>
              <w:marBottom w:val="0"/>
              <w:divBdr>
                <w:top w:val="none" w:sz="0" w:space="0" w:color="auto"/>
                <w:left w:val="none" w:sz="0" w:space="0" w:color="auto"/>
                <w:bottom w:val="none" w:sz="0" w:space="0" w:color="auto"/>
                <w:right w:val="none" w:sz="0" w:space="0" w:color="auto"/>
              </w:divBdr>
            </w:div>
            <w:div w:id="1679654168">
              <w:marLeft w:val="0"/>
              <w:marRight w:val="0"/>
              <w:marTop w:val="0"/>
              <w:marBottom w:val="0"/>
              <w:divBdr>
                <w:top w:val="none" w:sz="0" w:space="0" w:color="auto"/>
                <w:left w:val="none" w:sz="0" w:space="0" w:color="auto"/>
                <w:bottom w:val="none" w:sz="0" w:space="0" w:color="auto"/>
                <w:right w:val="none" w:sz="0" w:space="0" w:color="auto"/>
              </w:divBdr>
            </w:div>
            <w:div w:id="694580151">
              <w:marLeft w:val="0"/>
              <w:marRight w:val="0"/>
              <w:marTop w:val="0"/>
              <w:marBottom w:val="0"/>
              <w:divBdr>
                <w:top w:val="none" w:sz="0" w:space="0" w:color="auto"/>
                <w:left w:val="none" w:sz="0" w:space="0" w:color="auto"/>
                <w:bottom w:val="none" w:sz="0" w:space="0" w:color="auto"/>
                <w:right w:val="none" w:sz="0" w:space="0" w:color="auto"/>
              </w:divBdr>
            </w:div>
            <w:div w:id="1271161522">
              <w:marLeft w:val="0"/>
              <w:marRight w:val="0"/>
              <w:marTop w:val="0"/>
              <w:marBottom w:val="0"/>
              <w:divBdr>
                <w:top w:val="none" w:sz="0" w:space="0" w:color="auto"/>
                <w:left w:val="none" w:sz="0" w:space="0" w:color="auto"/>
                <w:bottom w:val="none" w:sz="0" w:space="0" w:color="auto"/>
                <w:right w:val="none" w:sz="0" w:space="0" w:color="auto"/>
              </w:divBdr>
            </w:div>
            <w:div w:id="1561280463">
              <w:marLeft w:val="0"/>
              <w:marRight w:val="0"/>
              <w:marTop w:val="0"/>
              <w:marBottom w:val="0"/>
              <w:divBdr>
                <w:top w:val="none" w:sz="0" w:space="0" w:color="auto"/>
                <w:left w:val="none" w:sz="0" w:space="0" w:color="auto"/>
                <w:bottom w:val="none" w:sz="0" w:space="0" w:color="auto"/>
                <w:right w:val="none" w:sz="0" w:space="0" w:color="auto"/>
              </w:divBdr>
            </w:div>
            <w:div w:id="280186904">
              <w:marLeft w:val="0"/>
              <w:marRight w:val="0"/>
              <w:marTop w:val="0"/>
              <w:marBottom w:val="0"/>
              <w:divBdr>
                <w:top w:val="none" w:sz="0" w:space="0" w:color="auto"/>
                <w:left w:val="none" w:sz="0" w:space="0" w:color="auto"/>
                <w:bottom w:val="none" w:sz="0" w:space="0" w:color="auto"/>
                <w:right w:val="none" w:sz="0" w:space="0" w:color="auto"/>
              </w:divBdr>
            </w:div>
            <w:div w:id="1507280889">
              <w:marLeft w:val="0"/>
              <w:marRight w:val="0"/>
              <w:marTop w:val="0"/>
              <w:marBottom w:val="0"/>
              <w:divBdr>
                <w:top w:val="none" w:sz="0" w:space="0" w:color="auto"/>
                <w:left w:val="none" w:sz="0" w:space="0" w:color="auto"/>
                <w:bottom w:val="none" w:sz="0" w:space="0" w:color="auto"/>
                <w:right w:val="none" w:sz="0" w:space="0" w:color="auto"/>
              </w:divBdr>
            </w:div>
            <w:div w:id="1193032227">
              <w:marLeft w:val="0"/>
              <w:marRight w:val="0"/>
              <w:marTop w:val="0"/>
              <w:marBottom w:val="0"/>
              <w:divBdr>
                <w:top w:val="none" w:sz="0" w:space="0" w:color="auto"/>
                <w:left w:val="none" w:sz="0" w:space="0" w:color="auto"/>
                <w:bottom w:val="none" w:sz="0" w:space="0" w:color="auto"/>
                <w:right w:val="none" w:sz="0" w:space="0" w:color="auto"/>
              </w:divBdr>
            </w:div>
            <w:div w:id="1474565935">
              <w:marLeft w:val="0"/>
              <w:marRight w:val="0"/>
              <w:marTop w:val="0"/>
              <w:marBottom w:val="0"/>
              <w:divBdr>
                <w:top w:val="none" w:sz="0" w:space="0" w:color="auto"/>
                <w:left w:val="none" w:sz="0" w:space="0" w:color="auto"/>
                <w:bottom w:val="none" w:sz="0" w:space="0" w:color="auto"/>
                <w:right w:val="none" w:sz="0" w:space="0" w:color="auto"/>
              </w:divBdr>
            </w:div>
            <w:div w:id="1946764545">
              <w:marLeft w:val="0"/>
              <w:marRight w:val="0"/>
              <w:marTop w:val="0"/>
              <w:marBottom w:val="0"/>
              <w:divBdr>
                <w:top w:val="none" w:sz="0" w:space="0" w:color="auto"/>
                <w:left w:val="none" w:sz="0" w:space="0" w:color="auto"/>
                <w:bottom w:val="none" w:sz="0" w:space="0" w:color="auto"/>
                <w:right w:val="none" w:sz="0" w:space="0" w:color="auto"/>
              </w:divBdr>
            </w:div>
            <w:div w:id="1246108133">
              <w:marLeft w:val="0"/>
              <w:marRight w:val="0"/>
              <w:marTop w:val="0"/>
              <w:marBottom w:val="0"/>
              <w:divBdr>
                <w:top w:val="none" w:sz="0" w:space="0" w:color="auto"/>
                <w:left w:val="none" w:sz="0" w:space="0" w:color="auto"/>
                <w:bottom w:val="none" w:sz="0" w:space="0" w:color="auto"/>
                <w:right w:val="none" w:sz="0" w:space="0" w:color="auto"/>
              </w:divBdr>
            </w:div>
            <w:div w:id="132676835">
              <w:marLeft w:val="0"/>
              <w:marRight w:val="0"/>
              <w:marTop w:val="0"/>
              <w:marBottom w:val="0"/>
              <w:divBdr>
                <w:top w:val="none" w:sz="0" w:space="0" w:color="auto"/>
                <w:left w:val="none" w:sz="0" w:space="0" w:color="auto"/>
                <w:bottom w:val="none" w:sz="0" w:space="0" w:color="auto"/>
                <w:right w:val="none" w:sz="0" w:space="0" w:color="auto"/>
              </w:divBdr>
            </w:div>
            <w:div w:id="717240241">
              <w:marLeft w:val="0"/>
              <w:marRight w:val="0"/>
              <w:marTop w:val="0"/>
              <w:marBottom w:val="0"/>
              <w:divBdr>
                <w:top w:val="none" w:sz="0" w:space="0" w:color="auto"/>
                <w:left w:val="none" w:sz="0" w:space="0" w:color="auto"/>
                <w:bottom w:val="none" w:sz="0" w:space="0" w:color="auto"/>
                <w:right w:val="none" w:sz="0" w:space="0" w:color="auto"/>
              </w:divBdr>
            </w:div>
            <w:div w:id="133529565">
              <w:marLeft w:val="0"/>
              <w:marRight w:val="0"/>
              <w:marTop w:val="0"/>
              <w:marBottom w:val="0"/>
              <w:divBdr>
                <w:top w:val="none" w:sz="0" w:space="0" w:color="auto"/>
                <w:left w:val="none" w:sz="0" w:space="0" w:color="auto"/>
                <w:bottom w:val="none" w:sz="0" w:space="0" w:color="auto"/>
                <w:right w:val="none" w:sz="0" w:space="0" w:color="auto"/>
              </w:divBdr>
            </w:div>
            <w:div w:id="1609191412">
              <w:marLeft w:val="0"/>
              <w:marRight w:val="0"/>
              <w:marTop w:val="0"/>
              <w:marBottom w:val="0"/>
              <w:divBdr>
                <w:top w:val="none" w:sz="0" w:space="0" w:color="auto"/>
                <w:left w:val="none" w:sz="0" w:space="0" w:color="auto"/>
                <w:bottom w:val="none" w:sz="0" w:space="0" w:color="auto"/>
                <w:right w:val="none" w:sz="0" w:space="0" w:color="auto"/>
              </w:divBdr>
            </w:div>
            <w:div w:id="1907915313">
              <w:marLeft w:val="0"/>
              <w:marRight w:val="0"/>
              <w:marTop w:val="0"/>
              <w:marBottom w:val="0"/>
              <w:divBdr>
                <w:top w:val="none" w:sz="0" w:space="0" w:color="auto"/>
                <w:left w:val="none" w:sz="0" w:space="0" w:color="auto"/>
                <w:bottom w:val="none" w:sz="0" w:space="0" w:color="auto"/>
                <w:right w:val="none" w:sz="0" w:space="0" w:color="auto"/>
              </w:divBdr>
            </w:div>
            <w:div w:id="1519924515">
              <w:marLeft w:val="0"/>
              <w:marRight w:val="0"/>
              <w:marTop w:val="0"/>
              <w:marBottom w:val="0"/>
              <w:divBdr>
                <w:top w:val="none" w:sz="0" w:space="0" w:color="auto"/>
                <w:left w:val="none" w:sz="0" w:space="0" w:color="auto"/>
                <w:bottom w:val="none" w:sz="0" w:space="0" w:color="auto"/>
                <w:right w:val="none" w:sz="0" w:space="0" w:color="auto"/>
              </w:divBdr>
            </w:div>
            <w:div w:id="445538810">
              <w:marLeft w:val="0"/>
              <w:marRight w:val="0"/>
              <w:marTop w:val="0"/>
              <w:marBottom w:val="0"/>
              <w:divBdr>
                <w:top w:val="none" w:sz="0" w:space="0" w:color="auto"/>
                <w:left w:val="none" w:sz="0" w:space="0" w:color="auto"/>
                <w:bottom w:val="none" w:sz="0" w:space="0" w:color="auto"/>
                <w:right w:val="none" w:sz="0" w:space="0" w:color="auto"/>
              </w:divBdr>
            </w:div>
            <w:div w:id="1382053180">
              <w:marLeft w:val="0"/>
              <w:marRight w:val="0"/>
              <w:marTop w:val="0"/>
              <w:marBottom w:val="0"/>
              <w:divBdr>
                <w:top w:val="none" w:sz="0" w:space="0" w:color="auto"/>
                <w:left w:val="none" w:sz="0" w:space="0" w:color="auto"/>
                <w:bottom w:val="none" w:sz="0" w:space="0" w:color="auto"/>
                <w:right w:val="none" w:sz="0" w:space="0" w:color="auto"/>
              </w:divBdr>
            </w:div>
            <w:div w:id="421800752">
              <w:marLeft w:val="0"/>
              <w:marRight w:val="0"/>
              <w:marTop w:val="0"/>
              <w:marBottom w:val="0"/>
              <w:divBdr>
                <w:top w:val="none" w:sz="0" w:space="0" w:color="auto"/>
                <w:left w:val="none" w:sz="0" w:space="0" w:color="auto"/>
                <w:bottom w:val="none" w:sz="0" w:space="0" w:color="auto"/>
                <w:right w:val="none" w:sz="0" w:space="0" w:color="auto"/>
              </w:divBdr>
            </w:div>
            <w:div w:id="1417558148">
              <w:marLeft w:val="0"/>
              <w:marRight w:val="0"/>
              <w:marTop w:val="0"/>
              <w:marBottom w:val="0"/>
              <w:divBdr>
                <w:top w:val="none" w:sz="0" w:space="0" w:color="auto"/>
                <w:left w:val="none" w:sz="0" w:space="0" w:color="auto"/>
                <w:bottom w:val="none" w:sz="0" w:space="0" w:color="auto"/>
                <w:right w:val="none" w:sz="0" w:space="0" w:color="auto"/>
              </w:divBdr>
            </w:div>
            <w:div w:id="1097139048">
              <w:marLeft w:val="0"/>
              <w:marRight w:val="0"/>
              <w:marTop w:val="0"/>
              <w:marBottom w:val="0"/>
              <w:divBdr>
                <w:top w:val="none" w:sz="0" w:space="0" w:color="auto"/>
                <w:left w:val="none" w:sz="0" w:space="0" w:color="auto"/>
                <w:bottom w:val="none" w:sz="0" w:space="0" w:color="auto"/>
                <w:right w:val="none" w:sz="0" w:space="0" w:color="auto"/>
              </w:divBdr>
            </w:div>
            <w:div w:id="1160077965">
              <w:marLeft w:val="0"/>
              <w:marRight w:val="0"/>
              <w:marTop w:val="0"/>
              <w:marBottom w:val="0"/>
              <w:divBdr>
                <w:top w:val="none" w:sz="0" w:space="0" w:color="auto"/>
                <w:left w:val="none" w:sz="0" w:space="0" w:color="auto"/>
                <w:bottom w:val="none" w:sz="0" w:space="0" w:color="auto"/>
                <w:right w:val="none" w:sz="0" w:space="0" w:color="auto"/>
              </w:divBdr>
            </w:div>
            <w:div w:id="1309284961">
              <w:marLeft w:val="0"/>
              <w:marRight w:val="0"/>
              <w:marTop w:val="0"/>
              <w:marBottom w:val="0"/>
              <w:divBdr>
                <w:top w:val="none" w:sz="0" w:space="0" w:color="auto"/>
                <w:left w:val="none" w:sz="0" w:space="0" w:color="auto"/>
                <w:bottom w:val="none" w:sz="0" w:space="0" w:color="auto"/>
                <w:right w:val="none" w:sz="0" w:space="0" w:color="auto"/>
              </w:divBdr>
            </w:div>
            <w:div w:id="58676336">
              <w:marLeft w:val="0"/>
              <w:marRight w:val="0"/>
              <w:marTop w:val="0"/>
              <w:marBottom w:val="0"/>
              <w:divBdr>
                <w:top w:val="none" w:sz="0" w:space="0" w:color="auto"/>
                <w:left w:val="none" w:sz="0" w:space="0" w:color="auto"/>
                <w:bottom w:val="none" w:sz="0" w:space="0" w:color="auto"/>
                <w:right w:val="none" w:sz="0" w:space="0" w:color="auto"/>
              </w:divBdr>
            </w:div>
            <w:div w:id="1946500371">
              <w:marLeft w:val="0"/>
              <w:marRight w:val="0"/>
              <w:marTop w:val="0"/>
              <w:marBottom w:val="0"/>
              <w:divBdr>
                <w:top w:val="none" w:sz="0" w:space="0" w:color="auto"/>
                <w:left w:val="none" w:sz="0" w:space="0" w:color="auto"/>
                <w:bottom w:val="none" w:sz="0" w:space="0" w:color="auto"/>
                <w:right w:val="none" w:sz="0" w:space="0" w:color="auto"/>
              </w:divBdr>
            </w:div>
            <w:div w:id="588585151">
              <w:marLeft w:val="0"/>
              <w:marRight w:val="0"/>
              <w:marTop w:val="0"/>
              <w:marBottom w:val="0"/>
              <w:divBdr>
                <w:top w:val="none" w:sz="0" w:space="0" w:color="auto"/>
                <w:left w:val="none" w:sz="0" w:space="0" w:color="auto"/>
                <w:bottom w:val="none" w:sz="0" w:space="0" w:color="auto"/>
                <w:right w:val="none" w:sz="0" w:space="0" w:color="auto"/>
              </w:divBdr>
            </w:div>
            <w:div w:id="1622953239">
              <w:marLeft w:val="0"/>
              <w:marRight w:val="0"/>
              <w:marTop w:val="0"/>
              <w:marBottom w:val="0"/>
              <w:divBdr>
                <w:top w:val="none" w:sz="0" w:space="0" w:color="auto"/>
                <w:left w:val="none" w:sz="0" w:space="0" w:color="auto"/>
                <w:bottom w:val="none" w:sz="0" w:space="0" w:color="auto"/>
                <w:right w:val="none" w:sz="0" w:space="0" w:color="auto"/>
              </w:divBdr>
            </w:div>
            <w:div w:id="349181206">
              <w:marLeft w:val="0"/>
              <w:marRight w:val="0"/>
              <w:marTop w:val="0"/>
              <w:marBottom w:val="0"/>
              <w:divBdr>
                <w:top w:val="none" w:sz="0" w:space="0" w:color="auto"/>
                <w:left w:val="none" w:sz="0" w:space="0" w:color="auto"/>
                <w:bottom w:val="none" w:sz="0" w:space="0" w:color="auto"/>
                <w:right w:val="none" w:sz="0" w:space="0" w:color="auto"/>
              </w:divBdr>
            </w:div>
            <w:div w:id="2070612250">
              <w:marLeft w:val="0"/>
              <w:marRight w:val="0"/>
              <w:marTop w:val="0"/>
              <w:marBottom w:val="0"/>
              <w:divBdr>
                <w:top w:val="none" w:sz="0" w:space="0" w:color="auto"/>
                <w:left w:val="none" w:sz="0" w:space="0" w:color="auto"/>
                <w:bottom w:val="none" w:sz="0" w:space="0" w:color="auto"/>
                <w:right w:val="none" w:sz="0" w:space="0" w:color="auto"/>
              </w:divBdr>
            </w:div>
            <w:div w:id="742602543">
              <w:marLeft w:val="0"/>
              <w:marRight w:val="0"/>
              <w:marTop w:val="0"/>
              <w:marBottom w:val="0"/>
              <w:divBdr>
                <w:top w:val="none" w:sz="0" w:space="0" w:color="auto"/>
                <w:left w:val="none" w:sz="0" w:space="0" w:color="auto"/>
                <w:bottom w:val="none" w:sz="0" w:space="0" w:color="auto"/>
                <w:right w:val="none" w:sz="0" w:space="0" w:color="auto"/>
              </w:divBdr>
            </w:div>
            <w:div w:id="595744996">
              <w:marLeft w:val="0"/>
              <w:marRight w:val="0"/>
              <w:marTop w:val="0"/>
              <w:marBottom w:val="0"/>
              <w:divBdr>
                <w:top w:val="none" w:sz="0" w:space="0" w:color="auto"/>
                <w:left w:val="none" w:sz="0" w:space="0" w:color="auto"/>
                <w:bottom w:val="none" w:sz="0" w:space="0" w:color="auto"/>
                <w:right w:val="none" w:sz="0" w:space="0" w:color="auto"/>
              </w:divBdr>
            </w:div>
            <w:div w:id="1349064682">
              <w:marLeft w:val="0"/>
              <w:marRight w:val="0"/>
              <w:marTop w:val="0"/>
              <w:marBottom w:val="0"/>
              <w:divBdr>
                <w:top w:val="none" w:sz="0" w:space="0" w:color="auto"/>
                <w:left w:val="none" w:sz="0" w:space="0" w:color="auto"/>
                <w:bottom w:val="none" w:sz="0" w:space="0" w:color="auto"/>
                <w:right w:val="none" w:sz="0" w:space="0" w:color="auto"/>
              </w:divBdr>
            </w:div>
            <w:div w:id="1814836577">
              <w:marLeft w:val="0"/>
              <w:marRight w:val="0"/>
              <w:marTop w:val="0"/>
              <w:marBottom w:val="0"/>
              <w:divBdr>
                <w:top w:val="none" w:sz="0" w:space="0" w:color="auto"/>
                <w:left w:val="none" w:sz="0" w:space="0" w:color="auto"/>
                <w:bottom w:val="none" w:sz="0" w:space="0" w:color="auto"/>
                <w:right w:val="none" w:sz="0" w:space="0" w:color="auto"/>
              </w:divBdr>
            </w:div>
            <w:div w:id="1843347647">
              <w:marLeft w:val="0"/>
              <w:marRight w:val="0"/>
              <w:marTop w:val="0"/>
              <w:marBottom w:val="0"/>
              <w:divBdr>
                <w:top w:val="none" w:sz="0" w:space="0" w:color="auto"/>
                <w:left w:val="none" w:sz="0" w:space="0" w:color="auto"/>
                <w:bottom w:val="none" w:sz="0" w:space="0" w:color="auto"/>
                <w:right w:val="none" w:sz="0" w:space="0" w:color="auto"/>
              </w:divBdr>
            </w:div>
            <w:div w:id="1787502444">
              <w:marLeft w:val="0"/>
              <w:marRight w:val="0"/>
              <w:marTop w:val="0"/>
              <w:marBottom w:val="0"/>
              <w:divBdr>
                <w:top w:val="none" w:sz="0" w:space="0" w:color="auto"/>
                <w:left w:val="none" w:sz="0" w:space="0" w:color="auto"/>
                <w:bottom w:val="none" w:sz="0" w:space="0" w:color="auto"/>
                <w:right w:val="none" w:sz="0" w:space="0" w:color="auto"/>
              </w:divBdr>
            </w:div>
            <w:div w:id="2128236857">
              <w:marLeft w:val="0"/>
              <w:marRight w:val="0"/>
              <w:marTop w:val="0"/>
              <w:marBottom w:val="0"/>
              <w:divBdr>
                <w:top w:val="none" w:sz="0" w:space="0" w:color="auto"/>
                <w:left w:val="none" w:sz="0" w:space="0" w:color="auto"/>
                <w:bottom w:val="none" w:sz="0" w:space="0" w:color="auto"/>
                <w:right w:val="none" w:sz="0" w:space="0" w:color="auto"/>
              </w:divBdr>
            </w:div>
            <w:div w:id="193887225">
              <w:marLeft w:val="0"/>
              <w:marRight w:val="0"/>
              <w:marTop w:val="0"/>
              <w:marBottom w:val="0"/>
              <w:divBdr>
                <w:top w:val="none" w:sz="0" w:space="0" w:color="auto"/>
                <w:left w:val="none" w:sz="0" w:space="0" w:color="auto"/>
                <w:bottom w:val="none" w:sz="0" w:space="0" w:color="auto"/>
                <w:right w:val="none" w:sz="0" w:space="0" w:color="auto"/>
              </w:divBdr>
            </w:div>
            <w:div w:id="871575580">
              <w:marLeft w:val="0"/>
              <w:marRight w:val="0"/>
              <w:marTop w:val="0"/>
              <w:marBottom w:val="0"/>
              <w:divBdr>
                <w:top w:val="none" w:sz="0" w:space="0" w:color="auto"/>
                <w:left w:val="none" w:sz="0" w:space="0" w:color="auto"/>
                <w:bottom w:val="none" w:sz="0" w:space="0" w:color="auto"/>
                <w:right w:val="none" w:sz="0" w:space="0" w:color="auto"/>
              </w:divBdr>
            </w:div>
            <w:div w:id="927924323">
              <w:marLeft w:val="0"/>
              <w:marRight w:val="0"/>
              <w:marTop w:val="0"/>
              <w:marBottom w:val="0"/>
              <w:divBdr>
                <w:top w:val="none" w:sz="0" w:space="0" w:color="auto"/>
                <w:left w:val="none" w:sz="0" w:space="0" w:color="auto"/>
                <w:bottom w:val="none" w:sz="0" w:space="0" w:color="auto"/>
                <w:right w:val="none" w:sz="0" w:space="0" w:color="auto"/>
              </w:divBdr>
            </w:div>
            <w:div w:id="1420710222">
              <w:marLeft w:val="0"/>
              <w:marRight w:val="0"/>
              <w:marTop w:val="0"/>
              <w:marBottom w:val="0"/>
              <w:divBdr>
                <w:top w:val="none" w:sz="0" w:space="0" w:color="auto"/>
                <w:left w:val="none" w:sz="0" w:space="0" w:color="auto"/>
                <w:bottom w:val="none" w:sz="0" w:space="0" w:color="auto"/>
                <w:right w:val="none" w:sz="0" w:space="0" w:color="auto"/>
              </w:divBdr>
            </w:div>
            <w:div w:id="760180358">
              <w:marLeft w:val="0"/>
              <w:marRight w:val="0"/>
              <w:marTop w:val="0"/>
              <w:marBottom w:val="0"/>
              <w:divBdr>
                <w:top w:val="none" w:sz="0" w:space="0" w:color="auto"/>
                <w:left w:val="none" w:sz="0" w:space="0" w:color="auto"/>
                <w:bottom w:val="none" w:sz="0" w:space="0" w:color="auto"/>
                <w:right w:val="none" w:sz="0" w:space="0" w:color="auto"/>
              </w:divBdr>
            </w:div>
            <w:div w:id="1148546365">
              <w:marLeft w:val="0"/>
              <w:marRight w:val="0"/>
              <w:marTop w:val="0"/>
              <w:marBottom w:val="0"/>
              <w:divBdr>
                <w:top w:val="none" w:sz="0" w:space="0" w:color="auto"/>
                <w:left w:val="none" w:sz="0" w:space="0" w:color="auto"/>
                <w:bottom w:val="none" w:sz="0" w:space="0" w:color="auto"/>
                <w:right w:val="none" w:sz="0" w:space="0" w:color="auto"/>
              </w:divBdr>
            </w:div>
            <w:div w:id="1855531275">
              <w:marLeft w:val="0"/>
              <w:marRight w:val="0"/>
              <w:marTop w:val="0"/>
              <w:marBottom w:val="0"/>
              <w:divBdr>
                <w:top w:val="none" w:sz="0" w:space="0" w:color="auto"/>
                <w:left w:val="none" w:sz="0" w:space="0" w:color="auto"/>
                <w:bottom w:val="none" w:sz="0" w:space="0" w:color="auto"/>
                <w:right w:val="none" w:sz="0" w:space="0" w:color="auto"/>
              </w:divBdr>
            </w:div>
            <w:div w:id="735594333">
              <w:marLeft w:val="0"/>
              <w:marRight w:val="0"/>
              <w:marTop w:val="0"/>
              <w:marBottom w:val="0"/>
              <w:divBdr>
                <w:top w:val="none" w:sz="0" w:space="0" w:color="auto"/>
                <w:left w:val="none" w:sz="0" w:space="0" w:color="auto"/>
                <w:bottom w:val="none" w:sz="0" w:space="0" w:color="auto"/>
                <w:right w:val="none" w:sz="0" w:space="0" w:color="auto"/>
              </w:divBdr>
            </w:div>
            <w:div w:id="1200823593">
              <w:marLeft w:val="0"/>
              <w:marRight w:val="0"/>
              <w:marTop w:val="0"/>
              <w:marBottom w:val="0"/>
              <w:divBdr>
                <w:top w:val="none" w:sz="0" w:space="0" w:color="auto"/>
                <w:left w:val="none" w:sz="0" w:space="0" w:color="auto"/>
                <w:bottom w:val="none" w:sz="0" w:space="0" w:color="auto"/>
                <w:right w:val="none" w:sz="0" w:space="0" w:color="auto"/>
              </w:divBdr>
            </w:div>
            <w:div w:id="789668690">
              <w:marLeft w:val="0"/>
              <w:marRight w:val="0"/>
              <w:marTop w:val="0"/>
              <w:marBottom w:val="0"/>
              <w:divBdr>
                <w:top w:val="none" w:sz="0" w:space="0" w:color="auto"/>
                <w:left w:val="none" w:sz="0" w:space="0" w:color="auto"/>
                <w:bottom w:val="none" w:sz="0" w:space="0" w:color="auto"/>
                <w:right w:val="none" w:sz="0" w:space="0" w:color="auto"/>
              </w:divBdr>
            </w:div>
            <w:div w:id="1851597991">
              <w:marLeft w:val="0"/>
              <w:marRight w:val="0"/>
              <w:marTop w:val="0"/>
              <w:marBottom w:val="0"/>
              <w:divBdr>
                <w:top w:val="none" w:sz="0" w:space="0" w:color="auto"/>
                <w:left w:val="none" w:sz="0" w:space="0" w:color="auto"/>
                <w:bottom w:val="none" w:sz="0" w:space="0" w:color="auto"/>
                <w:right w:val="none" w:sz="0" w:space="0" w:color="auto"/>
              </w:divBdr>
            </w:div>
            <w:div w:id="953755075">
              <w:marLeft w:val="0"/>
              <w:marRight w:val="0"/>
              <w:marTop w:val="0"/>
              <w:marBottom w:val="0"/>
              <w:divBdr>
                <w:top w:val="none" w:sz="0" w:space="0" w:color="auto"/>
                <w:left w:val="none" w:sz="0" w:space="0" w:color="auto"/>
                <w:bottom w:val="none" w:sz="0" w:space="0" w:color="auto"/>
                <w:right w:val="none" w:sz="0" w:space="0" w:color="auto"/>
              </w:divBdr>
            </w:div>
            <w:div w:id="851067138">
              <w:marLeft w:val="0"/>
              <w:marRight w:val="0"/>
              <w:marTop w:val="0"/>
              <w:marBottom w:val="0"/>
              <w:divBdr>
                <w:top w:val="none" w:sz="0" w:space="0" w:color="auto"/>
                <w:left w:val="none" w:sz="0" w:space="0" w:color="auto"/>
                <w:bottom w:val="none" w:sz="0" w:space="0" w:color="auto"/>
                <w:right w:val="none" w:sz="0" w:space="0" w:color="auto"/>
              </w:divBdr>
            </w:div>
            <w:div w:id="378674130">
              <w:marLeft w:val="0"/>
              <w:marRight w:val="0"/>
              <w:marTop w:val="0"/>
              <w:marBottom w:val="0"/>
              <w:divBdr>
                <w:top w:val="none" w:sz="0" w:space="0" w:color="auto"/>
                <w:left w:val="none" w:sz="0" w:space="0" w:color="auto"/>
                <w:bottom w:val="none" w:sz="0" w:space="0" w:color="auto"/>
                <w:right w:val="none" w:sz="0" w:space="0" w:color="auto"/>
              </w:divBdr>
            </w:div>
            <w:div w:id="1769958524">
              <w:marLeft w:val="0"/>
              <w:marRight w:val="0"/>
              <w:marTop w:val="0"/>
              <w:marBottom w:val="0"/>
              <w:divBdr>
                <w:top w:val="none" w:sz="0" w:space="0" w:color="auto"/>
                <w:left w:val="none" w:sz="0" w:space="0" w:color="auto"/>
                <w:bottom w:val="none" w:sz="0" w:space="0" w:color="auto"/>
                <w:right w:val="none" w:sz="0" w:space="0" w:color="auto"/>
              </w:divBdr>
            </w:div>
            <w:div w:id="120659282">
              <w:marLeft w:val="0"/>
              <w:marRight w:val="0"/>
              <w:marTop w:val="0"/>
              <w:marBottom w:val="0"/>
              <w:divBdr>
                <w:top w:val="none" w:sz="0" w:space="0" w:color="auto"/>
                <w:left w:val="none" w:sz="0" w:space="0" w:color="auto"/>
                <w:bottom w:val="none" w:sz="0" w:space="0" w:color="auto"/>
                <w:right w:val="none" w:sz="0" w:space="0" w:color="auto"/>
              </w:divBdr>
            </w:div>
            <w:div w:id="1967469262">
              <w:marLeft w:val="0"/>
              <w:marRight w:val="0"/>
              <w:marTop w:val="0"/>
              <w:marBottom w:val="0"/>
              <w:divBdr>
                <w:top w:val="none" w:sz="0" w:space="0" w:color="auto"/>
                <w:left w:val="none" w:sz="0" w:space="0" w:color="auto"/>
                <w:bottom w:val="none" w:sz="0" w:space="0" w:color="auto"/>
                <w:right w:val="none" w:sz="0" w:space="0" w:color="auto"/>
              </w:divBdr>
            </w:div>
            <w:div w:id="299265740">
              <w:marLeft w:val="0"/>
              <w:marRight w:val="0"/>
              <w:marTop w:val="0"/>
              <w:marBottom w:val="0"/>
              <w:divBdr>
                <w:top w:val="none" w:sz="0" w:space="0" w:color="auto"/>
                <w:left w:val="none" w:sz="0" w:space="0" w:color="auto"/>
                <w:bottom w:val="none" w:sz="0" w:space="0" w:color="auto"/>
                <w:right w:val="none" w:sz="0" w:space="0" w:color="auto"/>
              </w:divBdr>
            </w:div>
            <w:div w:id="1067528929">
              <w:marLeft w:val="0"/>
              <w:marRight w:val="0"/>
              <w:marTop w:val="0"/>
              <w:marBottom w:val="0"/>
              <w:divBdr>
                <w:top w:val="none" w:sz="0" w:space="0" w:color="auto"/>
                <w:left w:val="none" w:sz="0" w:space="0" w:color="auto"/>
                <w:bottom w:val="none" w:sz="0" w:space="0" w:color="auto"/>
                <w:right w:val="none" w:sz="0" w:space="0" w:color="auto"/>
              </w:divBdr>
            </w:div>
            <w:div w:id="1864590625">
              <w:marLeft w:val="0"/>
              <w:marRight w:val="0"/>
              <w:marTop w:val="0"/>
              <w:marBottom w:val="0"/>
              <w:divBdr>
                <w:top w:val="none" w:sz="0" w:space="0" w:color="auto"/>
                <w:left w:val="none" w:sz="0" w:space="0" w:color="auto"/>
                <w:bottom w:val="none" w:sz="0" w:space="0" w:color="auto"/>
                <w:right w:val="none" w:sz="0" w:space="0" w:color="auto"/>
              </w:divBdr>
            </w:div>
            <w:div w:id="1398362780">
              <w:marLeft w:val="0"/>
              <w:marRight w:val="0"/>
              <w:marTop w:val="0"/>
              <w:marBottom w:val="0"/>
              <w:divBdr>
                <w:top w:val="none" w:sz="0" w:space="0" w:color="auto"/>
                <w:left w:val="none" w:sz="0" w:space="0" w:color="auto"/>
                <w:bottom w:val="none" w:sz="0" w:space="0" w:color="auto"/>
                <w:right w:val="none" w:sz="0" w:space="0" w:color="auto"/>
              </w:divBdr>
            </w:div>
            <w:div w:id="1452019498">
              <w:marLeft w:val="0"/>
              <w:marRight w:val="0"/>
              <w:marTop w:val="0"/>
              <w:marBottom w:val="0"/>
              <w:divBdr>
                <w:top w:val="none" w:sz="0" w:space="0" w:color="auto"/>
                <w:left w:val="none" w:sz="0" w:space="0" w:color="auto"/>
                <w:bottom w:val="none" w:sz="0" w:space="0" w:color="auto"/>
                <w:right w:val="none" w:sz="0" w:space="0" w:color="auto"/>
              </w:divBdr>
            </w:div>
            <w:div w:id="1231381149">
              <w:marLeft w:val="0"/>
              <w:marRight w:val="0"/>
              <w:marTop w:val="0"/>
              <w:marBottom w:val="0"/>
              <w:divBdr>
                <w:top w:val="none" w:sz="0" w:space="0" w:color="auto"/>
                <w:left w:val="none" w:sz="0" w:space="0" w:color="auto"/>
                <w:bottom w:val="none" w:sz="0" w:space="0" w:color="auto"/>
                <w:right w:val="none" w:sz="0" w:space="0" w:color="auto"/>
              </w:divBdr>
            </w:div>
            <w:div w:id="1094204781">
              <w:marLeft w:val="0"/>
              <w:marRight w:val="0"/>
              <w:marTop w:val="0"/>
              <w:marBottom w:val="0"/>
              <w:divBdr>
                <w:top w:val="none" w:sz="0" w:space="0" w:color="auto"/>
                <w:left w:val="none" w:sz="0" w:space="0" w:color="auto"/>
                <w:bottom w:val="none" w:sz="0" w:space="0" w:color="auto"/>
                <w:right w:val="none" w:sz="0" w:space="0" w:color="auto"/>
              </w:divBdr>
            </w:div>
            <w:div w:id="538978906">
              <w:marLeft w:val="0"/>
              <w:marRight w:val="0"/>
              <w:marTop w:val="0"/>
              <w:marBottom w:val="0"/>
              <w:divBdr>
                <w:top w:val="none" w:sz="0" w:space="0" w:color="auto"/>
                <w:left w:val="none" w:sz="0" w:space="0" w:color="auto"/>
                <w:bottom w:val="none" w:sz="0" w:space="0" w:color="auto"/>
                <w:right w:val="none" w:sz="0" w:space="0" w:color="auto"/>
              </w:divBdr>
            </w:div>
            <w:div w:id="1542670595">
              <w:marLeft w:val="0"/>
              <w:marRight w:val="0"/>
              <w:marTop w:val="0"/>
              <w:marBottom w:val="0"/>
              <w:divBdr>
                <w:top w:val="none" w:sz="0" w:space="0" w:color="auto"/>
                <w:left w:val="none" w:sz="0" w:space="0" w:color="auto"/>
                <w:bottom w:val="none" w:sz="0" w:space="0" w:color="auto"/>
                <w:right w:val="none" w:sz="0" w:space="0" w:color="auto"/>
              </w:divBdr>
            </w:div>
            <w:div w:id="502088976">
              <w:marLeft w:val="0"/>
              <w:marRight w:val="0"/>
              <w:marTop w:val="0"/>
              <w:marBottom w:val="0"/>
              <w:divBdr>
                <w:top w:val="none" w:sz="0" w:space="0" w:color="auto"/>
                <w:left w:val="none" w:sz="0" w:space="0" w:color="auto"/>
                <w:bottom w:val="none" w:sz="0" w:space="0" w:color="auto"/>
                <w:right w:val="none" w:sz="0" w:space="0" w:color="auto"/>
              </w:divBdr>
            </w:div>
            <w:div w:id="356928849">
              <w:marLeft w:val="0"/>
              <w:marRight w:val="0"/>
              <w:marTop w:val="0"/>
              <w:marBottom w:val="0"/>
              <w:divBdr>
                <w:top w:val="none" w:sz="0" w:space="0" w:color="auto"/>
                <w:left w:val="none" w:sz="0" w:space="0" w:color="auto"/>
                <w:bottom w:val="none" w:sz="0" w:space="0" w:color="auto"/>
                <w:right w:val="none" w:sz="0" w:space="0" w:color="auto"/>
              </w:divBdr>
            </w:div>
            <w:div w:id="883444033">
              <w:marLeft w:val="0"/>
              <w:marRight w:val="0"/>
              <w:marTop w:val="0"/>
              <w:marBottom w:val="0"/>
              <w:divBdr>
                <w:top w:val="none" w:sz="0" w:space="0" w:color="auto"/>
                <w:left w:val="none" w:sz="0" w:space="0" w:color="auto"/>
                <w:bottom w:val="none" w:sz="0" w:space="0" w:color="auto"/>
                <w:right w:val="none" w:sz="0" w:space="0" w:color="auto"/>
              </w:divBdr>
            </w:div>
            <w:div w:id="1712337025">
              <w:marLeft w:val="0"/>
              <w:marRight w:val="0"/>
              <w:marTop w:val="0"/>
              <w:marBottom w:val="0"/>
              <w:divBdr>
                <w:top w:val="none" w:sz="0" w:space="0" w:color="auto"/>
                <w:left w:val="none" w:sz="0" w:space="0" w:color="auto"/>
                <w:bottom w:val="none" w:sz="0" w:space="0" w:color="auto"/>
                <w:right w:val="none" w:sz="0" w:space="0" w:color="auto"/>
              </w:divBdr>
            </w:div>
            <w:div w:id="1422140256">
              <w:marLeft w:val="0"/>
              <w:marRight w:val="0"/>
              <w:marTop w:val="0"/>
              <w:marBottom w:val="0"/>
              <w:divBdr>
                <w:top w:val="none" w:sz="0" w:space="0" w:color="auto"/>
                <w:left w:val="none" w:sz="0" w:space="0" w:color="auto"/>
                <w:bottom w:val="none" w:sz="0" w:space="0" w:color="auto"/>
                <w:right w:val="none" w:sz="0" w:space="0" w:color="auto"/>
              </w:divBdr>
            </w:div>
            <w:div w:id="1005938911">
              <w:marLeft w:val="0"/>
              <w:marRight w:val="0"/>
              <w:marTop w:val="0"/>
              <w:marBottom w:val="0"/>
              <w:divBdr>
                <w:top w:val="none" w:sz="0" w:space="0" w:color="auto"/>
                <w:left w:val="none" w:sz="0" w:space="0" w:color="auto"/>
                <w:bottom w:val="none" w:sz="0" w:space="0" w:color="auto"/>
                <w:right w:val="none" w:sz="0" w:space="0" w:color="auto"/>
              </w:divBdr>
            </w:div>
            <w:div w:id="1328900637">
              <w:marLeft w:val="0"/>
              <w:marRight w:val="0"/>
              <w:marTop w:val="0"/>
              <w:marBottom w:val="0"/>
              <w:divBdr>
                <w:top w:val="none" w:sz="0" w:space="0" w:color="auto"/>
                <w:left w:val="none" w:sz="0" w:space="0" w:color="auto"/>
                <w:bottom w:val="none" w:sz="0" w:space="0" w:color="auto"/>
                <w:right w:val="none" w:sz="0" w:space="0" w:color="auto"/>
              </w:divBdr>
            </w:div>
            <w:div w:id="288781628">
              <w:marLeft w:val="0"/>
              <w:marRight w:val="0"/>
              <w:marTop w:val="0"/>
              <w:marBottom w:val="0"/>
              <w:divBdr>
                <w:top w:val="none" w:sz="0" w:space="0" w:color="auto"/>
                <w:left w:val="none" w:sz="0" w:space="0" w:color="auto"/>
                <w:bottom w:val="none" w:sz="0" w:space="0" w:color="auto"/>
                <w:right w:val="none" w:sz="0" w:space="0" w:color="auto"/>
              </w:divBdr>
            </w:div>
            <w:div w:id="1015154442">
              <w:marLeft w:val="0"/>
              <w:marRight w:val="0"/>
              <w:marTop w:val="0"/>
              <w:marBottom w:val="0"/>
              <w:divBdr>
                <w:top w:val="none" w:sz="0" w:space="0" w:color="auto"/>
                <w:left w:val="none" w:sz="0" w:space="0" w:color="auto"/>
                <w:bottom w:val="none" w:sz="0" w:space="0" w:color="auto"/>
                <w:right w:val="none" w:sz="0" w:space="0" w:color="auto"/>
              </w:divBdr>
            </w:div>
            <w:div w:id="280041058">
              <w:marLeft w:val="0"/>
              <w:marRight w:val="0"/>
              <w:marTop w:val="0"/>
              <w:marBottom w:val="0"/>
              <w:divBdr>
                <w:top w:val="none" w:sz="0" w:space="0" w:color="auto"/>
                <w:left w:val="none" w:sz="0" w:space="0" w:color="auto"/>
                <w:bottom w:val="none" w:sz="0" w:space="0" w:color="auto"/>
                <w:right w:val="none" w:sz="0" w:space="0" w:color="auto"/>
              </w:divBdr>
            </w:div>
            <w:div w:id="1103455097">
              <w:marLeft w:val="0"/>
              <w:marRight w:val="0"/>
              <w:marTop w:val="0"/>
              <w:marBottom w:val="0"/>
              <w:divBdr>
                <w:top w:val="none" w:sz="0" w:space="0" w:color="auto"/>
                <w:left w:val="none" w:sz="0" w:space="0" w:color="auto"/>
                <w:bottom w:val="none" w:sz="0" w:space="0" w:color="auto"/>
                <w:right w:val="none" w:sz="0" w:space="0" w:color="auto"/>
              </w:divBdr>
            </w:div>
            <w:div w:id="1025981463">
              <w:marLeft w:val="0"/>
              <w:marRight w:val="0"/>
              <w:marTop w:val="0"/>
              <w:marBottom w:val="0"/>
              <w:divBdr>
                <w:top w:val="none" w:sz="0" w:space="0" w:color="auto"/>
                <w:left w:val="none" w:sz="0" w:space="0" w:color="auto"/>
                <w:bottom w:val="none" w:sz="0" w:space="0" w:color="auto"/>
                <w:right w:val="none" w:sz="0" w:space="0" w:color="auto"/>
              </w:divBdr>
            </w:div>
            <w:div w:id="1177501088">
              <w:marLeft w:val="0"/>
              <w:marRight w:val="0"/>
              <w:marTop w:val="0"/>
              <w:marBottom w:val="0"/>
              <w:divBdr>
                <w:top w:val="none" w:sz="0" w:space="0" w:color="auto"/>
                <w:left w:val="none" w:sz="0" w:space="0" w:color="auto"/>
                <w:bottom w:val="none" w:sz="0" w:space="0" w:color="auto"/>
                <w:right w:val="none" w:sz="0" w:space="0" w:color="auto"/>
              </w:divBdr>
            </w:div>
            <w:div w:id="1039017012">
              <w:marLeft w:val="0"/>
              <w:marRight w:val="0"/>
              <w:marTop w:val="0"/>
              <w:marBottom w:val="0"/>
              <w:divBdr>
                <w:top w:val="none" w:sz="0" w:space="0" w:color="auto"/>
                <w:left w:val="none" w:sz="0" w:space="0" w:color="auto"/>
                <w:bottom w:val="none" w:sz="0" w:space="0" w:color="auto"/>
                <w:right w:val="none" w:sz="0" w:space="0" w:color="auto"/>
              </w:divBdr>
            </w:div>
            <w:div w:id="1601721117">
              <w:marLeft w:val="0"/>
              <w:marRight w:val="0"/>
              <w:marTop w:val="0"/>
              <w:marBottom w:val="0"/>
              <w:divBdr>
                <w:top w:val="none" w:sz="0" w:space="0" w:color="auto"/>
                <w:left w:val="none" w:sz="0" w:space="0" w:color="auto"/>
                <w:bottom w:val="none" w:sz="0" w:space="0" w:color="auto"/>
                <w:right w:val="none" w:sz="0" w:space="0" w:color="auto"/>
              </w:divBdr>
            </w:div>
            <w:div w:id="589238195">
              <w:marLeft w:val="0"/>
              <w:marRight w:val="0"/>
              <w:marTop w:val="0"/>
              <w:marBottom w:val="0"/>
              <w:divBdr>
                <w:top w:val="none" w:sz="0" w:space="0" w:color="auto"/>
                <w:left w:val="none" w:sz="0" w:space="0" w:color="auto"/>
                <w:bottom w:val="none" w:sz="0" w:space="0" w:color="auto"/>
                <w:right w:val="none" w:sz="0" w:space="0" w:color="auto"/>
              </w:divBdr>
            </w:div>
            <w:div w:id="1687170126">
              <w:marLeft w:val="0"/>
              <w:marRight w:val="0"/>
              <w:marTop w:val="0"/>
              <w:marBottom w:val="0"/>
              <w:divBdr>
                <w:top w:val="none" w:sz="0" w:space="0" w:color="auto"/>
                <w:left w:val="none" w:sz="0" w:space="0" w:color="auto"/>
                <w:bottom w:val="none" w:sz="0" w:space="0" w:color="auto"/>
                <w:right w:val="none" w:sz="0" w:space="0" w:color="auto"/>
              </w:divBdr>
            </w:div>
            <w:div w:id="1074157014">
              <w:marLeft w:val="0"/>
              <w:marRight w:val="0"/>
              <w:marTop w:val="0"/>
              <w:marBottom w:val="0"/>
              <w:divBdr>
                <w:top w:val="none" w:sz="0" w:space="0" w:color="auto"/>
                <w:left w:val="none" w:sz="0" w:space="0" w:color="auto"/>
                <w:bottom w:val="none" w:sz="0" w:space="0" w:color="auto"/>
                <w:right w:val="none" w:sz="0" w:space="0" w:color="auto"/>
              </w:divBdr>
            </w:div>
            <w:div w:id="593050687">
              <w:marLeft w:val="0"/>
              <w:marRight w:val="0"/>
              <w:marTop w:val="0"/>
              <w:marBottom w:val="0"/>
              <w:divBdr>
                <w:top w:val="none" w:sz="0" w:space="0" w:color="auto"/>
                <w:left w:val="none" w:sz="0" w:space="0" w:color="auto"/>
                <w:bottom w:val="none" w:sz="0" w:space="0" w:color="auto"/>
                <w:right w:val="none" w:sz="0" w:space="0" w:color="auto"/>
              </w:divBdr>
            </w:div>
            <w:div w:id="1347907303">
              <w:marLeft w:val="0"/>
              <w:marRight w:val="0"/>
              <w:marTop w:val="0"/>
              <w:marBottom w:val="0"/>
              <w:divBdr>
                <w:top w:val="none" w:sz="0" w:space="0" w:color="auto"/>
                <w:left w:val="none" w:sz="0" w:space="0" w:color="auto"/>
                <w:bottom w:val="none" w:sz="0" w:space="0" w:color="auto"/>
                <w:right w:val="none" w:sz="0" w:space="0" w:color="auto"/>
              </w:divBdr>
            </w:div>
            <w:div w:id="741827882">
              <w:marLeft w:val="0"/>
              <w:marRight w:val="0"/>
              <w:marTop w:val="0"/>
              <w:marBottom w:val="0"/>
              <w:divBdr>
                <w:top w:val="none" w:sz="0" w:space="0" w:color="auto"/>
                <w:left w:val="none" w:sz="0" w:space="0" w:color="auto"/>
                <w:bottom w:val="none" w:sz="0" w:space="0" w:color="auto"/>
                <w:right w:val="none" w:sz="0" w:space="0" w:color="auto"/>
              </w:divBdr>
            </w:div>
            <w:div w:id="609363353">
              <w:marLeft w:val="0"/>
              <w:marRight w:val="0"/>
              <w:marTop w:val="0"/>
              <w:marBottom w:val="0"/>
              <w:divBdr>
                <w:top w:val="none" w:sz="0" w:space="0" w:color="auto"/>
                <w:left w:val="none" w:sz="0" w:space="0" w:color="auto"/>
                <w:bottom w:val="none" w:sz="0" w:space="0" w:color="auto"/>
                <w:right w:val="none" w:sz="0" w:space="0" w:color="auto"/>
              </w:divBdr>
            </w:div>
            <w:div w:id="1676227034">
              <w:marLeft w:val="0"/>
              <w:marRight w:val="0"/>
              <w:marTop w:val="0"/>
              <w:marBottom w:val="0"/>
              <w:divBdr>
                <w:top w:val="none" w:sz="0" w:space="0" w:color="auto"/>
                <w:left w:val="none" w:sz="0" w:space="0" w:color="auto"/>
                <w:bottom w:val="none" w:sz="0" w:space="0" w:color="auto"/>
                <w:right w:val="none" w:sz="0" w:space="0" w:color="auto"/>
              </w:divBdr>
            </w:div>
            <w:div w:id="552156871">
              <w:marLeft w:val="0"/>
              <w:marRight w:val="0"/>
              <w:marTop w:val="0"/>
              <w:marBottom w:val="0"/>
              <w:divBdr>
                <w:top w:val="none" w:sz="0" w:space="0" w:color="auto"/>
                <w:left w:val="none" w:sz="0" w:space="0" w:color="auto"/>
                <w:bottom w:val="none" w:sz="0" w:space="0" w:color="auto"/>
                <w:right w:val="none" w:sz="0" w:space="0" w:color="auto"/>
              </w:divBdr>
            </w:div>
            <w:div w:id="1663391257">
              <w:marLeft w:val="0"/>
              <w:marRight w:val="0"/>
              <w:marTop w:val="0"/>
              <w:marBottom w:val="0"/>
              <w:divBdr>
                <w:top w:val="none" w:sz="0" w:space="0" w:color="auto"/>
                <w:left w:val="none" w:sz="0" w:space="0" w:color="auto"/>
                <w:bottom w:val="none" w:sz="0" w:space="0" w:color="auto"/>
                <w:right w:val="none" w:sz="0" w:space="0" w:color="auto"/>
              </w:divBdr>
            </w:div>
            <w:div w:id="497381349">
              <w:marLeft w:val="0"/>
              <w:marRight w:val="0"/>
              <w:marTop w:val="0"/>
              <w:marBottom w:val="0"/>
              <w:divBdr>
                <w:top w:val="none" w:sz="0" w:space="0" w:color="auto"/>
                <w:left w:val="none" w:sz="0" w:space="0" w:color="auto"/>
                <w:bottom w:val="none" w:sz="0" w:space="0" w:color="auto"/>
                <w:right w:val="none" w:sz="0" w:space="0" w:color="auto"/>
              </w:divBdr>
            </w:div>
            <w:div w:id="1416895224">
              <w:marLeft w:val="0"/>
              <w:marRight w:val="0"/>
              <w:marTop w:val="0"/>
              <w:marBottom w:val="0"/>
              <w:divBdr>
                <w:top w:val="none" w:sz="0" w:space="0" w:color="auto"/>
                <w:left w:val="none" w:sz="0" w:space="0" w:color="auto"/>
                <w:bottom w:val="none" w:sz="0" w:space="0" w:color="auto"/>
                <w:right w:val="none" w:sz="0" w:space="0" w:color="auto"/>
              </w:divBdr>
            </w:div>
            <w:div w:id="1036783249">
              <w:marLeft w:val="0"/>
              <w:marRight w:val="0"/>
              <w:marTop w:val="0"/>
              <w:marBottom w:val="0"/>
              <w:divBdr>
                <w:top w:val="none" w:sz="0" w:space="0" w:color="auto"/>
                <w:left w:val="none" w:sz="0" w:space="0" w:color="auto"/>
                <w:bottom w:val="none" w:sz="0" w:space="0" w:color="auto"/>
                <w:right w:val="none" w:sz="0" w:space="0" w:color="auto"/>
              </w:divBdr>
            </w:div>
            <w:div w:id="1376198037">
              <w:marLeft w:val="0"/>
              <w:marRight w:val="0"/>
              <w:marTop w:val="0"/>
              <w:marBottom w:val="0"/>
              <w:divBdr>
                <w:top w:val="none" w:sz="0" w:space="0" w:color="auto"/>
                <w:left w:val="none" w:sz="0" w:space="0" w:color="auto"/>
                <w:bottom w:val="none" w:sz="0" w:space="0" w:color="auto"/>
                <w:right w:val="none" w:sz="0" w:space="0" w:color="auto"/>
              </w:divBdr>
            </w:div>
            <w:div w:id="1586374802">
              <w:marLeft w:val="0"/>
              <w:marRight w:val="0"/>
              <w:marTop w:val="0"/>
              <w:marBottom w:val="0"/>
              <w:divBdr>
                <w:top w:val="none" w:sz="0" w:space="0" w:color="auto"/>
                <w:left w:val="none" w:sz="0" w:space="0" w:color="auto"/>
                <w:bottom w:val="none" w:sz="0" w:space="0" w:color="auto"/>
                <w:right w:val="none" w:sz="0" w:space="0" w:color="auto"/>
              </w:divBdr>
            </w:div>
            <w:div w:id="2106917903">
              <w:marLeft w:val="0"/>
              <w:marRight w:val="0"/>
              <w:marTop w:val="0"/>
              <w:marBottom w:val="0"/>
              <w:divBdr>
                <w:top w:val="none" w:sz="0" w:space="0" w:color="auto"/>
                <w:left w:val="none" w:sz="0" w:space="0" w:color="auto"/>
                <w:bottom w:val="none" w:sz="0" w:space="0" w:color="auto"/>
                <w:right w:val="none" w:sz="0" w:space="0" w:color="auto"/>
              </w:divBdr>
            </w:div>
            <w:div w:id="1331063215">
              <w:marLeft w:val="0"/>
              <w:marRight w:val="0"/>
              <w:marTop w:val="0"/>
              <w:marBottom w:val="0"/>
              <w:divBdr>
                <w:top w:val="none" w:sz="0" w:space="0" w:color="auto"/>
                <w:left w:val="none" w:sz="0" w:space="0" w:color="auto"/>
                <w:bottom w:val="none" w:sz="0" w:space="0" w:color="auto"/>
                <w:right w:val="none" w:sz="0" w:space="0" w:color="auto"/>
              </w:divBdr>
            </w:div>
            <w:div w:id="29964719">
              <w:marLeft w:val="0"/>
              <w:marRight w:val="0"/>
              <w:marTop w:val="0"/>
              <w:marBottom w:val="0"/>
              <w:divBdr>
                <w:top w:val="none" w:sz="0" w:space="0" w:color="auto"/>
                <w:left w:val="none" w:sz="0" w:space="0" w:color="auto"/>
                <w:bottom w:val="none" w:sz="0" w:space="0" w:color="auto"/>
                <w:right w:val="none" w:sz="0" w:space="0" w:color="auto"/>
              </w:divBdr>
            </w:div>
            <w:div w:id="2116712307">
              <w:marLeft w:val="0"/>
              <w:marRight w:val="0"/>
              <w:marTop w:val="0"/>
              <w:marBottom w:val="0"/>
              <w:divBdr>
                <w:top w:val="none" w:sz="0" w:space="0" w:color="auto"/>
                <w:left w:val="none" w:sz="0" w:space="0" w:color="auto"/>
                <w:bottom w:val="none" w:sz="0" w:space="0" w:color="auto"/>
                <w:right w:val="none" w:sz="0" w:space="0" w:color="auto"/>
              </w:divBdr>
            </w:div>
            <w:div w:id="551579774">
              <w:marLeft w:val="0"/>
              <w:marRight w:val="0"/>
              <w:marTop w:val="0"/>
              <w:marBottom w:val="0"/>
              <w:divBdr>
                <w:top w:val="none" w:sz="0" w:space="0" w:color="auto"/>
                <w:left w:val="none" w:sz="0" w:space="0" w:color="auto"/>
                <w:bottom w:val="none" w:sz="0" w:space="0" w:color="auto"/>
                <w:right w:val="none" w:sz="0" w:space="0" w:color="auto"/>
              </w:divBdr>
            </w:div>
            <w:div w:id="884878711">
              <w:marLeft w:val="0"/>
              <w:marRight w:val="0"/>
              <w:marTop w:val="0"/>
              <w:marBottom w:val="0"/>
              <w:divBdr>
                <w:top w:val="none" w:sz="0" w:space="0" w:color="auto"/>
                <w:left w:val="none" w:sz="0" w:space="0" w:color="auto"/>
                <w:bottom w:val="none" w:sz="0" w:space="0" w:color="auto"/>
                <w:right w:val="none" w:sz="0" w:space="0" w:color="auto"/>
              </w:divBdr>
            </w:div>
            <w:div w:id="903368934">
              <w:marLeft w:val="0"/>
              <w:marRight w:val="0"/>
              <w:marTop w:val="0"/>
              <w:marBottom w:val="0"/>
              <w:divBdr>
                <w:top w:val="none" w:sz="0" w:space="0" w:color="auto"/>
                <w:left w:val="none" w:sz="0" w:space="0" w:color="auto"/>
                <w:bottom w:val="none" w:sz="0" w:space="0" w:color="auto"/>
                <w:right w:val="none" w:sz="0" w:space="0" w:color="auto"/>
              </w:divBdr>
            </w:div>
            <w:div w:id="441415494">
              <w:marLeft w:val="0"/>
              <w:marRight w:val="0"/>
              <w:marTop w:val="0"/>
              <w:marBottom w:val="0"/>
              <w:divBdr>
                <w:top w:val="none" w:sz="0" w:space="0" w:color="auto"/>
                <w:left w:val="none" w:sz="0" w:space="0" w:color="auto"/>
                <w:bottom w:val="none" w:sz="0" w:space="0" w:color="auto"/>
                <w:right w:val="none" w:sz="0" w:space="0" w:color="auto"/>
              </w:divBdr>
            </w:div>
            <w:div w:id="1480000969">
              <w:marLeft w:val="0"/>
              <w:marRight w:val="0"/>
              <w:marTop w:val="0"/>
              <w:marBottom w:val="0"/>
              <w:divBdr>
                <w:top w:val="none" w:sz="0" w:space="0" w:color="auto"/>
                <w:left w:val="none" w:sz="0" w:space="0" w:color="auto"/>
                <w:bottom w:val="none" w:sz="0" w:space="0" w:color="auto"/>
                <w:right w:val="none" w:sz="0" w:space="0" w:color="auto"/>
              </w:divBdr>
            </w:div>
            <w:div w:id="1984843518">
              <w:marLeft w:val="0"/>
              <w:marRight w:val="0"/>
              <w:marTop w:val="0"/>
              <w:marBottom w:val="0"/>
              <w:divBdr>
                <w:top w:val="none" w:sz="0" w:space="0" w:color="auto"/>
                <w:left w:val="none" w:sz="0" w:space="0" w:color="auto"/>
                <w:bottom w:val="none" w:sz="0" w:space="0" w:color="auto"/>
                <w:right w:val="none" w:sz="0" w:space="0" w:color="auto"/>
              </w:divBdr>
            </w:div>
            <w:div w:id="2129156038">
              <w:marLeft w:val="0"/>
              <w:marRight w:val="0"/>
              <w:marTop w:val="0"/>
              <w:marBottom w:val="0"/>
              <w:divBdr>
                <w:top w:val="none" w:sz="0" w:space="0" w:color="auto"/>
                <w:left w:val="none" w:sz="0" w:space="0" w:color="auto"/>
                <w:bottom w:val="none" w:sz="0" w:space="0" w:color="auto"/>
                <w:right w:val="none" w:sz="0" w:space="0" w:color="auto"/>
              </w:divBdr>
            </w:div>
            <w:div w:id="1633831498">
              <w:marLeft w:val="0"/>
              <w:marRight w:val="0"/>
              <w:marTop w:val="0"/>
              <w:marBottom w:val="0"/>
              <w:divBdr>
                <w:top w:val="none" w:sz="0" w:space="0" w:color="auto"/>
                <w:left w:val="none" w:sz="0" w:space="0" w:color="auto"/>
                <w:bottom w:val="none" w:sz="0" w:space="0" w:color="auto"/>
                <w:right w:val="none" w:sz="0" w:space="0" w:color="auto"/>
              </w:divBdr>
            </w:div>
            <w:div w:id="136269633">
              <w:marLeft w:val="0"/>
              <w:marRight w:val="0"/>
              <w:marTop w:val="0"/>
              <w:marBottom w:val="0"/>
              <w:divBdr>
                <w:top w:val="none" w:sz="0" w:space="0" w:color="auto"/>
                <w:left w:val="none" w:sz="0" w:space="0" w:color="auto"/>
                <w:bottom w:val="none" w:sz="0" w:space="0" w:color="auto"/>
                <w:right w:val="none" w:sz="0" w:space="0" w:color="auto"/>
              </w:divBdr>
            </w:div>
            <w:div w:id="208999148">
              <w:marLeft w:val="0"/>
              <w:marRight w:val="0"/>
              <w:marTop w:val="0"/>
              <w:marBottom w:val="0"/>
              <w:divBdr>
                <w:top w:val="none" w:sz="0" w:space="0" w:color="auto"/>
                <w:left w:val="none" w:sz="0" w:space="0" w:color="auto"/>
                <w:bottom w:val="none" w:sz="0" w:space="0" w:color="auto"/>
                <w:right w:val="none" w:sz="0" w:space="0" w:color="auto"/>
              </w:divBdr>
            </w:div>
            <w:div w:id="2106921274">
              <w:marLeft w:val="0"/>
              <w:marRight w:val="0"/>
              <w:marTop w:val="0"/>
              <w:marBottom w:val="0"/>
              <w:divBdr>
                <w:top w:val="none" w:sz="0" w:space="0" w:color="auto"/>
                <w:left w:val="none" w:sz="0" w:space="0" w:color="auto"/>
                <w:bottom w:val="none" w:sz="0" w:space="0" w:color="auto"/>
                <w:right w:val="none" w:sz="0" w:space="0" w:color="auto"/>
              </w:divBdr>
            </w:div>
            <w:div w:id="1595745657">
              <w:marLeft w:val="0"/>
              <w:marRight w:val="0"/>
              <w:marTop w:val="0"/>
              <w:marBottom w:val="0"/>
              <w:divBdr>
                <w:top w:val="none" w:sz="0" w:space="0" w:color="auto"/>
                <w:left w:val="none" w:sz="0" w:space="0" w:color="auto"/>
                <w:bottom w:val="none" w:sz="0" w:space="0" w:color="auto"/>
                <w:right w:val="none" w:sz="0" w:space="0" w:color="auto"/>
              </w:divBdr>
            </w:div>
            <w:div w:id="887838031">
              <w:marLeft w:val="0"/>
              <w:marRight w:val="0"/>
              <w:marTop w:val="0"/>
              <w:marBottom w:val="0"/>
              <w:divBdr>
                <w:top w:val="none" w:sz="0" w:space="0" w:color="auto"/>
                <w:left w:val="none" w:sz="0" w:space="0" w:color="auto"/>
                <w:bottom w:val="none" w:sz="0" w:space="0" w:color="auto"/>
                <w:right w:val="none" w:sz="0" w:space="0" w:color="auto"/>
              </w:divBdr>
            </w:div>
            <w:div w:id="1187212135">
              <w:marLeft w:val="0"/>
              <w:marRight w:val="0"/>
              <w:marTop w:val="0"/>
              <w:marBottom w:val="0"/>
              <w:divBdr>
                <w:top w:val="none" w:sz="0" w:space="0" w:color="auto"/>
                <w:left w:val="none" w:sz="0" w:space="0" w:color="auto"/>
                <w:bottom w:val="none" w:sz="0" w:space="0" w:color="auto"/>
                <w:right w:val="none" w:sz="0" w:space="0" w:color="auto"/>
              </w:divBdr>
            </w:div>
            <w:div w:id="1978484601">
              <w:marLeft w:val="0"/>
              <w:marRight w:val="0"/>
              <w:marTop w:val="0"/>
              <w:marBottom w:val="0"/>
              <w:divBdr>
                <w:top w:val="none" w:sz="0" w:space="0" w:color="auto"/>
                <w:left w:val="none" w:sz="0" w:space="0" w:color="auto"/>
                <w:bottom w:val="none" w:sz="0" w:space="0" w:color="auto"/>
                <w:right w:val="none" w:sz="0" w:space="0" w:color="auto"/>
              </w:divBdr>
            </w:div>
            <w:div w:id="66660081">
              <w:marLeft w:val="0"/>
              <w:marRight w:val="0"/>
              <w:marTop w:val="0"/>
              <w:marBottom w:val="0"/>
              <w:divBdr>
                <w:top w:val="none" w:sz="0" w:space="0" w:color="auto"/>
                <w:left w:val="none" w:sz="0" w:space="0" w:color="auto"/>
                <w:bottom w:val="none" w:sz="0" w:space="0" w:color="auto"/>
                <w:right w:val="none" w:sz="0" w:space="0" w:color="auto"/>
              </w:divBdr>
            </w:div>
            <w:div w:id="224535367">
              <w:marLeft w:val="0"/>
              <w:marRight w:val="0"/>
              <w:marTop w:val="0"/>
              <w:marBottom w:val="0"/>
              <w:divBdr>
                <w:top w:val="none" w:sz="0" w:space="0" w:color="auto"/>
                <w:left w:val="none" w:sz="0" w:space="0" w:color="auto"/>
                <w:bottom w:val="none" w:sz="0" w:space="0" w:color="auto"/>
                <w:right w:val="none" w:sz="0" w:space="0" w:color="auto"/>
              </w:divBdr>
            </w:div>
            <w:div w:id="1888301569">
              <w:marLeft w:val="0"/>
              <w:marRight w:val="0"/>
              <w:marTop w:val="0"/>
              <w:marBottom w:val="0"/>
              <w:divBdr>
                <w:top w:val="none" w:sz="0" w:space="0" w:color="auto"/>
                <w:left w:val="none" w:sz="0" w:space="0" w:color="auto"/>
                <w:bottom w:val="none" w:sz="0" w:space="0" w:color="auto"/>
                <w:right w:val="none" w:sz="0" w:space="0" w:color="auto"/>
              </w:divBdr>
            </w:div>
            <w:div w:id="1769425003">
              <w:marLeft w:val="0"/>
              <w:marRight w:val="0"/>
              <w:marTop w:val="0"/>
              <w:marBottom w:val="0"/>
              <w:divBdr>
                <w:top w:val="none" w:sz="0" w:space="0" w:color="auto"/>
                <w:left w:val="none" w:sz="0" w:space="0" w:color="auto"/>
                <w:bottom w:val="none" w:sz="0" w:space="0" w:color="auto"/>
                <w:right w:val="none" w:sz="0" w:space="0" w:color="auto"/>
              </w:divBdr>
            </w:div>
            <w:div w:id="1327637336">
              <w:marLeft w:val="0"/>
              <w:marRight w:val="0"/>
              <w:marTop w:val="0"/>
              <w:marBottom w:val="0"/>
              <w:divBdr>
                <w:top w:val="none" w:sz="0" w:space="0" w:color="auto"/>
                <w:left w:val="none" w:sz="0" w:space="0" w:color="auto"/>
                <w:bottom w:val="none" w:sz="0" w:space="0" w:color="auto"/>
                <w:right w:val="none" w:sz="0" w:space="0" w:color="auto"/>
              </w:divBdr>
            </w:div>
            <w:div w:id="1764913681">
              <w:marLeft w:val="0"/>
              <w:marRight w:val="0"/>
              <w:marTop w:val="0"/>
              <w:marBottom w:val="0"/>
              <w:divBdr>
                <w:top w:val="none" w:sz="0" w:space="0" w:color="auto"/>
                <w:left w:val="none" w:sz="0" w:space="0" w:color="auto"/>
                <w:bottom w:val="none" w:sz="0" w:space="0" w:color="auto"/>
                <w:right w:val="none" w:sz="0" w:space="0" w:color="auto"/>
              </w:divBdr>
            </w:div>
            <w:div w:id="276330080">
              <w:marLeft w:val="0"/>
              <w:marRight w:val="0"/>
              <w:marTop w:val="0"/>
              <w:marBottom w:val="0"/>
              <w:divBdr>
                <w:top w:val="none" w:sz="0" w:space="0" w:color="auto"/>
                <w:left w:val="none" w:sz="0" w:space="0" w:color="auto"/>
                <w:bottom w:val="none" w:sz="0" w:space="0" w:color="auto"/>
                <w:right w:val="none" w:sz="0" w:space="0" w:color="auto"/>
              </w:divBdr>
            </w:div>
            <w:div w:id="1863010944">
              <w:marLeft w:val="0"/>
              <w:marRight w:val="0"/>
              <w:marTop w:val="0"/>
              <w:marBottom w:val="0"/>
              <w:divBdr>
                <w:top w:val="none" w:sz="0" w:space="0" w:color="auto"/>
                <w:left w:val="none" w:sz="0" w:space="0" w:color="auto"/>
                <w:bottom w:val="none" w:sz="0" w:space="0" w:color="auto"/>
                <w:right w:val="none" w:sz="0" w:space="0" w:color="auto"/>
              </w:divBdr>
            </w:div>
            <w:div w:id="741491611">
              <w:marLeft w:val="0"/>
              <w:marRight w:val="0"/>
              <w:marTop w:val="0"/>
              <w:marBottom w:val="0"/>
              <w:divBdr>
                <w:top w:val="none" w:sz="0" w:space="0" w:color="auto"/>
                <w:left w:val="none" w:sz="0" w:space="0" w:color="auto"/>
                <w:bottom w:val="none" w:sz="0" w:space="0" w:color="auto"/>
                <w:right w:val="none" w:sz="0" w:space="0" w:color="auto"/>
              </w:divBdr>
            </w:div>
            <w:div w:id="896362423">
              <w:marLeft w:val="0"/>
              <w:marRight w:val="0"/>
              <w:marTop w:val="0"/>
              <w:marBottom w:val="0"/>
              <w:divBdr>
                <w:top w:val="none" w:sz="0" w:space="0" w:color="auto"/>
                <w:left w:val="none" w:sz="0" w:space="0" w:color="auto"/>
                <w:bottom w:val="none" w:sz="0" w:space="0" w:color="auto"/>
                <w:right w:val="none" w:sz="0" w:space="0" w:color="auto"/>
              </w:divBdr>
            </w:div>
            <w:div w:id="28379658">
              <w:marLeft w:val="0"/>
              <w:marRight w:val="0"/>
              <w:marTop w:val="0"/>
              <w:marBottom w:val="0"/>
              <w:divBdr>
                <w:top w:val="none" w:sz="0" w:space="0" w:color="auto"/>
                <w:left w:val="none" w:sz="0" w:space="0" w:color="auto"/>
                <w:bottom w:val="none" w:sz="0" w:space="0" w:color="auto"/>
                <w:right w:val="none" w:sz="0" w:space="0" w:color="auto"/>
              </w:divBdr>
            </w:div>
            <w:div w:id="695813493">
              <w:marLeft w:val="0"/>
              <w:marRight w:val="0"/>
              <w:marTop w:val="0"/>
              <w:marBottom w:val="0"/>
              <w:divBdr>
                <w:top w:val="none" w:sz="0" w:space="0" w:color="auto"/>
                <w:left w:val="none" w:sz="0" w:space="0" w:color="auto"/>
                <w:bottom w:val="none" w:sz="0" w:space="0" w:color="auto"/>
                <w:right w:val="none" w:sz="0" w:space="0" w:color="auto"/>
              </w:divBdr>
            </w:div>
            <w:div w:id="1076517141">
              <w:marLeft w:val="0"/>
              <w:marRight w:val="0"/>
              <w:marTop w:val="0"/>
              <w:marBottom w:val="0"/>
              <w:divBdr>
                <w:top w:val="none" w:sz="0" w:space="0" w:color="auto"/>
                <w:left w:val="none" w:sz="0" w:space="0" w:color="auto"/>
                <w:bottom w:val="none" w:sz="0" w:space="0" w:color="auto"/>
                <w:right w:val="none" w:sz="0" w:space="0" w:color="auto"/>
              </w:divBdr>
            </w:div>
            <w:div w:id="513693847">
              <w:marLeft w:val="0"/>
              <w:marRight w:val="0"/>
              <w:marTop w:val="0"/>
              <w:marBottom w:val="0"/>
              <w:divBdr>
                <w:top w:val="none" w:sz="0" w:space="0" w:color="auto"/>
                <w:left w:val="none" w:sz="0" w:space="0" w:color="auto"/>
                <w:bottom w:val="none" w:sz="0" w:space="0" w:color="auto"/>
                <w:right w:val="none" w:sz="0" w:space="0" w:color="auto"/>
              </w:divBdr>
            </w:div>
            <w:div w:id="960719875">
              <w:marLeft w:val="0"/>
              <w:marRight w:val="0"/>
              <w:marTop w:val="0"/>
              <w:marBottom w:val="0"/>
              <w:divBdr>
                <w:top w:val="none" w:sz="0" w:space="0" w:color="auto"/>
                <w:left w:val="none" w:sz="0" w:space="0" w:color="auto"/>
                <w:bottom w:val="none" w:sz="0" w:space="0" w:color="auto"/>
                <w:right w:val="none" w:sz="0" w:space="0" w:color="auto"/>
              </w:divBdr>
            </w:div>
            <w:div w:id="1713920002">
              <w:marLeft w:val="0"/>
              <w:marRight w:val="0"/>
              <w:marTop w:val="0"/>
              <w:marBottom w:val="0"/>
              <w:divBdr>
                <w:top w:val="none" w:sz="0" w:space="0" w:color="auto"/>
                <w:left w:val="none" w:sz="0" w:space="0" w:color="auto"/>
                <w:bottom w:val="none" w:sz="0" w:space="0" w:color="auto"/>
                <w:right w:val="none" w:sz="0" w:space="0" w:color="auto"/>
              </w:divBdr>
            </w:div>
            <w:div w:id="1990330771">
              <w:marLeft w:val="0"/>
              <w:marRight w:val="0"/>
              <w:marTop w:val="0"/>
              <w:marBottom w:val="0"/>
              <w:divBdr>
                <w:top w:val="none" w:sz="0" w:space="0" w:color="auto"/>
                <w:left w:val="none" w:sz="0" w:space="0" w:color="auto"/>
                <w:bottom w:val="none" w:sz="0" w:space="0" w:color="auto"/>
                <w:right w:val="none" w:sz="0" w:space="0" w:color="auto"/>
              </w:divBdr>
            </w:div>
            <w:div w:id="1494104236">
              <w:marLeft w:val="0"/>
              <w:marRight w:val="0"/>
              <w:marTop w:val="0"/>
              <w:marBottom w:val="0"/>
              <w:divBdr>
                <w:top w:val="none" w:sz="0" w:space="0" w:color="auto"/>
                <w:left w:val="none" w:sz="0" w:space="0" w:color="auto"/>
                <w:bottom w:val="none" w:sz="0" w:space="0" w:color="auto"/>
                <w:right w:val="none" w:sz="0" w:space="0" w:color="auto"/>
              </w:divBdr>
            </w:div>
            <w:div w:id="1121608700">
              <w:marLeft w:val="0"/>
              <w:marRight w:val="0"/>
              <w:marTop w:val="0"/>
              <w:marBottom w:val="0"/>
              <w:divBdr>
                <w:top w:val="none" w:sz="0" w:space="0" w:color="auto"/>
                <w:left w:val="none" w:sz="0" w:space="0" w:color="auto"/>
                <w:bottom w:val="none" w:sz="0" w:space="0" w:color="auto"/>
                <w:right w:val="none" w:sz="0" w:space="0" w:color="auto"/>
              </w:divBdr>
            </w:div>
            <w:div w:id="1439989324">
              <w:marLeft w:val="0"/>
              <w:marRight w:val="0"/>
              <w:marTop w:val="0"/>
              <w:marBottom w:val="0"/>
              <w:divBdr>
                <w:top w:val="none" w:sz="0" w:space="0" w:color="auto"/>
                <w:left w:val="none" w:sz="0" w:space="0" w:color="auto"/>
                <w:bottom w:val="none" w:sz="0" w:space="0" w:color="auto"/>
                <w:right w:val="none" w:sz="0" w:space="0" w:color="auto"/>
              </w:divBdr>
            </w:div>
            <w:div w:id="1328437908">
              <w:marLeft w:val="0"/>
              <w:marRight w:val="0"/>
              <w:marTop w:val="0"/>
              <w:marBottom w:val="0"/>
              <w:divBdr>
                <w:top w:val="none" w:sz="0" w:space="0" w:color="auto"/>
                <w:left w:val="none" w:sz="0" w:space="0" w:color="auto"/>
                <w:bottom w:val="none" w:sz="0" w:space="0" w:color="auto"/>
                <w:right w:val="none" w:sz="0" w:space="0" w:color="auto"/>
              </w:divBdr>
            </w:div>
            <w:div w:id="1877965221">
              <w:marLeft w:val="0"/>
              <w:marRight w:val="0"/>
              <w:marTop w:val="0"/>
              <w:marBottom w:val="0"/>
              <w:divBdr>
                <w:top w:val="none" w:sz="0" w:space="0" w:color="auto"/>
                <w:left w:val="none" w:sz="0" w:space="0" w:color="auto"/>
                <w:bottom w:val="none" w:sz="0" w:space="0" w:color="auto"/>
                <w:right w:val="none" w:sz="0" w:space="0" w:color="auto"/>
              </w:divBdr>
            </w:div>
            <w:div w:id="1702584863">
              <w:marLeft w:val="0"/>
              <w:marRight w:val="0"/>
              <w:marTop w:val="0"/>
              <w:marBottom w:val="0"/>
              <w:divBdr>
                <w:top w:val="none" w:sz="0" w:space="0" w:color="auto"/>
                <w:left w:val="none" w:sz="0" w:space="0" w:color="auto"/>
                <w:bottom w:val="none" w:sz="0" w:space="0" w:color="auto"/>
                <w:right w:val="none" w:sz="0" w:space="0" w:color="auto"/>
              </w:divBdr>
            </w:div>
            <w:div w:id="2005546873">
              <w:marLeft w:val="0"/>
              <w:marRight w:val="0"/>
              <w:marTop w:val="0"/>
              <w:marBottom w:val="0"/>
              <w:divBdr>
                <w:top w:val="none" w:sz="0" w:space="0" w:color="auto"/>
                <w:left w:val="none" w:sz="0" w:space="0" w:color="auto"/>
                <w:bottom w:val="none" w:sz="0" w:space="0" w:color="auto"/>
                <w:right w:val="none" w:sz="0" w:space="0" w:color="auto"/>
              </w:divBdr>
            </w:div>
            <w:div w:id="1121994069">
              <w:marLeft w:val="0"/>
              <w:marRight w:val="0"/>
              <w:marTop w:val="0"/>
              <w:marBottom w:val="0"/>
              <w:divBdr>
                <w:top w:val="none" w:sz="0" w:space="0" w:color="auto"/>
                <w:left w:val="none" w:sz="0" w:space="0" w:color="auto"/>
                <w:bottom w:val="none" w:sz="0" w:space="0" w:color="auto"/>
                <w:right w:val="none" w:sz="0" w:space="0" w:color="auto"/>
              </w:divBdr>
            </w:div>
            <w:div w:id="1762531509">
              <w:marLeft w:val="0"/>
              <w:marRight w:val="0"/>
              <w:marTop w:val="0"/>
              <w:marBottom w:val="0"/>
              <w:divBdr>
                <w:top w:val="none" w:sz="0" w:space="0" w:color="auto"/>
                <w:left w:val="none" w:sz="0" w:space="0" w:color="auto"/>
                <w:bottom w:val="none" w:sz="0" w:space="0" w:color="auto"/>
                <w:right w:val="none" w:sz="0" w:space="0" w:color="auto"/>
              </w:divBdr>
            </w:div>
            <w:div w:id="1778671161">
              <w:marLeft w:val="0"/>
              <w:marRight w:val="0"/>
              <w:marTop w:val="0"/>
              <w:marBottom w:val="0"/>
              <w:divBdr>
                <w:top w:val="none" w:sz="0" w:space="0" w:color="auto"/>
                <w:left w:val="none" w:sz="0" w:space="0" w:color="auto"/>
                <w:bottom w:val="none" w:sz="0" w:space="0" w:color="auto"/>
                <w:right w:val="none" w:sz="0" w:space="0" w:color="auto"/>
              </w:divBdr>
            </w:div>
            <w:div w:id="1473937129">
              <w:marLeft w:val="0"/>
              <w:marRight w:val="0"/>
              <w:marTop w:val="0"/>
              <w:marBottom w:val="0"/>
              <w:divBdr>
                <w:top w:val="none" w:sz="0" w:space="0" w:color="auto"/>
                <w:left w:val="none" w:sz="0" w:space="0" w:color="auto"/>
                <w:bottom w:val="none" w:sz="0" w:space="0" w:color="auto"/>
                <w:right w:val="none" w:sz="0" w:space="0" w:color="auto"/>
              </w:divBdr>
            </w:div>
            <w:div w:id="1493061794">
              <w:marLeft w:val="0"/>
              <w:marRight w:val="0"/>
              <w:marTop w:val="0"/>
              <w:marBottom w:val="0"/>
              <w:divBdr>
                <w:top w:val="none" w:sz="0" w:space="0" w:color="auto"/>
                <w:left w:val="none" w:sz="0" w:space="0" w:color="auto"/>
                <w:bottom w:val="none" w:sz="0" w:space="0" w:color="auto"/>
                <w:right w:val="none" w:sz="0" w:space="0" w:color="auto"/>
              </w:divBdr>
            </w:div>
            <w:div w:id="1773623574">
              <w:marLeft w:val="0"/>
              <w:marRight w:val="0"/>
              <w:marTop w:val="0"/>
              <w:marBottom w:val="0"/>
              <w:divBdr>
                <w:top w:val="none" w:sz="0" w:space="0" w:color="auto"/>
                <w:left w:val="none" w:sz="0" w:space="0" w:color="auto"/>
                <w:bottom w:val="none" w:sz="0" w:space="0" w:color="auto"/>
                <w:right w:val="none" w:sz="0" w:space="0" w:color="auto"/>
              </w:divBdr>
            </w:div>
            <w:div w:id="955523674">
              <w:marLeft w:val="0"/>
              <w:marRight w:val="0"/>
              <w:marTop w:val="0"/>
              <w:marBottom w:val="0"/>
              <w:divBdr>
                <w:top w:val="none" w:sz="0" w:space="0" w:color="auto"/>
                <w:left w:val="none" w:sz="0" w:space="0" w:color="auto"/>
                <w:bottom w:val="none" w:sz="0" w:space="0" w:color="auto"/>
                <w:right w:val="none" w:sz="0" w:space="0" w:color="auto"/>
              </w:divBdr>
            </w:div>
            <w:div w:id="1825119330">
              <w:marLeft w:val="0"/>
              <w:marRight w:val="0"/>
              <w:marTop w:val="0"/>
              <w:marBottom w:val="0"/>
              <w:divBdr>
                <w:top w:val="none" w:sz="0" w:space="0" w:color="auto"/>
                <w:left w:val="none" w:sz="0" w:space="0" w:color="auto"/>
                <w:bottom w:val="none" w:sz="0" w:space="0" w:color="auto"/>
                <w:right w:val="none" w:sz="0" w:space="0" w:color="auto"/>
              </w:divBdr>
            </w:div>
            <w:div w:id="2008747016">
              <w:marLeft w:val="0"/>
              <w:marRight w:val="0"/>
              <w:marTop w:val="0"/>
              <w:marBottom w:val="0"/>
              <w:divBdr>
                <w:top w:val="none" w:sz="0" w:space="0" w:color="auto"/>
                <w:left w:val="none" w:sz="0" w:space="0" w:color="auto"/>
                <w:bottom w:val="none" w:sz="0" w:space="0" w:color="auto"/>
                <w:right w:val="none" w:sz="0" w:space="0" w:color="auto"/>
              </w:divBdr>
            </w:div>
            <w:div w:id="592277741">
              <w:marLeft w:val="0"/>
              <w:marRight w:val="0"/>
              <w:marTop w:val="0"/>
              <w:marBottom w:val="0"/>
              <w:divBdr>
                <w:top w:val="none" w:sz="0" w:space="0" w:color="auto"/>
                <w:left w:val="none" w:sz="0" w:space="0" w:color="auto"/>
                <w:bottom w:val="none" w:sz="0" w:space="0" w:color="auto"/>
                <w:right w:val="none" w:sz="0" w:space="0" w:color="auto"/>
              </w:divBdr>
            </w:div>
            <w:div w:id="1500583843">
              <w:marLeft w:val="0"/>
              <w:marRight w:val="0"/>
              <w:marTop w:val="0"/>
              <w:marBottom w:val="0"/>
              <w:divBdr>
                <w:top w:val="none" w:sz="0" w:space="0" w:color="auto"/>
                <w:left w:val="none" w:sz="0" w:space="0" w:color="auto"/>
                <w:bottom w:val="none" w:sz="0" w:space="0" w:color="auto"/>
                <w:right w:val="none" w:sz="0" w:space="0" w:color="auto"/>
              </w:divBdr>
            </w:div>
            <w:div w:id="1228999631">
              <w:marLeft w:val="0"/>
              <w:marRight w:val="0"/>
              <w:marTop w:val="0"/>
              <w:marBottom w:val="0"/>
              <w:divBdr>
                <w:top w:val="none" w:sz="0" w:space="0" w:color="auto"/>
                <w:left w:val="none" w:sz="0" w:space="0" w:color="auto"/>
                <w:bottom w:val="none" w:sz="0" w:space="0" w:color="auto"/>
                <w:right w:val="none" w:sz="0" w:space="0" w:color="auto"/>
              </w:divBdr>
            </w:div>
            <w:div w:id="83259584">
              <w:marLeft w:val="0"/>
              <w:marRight w:val="0"/>
              <w:marTop w:val="0"/>
              <w:marBottom w:val="0"/>
              <w:divBdr>
                <w:top w:val="none" w:sz="0" w:space="0" w:color="auto"/>
                <w:left w:val="none" w:sz="0" w:space="0" w:color="auto"/>
                <w:bottom w:val="none" w:sz="0" w:space="0" w:color="auto"/>
                <w:right w:val="none" w:sz="0" w:space="0" w:color="auto"/>
              </w:divBdr>
            </w:div>
            <w:div w:id="598103128">
              <w:marLeft w:val="0"/>
              <w:marRight w:val="0"/>
              <w:marTop w:val="0"/>
              <w:marBottom w:val="0"/>
              <w:divBdr>
                <w:top w:val="none" w:sz="0" w:space="0" w:color="auto"/>
                <w:left w:val="none" w:sz="0" w:space="0" w:color="auto"/>
                <w:bottom w:val="none" w:sz="0" w:space="0" w:color="auto"/>
                <w:right w:val="none" w:sz="0" w:space="0" w:color="auto"/>
              </w:divBdr>
            </w:div>
            <w:div w:id="1345857852">
              <w:marLeft w:val="0"/>
              <w:marRight w:val="0"/>
              <w:marTop w:val="0"/>
              <w:marBottom w:val="0"/>
              <w:divBdr>
                <w:top w:val="none" w:sz="0" w:space="0" w:color="auto"/>
                <w:left w:val="none" w:sz="0" w:space="0" w:color="auto"/>
                <w:bottom w:val="none" w:sz="0" w:space="0" w:color="auto"/>
                <w:right w:val="none" w:sz="0" w:space="0" w:color="auto"/>
              </w:divBdr>
            </w:div>
            <w:div w:id="89204034">
              <w:marLeft w:val="0"/>
              <w:marRight w:val="0"/>
              <w:marTop w:val="0"/>
              <w:marBottom w:val="0"/>
              <w:divBdr>
                <w:top w:val="none" w:sz="0" w:space="0" w:color="auto"/>
                <w:left w:val="none" w:sz="0" w:space="0" w:color="auto"/>
                <w:bottom w:val="none" w:sz="0" w:space="0" w:color="auto"/>
                <w:right w:val="none" w:sz="0" w:space="0" w:color="auto"/>
              </w:divBdr>
            </w:div>
            <w:div w:id="1818256682">
              <w:marLeft w:val="0"/>
              <w:marRight w:val="0"/>
              <w:marTop w:val="0"/>
              <w:marBottom w:val="0"/>
              <w:divBdr>
                <w:top w:val="none" w:sz="0" w:space="0" w:color="auto"/>
                <w:left w:val="none" w:sz="0" w:space="0" w:color="auto"/>
                <w:bottom w:val="none" w:sz="0" w:space="0" w:color="auto"/>
                <w:right w:val="none" w:sz="0" w:space="0" w:color="auto"/>
              </w:divBdr>
            </w:div>
            <w:div w:id="775947920">
              <w:marLeft w:val="0"/>
              <w:marRight w:val="0"/>
              <w:marTop w:val="0"/>
              <w:marBottom w:val="0"/>
              <w:divBdr>
                <w:top w:val="none" w:sz="0" w:space="0" w:color="auto"/>
                <w:left w:val="none" w:sz="0" w:space="0" w:color="auto"/>
                <w:bottom w:val="none" w:sz="0" w:space="0" w:color="auto"/>
                <w:right w:val="none" w:sz="0" w:space="0" w:color="auto"/>
              </w:divBdr>
            </w:div>
            <w:div w:id="1071390071">
              <w:marLeft w:val="0"/>
              <w:marRight w:val="0"/>
              <w:marTop w:val="0"/>
              <w:marBottom w:val="0"/>
              <w:divBdr>
                <w:top w:val="none" w:sz="0" w:space="0" w:color="auto"/>
                <w:left w:val="none" w:sz="0" w:space="0" w:color="auto"/>
                <w:bottom w:val="none" w:sz="0" w:space="0" w:color="auto"/>
                <w:right w:val="none" w:sz="0" w:space="0" w:color="auto"/>
              </w:divBdr>
            </w:div>
            <w:div w:id="1892303508">
              <w:marLeft w:val="0"/>
              <w:marRight w:val="0"/>
              <w:marTop w:val="0"/>
              <w:marBottom w:val="0"/>
              <w:divBdr>
                <w:top w:val="none" w:sz="0" w:space="0" w:color="auto"/>
                <w:left w:val="none" w:sz="0" w:space="0" w:color="auto"/>
                <w:bottom w:val="none" w:sz="0" w:space="0" w:color="auto"/>
                <w:right w:val="none" w:sz="0" w:space="0" w:color="auto"/>
              </w:divBdr>
            </w:div>
            <w:div w:id="1069886172">
              <w:marLeft w:val="0"/>
              <w:marRight w:val="0"/>
              <w:marTop w:val="0"/>
              <w:marBottom w:val="0"/>
              <w:divBdr>
                <w:top w:val="none" w:sz="0" w:space="0" w:color="auto"/>
                <w:left w:val="none" w:sz="0" w:space="0" w:color="auto"/>
                <w:bottom w:val="none" w:sz="0" w:space="0" w:color="auto"/>
                <w:right w:val="none" w:sz="0" w:space="0" w:color="auto"/>
              </w:divBdr>
            </w:div>
            <w:div w:id="1505130097">
              <w:marLeft w:val="0"/>
              <w:marRight w:val="0"/>
              <w:marTop w:val="0"/>
              <w:marBottom w:val="0"/>
              <w:divBdr>
                <w:top w:val="none" w:sz="0" w:space="0" w:color="auto"/>
                <w:left w:val="none" w:sz="0" w:space="0" w:color="auto"/>
                <w:bottom w:val="none" w:sz="0" w:space="0" w:color="auto"/>
                <w:right w:val="none" w:sz="0" w:space="0" w:color="auto"/>
              </w:divBdr>
            </w:div>
            <w:div w:id="138815323">
              <w:marLeft w:val="0"/>
              <w:marRight w:val="0"/>
              <w:marTop w:val="0"/>
              <w:marBottom w:val="0"/>
              <w:divBdr>
                <w:top w:val="none" w:sz="0" w:space="0" w:color="auto"/>
                <w:left w:val="none" w:sz="0" w:space="0" w:color="auto"/>
                <w:bottom w:val="none" w:sz="0" w:space="0" w:color="auto"/>
                <w:right w:val="none" w:sz="0" w:space="0" w:color="auto"/>
              </w:divBdr>
            </w:div>
            <w:div w:id="1806313785">
              <w:marLeft w:val="0"/>
              <w:marRight w:val="0"/>
              <w:marTop w:val="0"/>
              <w:marBottom w:val="0"/>
              <w:divBdr>
                <w:top w:val="none" w:sz="0" w:space="0" w:color="auto"/>
                <w:left w:val="none" w:sz="0" w:space="0" w:color="auto"/>
                <w:bottom w:val="none" w:sz="0" w:space="0" w:color="auto"/>
                <w:right w:val="none" w:sz="0" w:space="0" w:color="auto"/>
              </w:divBdr>
            </w:div>
            <w:div w:id="202183132">
              <w:marLeft w:val="0"/>
              <w:marRight w:val="0"/>
              <w:marTop w:val="0"/>
              <w:marBottom w:val="0"/>
              <w:divBdr>
                <w:top w:val="none" w:sz="0" w:space="0" w:color="auto"/>
                <w:left w:val="none" w:sz="0" w:space="0" w:color="auto"/>
                <w:bottom w:val="none" w:sz="0" w:space="0" w:color="auto"/>
                <w:right w:val="none" w:sz="0" w:space="0" w:color="auto"/>
              </w:divBdr>
            </w:div>
            <w:div w:id="915551934">
              <w:marLeft w:val="0"/>
              <w:marRight w:val="0"/>
              <w:marTop w:val="0"/>
              <w:marBottom w:val="0"/>
              <w:divBdr>
                <w:top w:val="none" w:sz="0" w:space="0" w:color="auto"/>
                <w:left w:val="none" w:sz="0" w:space="0" w:color="auto"/>
                <w:bottom w:val="none" w:sz="0" w:space="0" w:color="auto"/>
                <w:right w:val="none" w:sz="0" w:space="0" w:color="auto"/>
              </w:divBdr>
            </w:div>
            <w:div w:id="707871960">
              <w:marLeft w:val="0"/>
              <w:marRight w:val="0"/>
              <w:marTop w:val="0"/>
              <w:marBottom w:val="0"/>
              <w:divBdr>
                <w:top w:val="none" w:sz="0" w:space="0" w:color="auto"/>
                <w:left w:val="none" w:sz="0" w:space="0" w:color="auto"/>
                <w:bottom w:val="none" w:sz="0" w:space="0" w:color="auto"/>
                <w:right w:val="none" w:sz="0" w:space="0" w:color="auto"/>
              </w:divBdr>
            </w:div>
            <w:div w:id="571886512">
              <w:marLeft w:val="0"/>
              <w:marRight w:val="0"/>
              <w:marTop w:val="0"/>
              <w:marBottom w:val="0"/>
              <w:divBdr>
                <w:top w:val="none" w:sz="0" w:space="0" w:color="auto"/>
                <w:left w:val="none" w:sz="0" w:space="0" w:color="auto"/>
                <w:bottom w:val="none" w:sz="0" w:space="0" w:color="auto"/>
                <w:right w:val="none" w:sz="0" w:space="0" w:color="auto"/>
              </w:divBdr>
            </w:div>
            <w:div w:id="729770640">
              <w:marLeft w:val="0"/>
              <w:marRight w:val="0"/>
              <w:marTop w:val="0"/>
              <w:marBottom w:val="0"/>
              <w:divBdr>
                <w:top w:val="none" w:sz="0" w:space="0" w:color="auto"/>
                <w:left w:val="none" w:sz="0" w:space="0" w:color="auto"/>
                <w:bottom w:val="none" w:sz="0" w:space="0" w:color="auto"/>
                <w:right w:val="none" w:sz="0" w:space="0" w:color="auto"/>
              </w:divBdr>
            </w:div>
            <w:div w:id="1142844151">
              <w:marLeft w:val="0"/>
              <w:marRight w:val="0"/>
              <w:marTop w:val="0"/>
              <w:marBottom w:val="0"/>
              <w:divBdr>
                <w:top w:val="none" w:sz="0" w:space="0" w:color="auto"/>
                <w:left w:val="none" w:sz="0" w:space="0" w:color="auto"/>
                <w:bottom w:val="none" w:sz="0" w:space="0" w:color="auto"/>
                <w:right w:val="none" w:sz="0" w:space="0" w:color="auto"/>
              </w:divBdr>
            </w:div>
            <w:div w:id="1067266428">
              <w:marLeft w:val="0"/>
              <w:marRight w:val="0"/>
              <w:marTop w:val="0"/>
              <w:marBottom w:val="0"/>
              <w:divBdr>
                <w:top w:val="none" w:sz="0" w:space="0" w:color="auto"/>
                <w:left w:val="none" w:sz="0" w:space="0" w:color="auto"/>
                <w:bottom w:val="none" w:sz="0" w:space="0" w:color="auto"/>
                <w:right w:val="none" w:sz="0" w:space="0" w:color="auto"/>
              </w:divBdr>
            </w:div>
            <w:div w:id="5786904">
              <w:marLeft w:val="0"/>
              <w:marRight w:val="0"/>
              <w:marTop w:val="0"/>
              <w:marBottom w:val="0"/>
              <w:divBdr>
                <w:top w:val="none" w:sz="0" w:space="0" w:color="auto"/>
                <w:left w:val="none" w:sz="0" w:space="0" w:color="auto"/>
                <w:bottom w:val="none" w:sz="0" w:space="0" w:color="auto"/>
                <w:right w:val="none" w:sz="0" w:space="0" w:color="auto"/>
              </w:divBdr>
            </w:div>
            <w:div w:id="810560653">
              <w:marLeft w:val="0"/>
              <w:marRight w:val="0"/>
              <w:marTop w:val="0"/>
              <w:marBottom w:val="0"/>
              <w:divBdr>
                <w:top w:val="none" w:sz="0" w:space="0" w:color="auto"/>
                <w:left w:val="none" w:sz="0" w:space="0" w:color="auto"/>
                <w:bottom w:val="none" w:sz="0" w:space="0" w:color="auto"/>
                <w:right w:val="none" w:sz="0" w:space="0" w:color="auto"/>
              </w:divBdr>
            </w:div>
            <w:div w:id="1057972949">
              <w:marLeft w:val="0"/>
              <w:marRight w:val="0"/>
              <w:marTop w:val="0"/>
              <w:marBottom w:val="0"/>
              <w:divBdr>
                <w:top w:val="none" w:sz="0" w:space="0" w:color="auto"/>
                <w:left w:val="none" w:sz="0" w:space="0" w:color="auto"/>
                <w:bottom w:val="none" w:sz="0" w:space="0" w:color="auto"/>
                <w:right w:val="none" w:sz="0" w:space="0" w:color="auto"/>
              </w:divBdr>
            </w:div>
            <w:div w:id="707795815">
              <w:marLeft w:val="0"/>
              <w:marRight w:val="0"/>
              <w:marTop w:val="0"/>
              <w:marBottom w:val="0"/>
              <w:divBdr>
                <w:top w:val="none" w:sz="0" w:space="0" w:color="auto"/>
                <w:left w:val="none" w:sz="0" w:space="0" w:color="auto"/>
                <w:bottom w:val="none" w:sz="0" w:space="0" w:color="auto"/>
                <w:right w:val="none" w:sz="0" w:space="0" w:color="auto"/>
              </w:divBdr>
            </w:div>
            <w:div w:id="1256791175">
              <w:marLeft w:val="0"/>
              <w:marRight w:val="0"/>
              <w:marTop w:val="0"/>
              <w:marBottom w:val="0"/>
              <w:divBdr>
                <w:top w:val="none" w:sz="0" w:space="0" w:color="auto"/>
                <w:left w:val="none" w:sz="0" w:space="0" w:color="auto"/>
                <w:bottom w:val="none" w:sz="0" w:space="0" w:color="auto"/>
                <w:right w:val="none" w:sz="0" w:space="0" w:color="auto"/>
              </w:divBdr>
            </w:div>
            <w:div w:id="2115248586">
              <w:marLeft w:val="0"/>
              <w:marRight w:val="0"/>
              <w:marTop w:val="0"/>
              <w:marBottom w:val="0"/>
              <w:divBdr>
                <w:top w:val="none" w:sz="0" w:space="0" w:color="auto"/>
                <w:left w:val="none" w:sz="0" w:space="0" w:color="auto"/>
                <w:bottom w:val="none" w:sz="0" w:space="0" w:color="auto"/>
                <w:right w:val="none" w:sz="0" w:space="0" w:color="auto"/>
              </w:divBdr>
            </w:div>
            <w:div w:id="1320033286">
              <w:marLeft w:val="0"/>
              <w:marRight w:val="0"/>
              <w:marTop w:val="0"/>
              <w:marBottom w:val="0"/>
              <w:divBdr>
                <w:top w:val="none" w:sz="0" w:space="0" w:color="auto"/>
                <w:left w:val="none" w:sz="0" w:space="0" w:color="auto"/>
                <w:bottom w:val="none" w:sz="0" w:space="0" w:color="auto"/>
                <w:right w:val="none" w:sz="0" w:space="0" w:color="auto"/>
              </w:divBdr>
            </w:div>
            <w:div w:id="680426653">
              <w:marLeft w:val="0"/>
              <w:marRight w:val="0"/>
              <w:marTop w:val="0"/>
              <w:marBottom w:val="0"/>
              <w:divBdr>
                <w:top w:val="none" w:sz="0" w:space="0" w:color="auto"/>
                <w:left w:val="none" w:sz="0" w:space="0" w:color="auto"/>
                <w:bottom w:val="none" w:sz="0" w:space="0" w:color="auto"/>
                <w:right w:val="none" w:sz="0" w:space="0" w:color="auto"/>
              </w:divBdr>
            </w:div>
            <w:div w:id="1301182976">
              <w:marLeft w:val="0"/>
              <w:marRight w:val="0"/>
              <w:marTop w:val="0"/>
              <w:marBottom w:val="0"/>
              <w:divBdr>
                <w:top w:val="none" w:sz="0" w:space="0" w:color="auto"/>
                <w:left w:val="none" w:sz="0" w:space="0" w:color="auto"/>
                <w:bottom w:val="none" w:sz="0" w:space="0" w:color="auto"/>
                <w:right w:val="none" w:sz="0" w:space="0" w:color="auto"/>
              </w:divBdr>
            </w:div>
            <w:div w:id="2073305089">
              <w:marLeft w:val="0"/>
              <w:marRight w:val="0"/>
              <w:marTop w:val="0"/>
              <w:marBottom w:val="0"/>
              <w:divBdr>
                <w:top w:val="none" w:sz="0" w:space="0" w:color="auto"/>
                <w:left w:val="none" w:sz="0" w:space="0" w:color="auto"/>
                <w:bottom w:val="none" w:sz="0" w:space="0" w:color="auto"/>
                <w:right w:val="none" w:sz="0" w:space="0" w:color="auto"/>
              </w:divBdr>
            </w:div>
            <w:div w:id="1443303229">
              <w:marLeft w:val="0"/>
              <w:marRight w:val="0"/>
              <w:marTop w:val="0"/>
              <w:marBottom w:val="0"/>
              <w:divBdr>
                <w:top w:val="none" w:sz="0" w:space="0" w:color="auto"/>
                <w:left w:val="none" w:sz="0" w:space="0" w:color="auto"/>
                <w:bottom w:val="none" w:sz="0" w:space="0" w:color="auto"/>
                <w:right w:val="none" w:sz="0" w:space="0" w:color="auto"/>
              </w:divBdr>
            </w:div>
            <w:div w:id="530651863">
              <w:marLeft w:val="0"/>
              <w:marRight w:val="0"/>
              <w:marTop w:val="0"/>
              <w:marBottom w:val="0"/>
              <w:divBdr>
                <w:top w:val="none" w:sz="0" w:space="0" w:color="auto"/>
                <w:left w:val="none" w:sz="0" w:space="0" w:color="auto"/>
                <w:bottom w:val="none" w:sz="0" w:space="0" w:color="auto"/>
                <w:right w:val="none" w:sz="0" w:space="0" w:color="auto"/>
              </w:divBdr>
            </w:div>
            <w:div w:id="1256286789">
              <w:marLeft w:val="0"/>
              <w:marRight w:val="0"/>
              <w:marTop w:val="0"/>
              <w:marBottom w:val="0"/>
              <w:divBdr>
                <w:top w:val="none" w:sz="0" w:space="0" w:color="auto"/>
                <w:left w:val="none" w:sz="0" w:space="0" w:color="auto"/>
                <w:bottom w:val="none" w:sz="0" w:space="0" w:color="auto"/>
                <w:right w:val="none" w:sz="0" w:space="0" w:color="auto"/>
              </w:divBdr>
            </w:div>
            <w:div w:id="201942476">
              <w:marLeft w:val="0"/>
              <w:marRight w:val="0"/>
              <w:marTop w:val="0"/>
              <w:marBottom w:val="0"/>
              <w:divBdr>
                <w:top w:val="none" w:sz="0" w:space="0" w:color="auto"/>
                <w:left w:val="none" w:sz="0" w:space="0" w:color="auto"/>
                <w:bottom w:val="none" w:sz="0" w:space="0" w:color="auto"/>
                <w:right w:val="none" w:sz="0" w:space="0" w:color="auto"/>
              </w:divBdr>
            </w:div>
            <w:div w:id="1661616507">
              <w:marLeft w:val="0"/>
              <w:marRight w:val="0"/>
              <w:marTop w:val="0"/>
              <w:marBottom w:val="0"/>
              <w:divBdr>
                <w:top w:val="none" w:sz="0" w:space="0" w:color="auto"/>
                <w:left w:val="none" w:sz="0" w:space="0" w:color="auto"/>
                <w:bottom w:val="none" w:sz="0" w:space="0" w:color="auto"/>
                <w:right w:val="none" w:sz="0" w:space="0" w:color="auto"/>
              </w:divBdr>
            </w:div>
            <w:div w:id="774833982">
              <w:marLeft w:val="0"/>
              <w:marRight w:val="0"/>
              <w:marTop w:val="0"/>
              <w:marBottom w:val="0"/>
              <w:divBdr>
                <w:top w:val="none" w:sz="0" w:space="0" w:color="auto"/>
                <w:left w:val="none" w:sz="0" w:space="0" w:color="auto"/>
                <w:bottom w:val="none" w:sz="0" w:space="0" w:color="auto"/>
                <w:right w:val="none" w:sz="0" w:space="0" w:color="auto"/>
              </w:divBdr>
            </w:div>
            <w:div w:id="1534684817">
              <w:marLeft w:val="0"/>
              <w:marRight w:val="0"/>
              <w:marTop w:val="0"/>
              <w:marBottom w:val="0"/>
              <w:divBdr>
                <w:top w:val="none" w:sz="0" w:space="0" w:color="auto"/>
                <w:left w:val="none" w:sz="0" w:space="0" w:color="auto"/>
                <w:bottom w:val="none" w:sz="0" w:space="0" w:color="auto"/>
                <w:right w:val="none" w:sz="0" w:space="0" w:color="auto"/>
              </w:divBdr>
            </w:div>
            <w:div w:id="1196239801">
              <w:marLeft w:val="0"/>
              <w:marRight w:val="0"/>
              <w:marTop w:val="0"/>
              <w:marBottom w:val="0"/>
              <w:divBdr>
                <w:top w:val="none" w:sz="0" w:space="0" w:color="auto"/>
                <w:left w:val="none" w:sz="0" w:space="0" w:color="auto"/>
                <w:bottom w:val="none" w:sz="0" w:space="0" w:color="auto"/>
                <w:right w:val="none" w:sz="0" w:space="0" w:color="auto"/>
              </w:divBdr>
            </w:div>
            <w:div w:id="2081630559">
              <w:marLeft w:val="0"/>
              <w:marRight w:val="0"/>
              <w:marTop w:val="0"/>
              <w:marBottom w:val="0"/>
              <w:divBdr>
                <w:top w:val="none" w:sz="0" w:space="0" w:color="auto"/>
                <w:left w:val="none" w:sz="0" w:space="0" w:color="auto"/>
                <w:bottom w:val="none" w:sz="0" w:space="0" w:color="auto"/>
                <w:right w:val="none" w:sz="0" w:space="0" w:color="auto"/>
              </w:divBdr>
            </w:div>
            <w:div w:id="1050150581">
              <w:marLeft w:val="0"/>
              <w:marRight w:val="0"/>
              <w:marTop w:val="0"/>
              <w:marBottom w:val="0"/>
              <w:divBdr>
                <w:top w:val="none" w:sz="0" w:space="0" w:color="auto"/>
                <w:left w:val="none" w:sz="0" w:space="0" w:color="auto"/>
                <w:bottom w:val="none" w:sz="0" w:space="0" w:color="auto"/>
                <w:right w:val="none" w:sz="0" w:space="0" w:color="auto"/>
              </w:divBdr>
            </w:div>
            <w:div w:id="1260140319">
              <w:marLeft w:val="0"/>
              <w:marRight w:val="0"/>
              <w:marTop w:val="0"/>
              <w:marBottom w:val="0"/>
              <w:divBdr>
                <w:top w:val="none" w:sz="0" w:space="0" w:color="auto"/>
                <w:left w:val="none" w:sz="0" w:space="0" w:color="auto"/>
                <w:bottom w:val="none" w:sz="0" w:space="0" w:color="auto"/>
                <w:right w:val="none" w:sz="0" w:space="0" w:color="auto"/>
              </w:divBdr>
            </w:div>
            <w:div w:id="962419326">
              <w:marLeft w:val="0"/>
              <w:marRight w:val="0"/>
              <w:marTop w:val="0"/>
              <w:marBottom w:val="0"/>
              <w:divBdr>
                <w:top w:val="none" w:sz="0" w:space="0" w:color="auto"/>
                <w:left w:val="none" w:sz="0" w:space="0" w:color="auto"/>
                <w:bottom w:val="none" w:sz="0" w:space="0" w:color="auto"/>
                <w:right w:val="none" w:sz="0" w:space="0" w:color="auto"/>
              </w:divBdr>
            </w:div>
            <w:div w:id="1226525946">
              <w:marLeft w:val="0"/>
              <w:marRight w:val="0"/>
              <w:marTop w:val="0"/>
              <w:marBottom w:val="0"/>
              <w:divBdr>
                <w:top w:val="none" w:sz="0" w:space="0" w:color="auto"/>
                <w:left w:val="none" w:sz="0" w:space="0" w:color="auto"/>
                <w:bottom w:val="none" w:sz="0" w:space="0" w:color="auto"/>
                <w:right w:val="none" w:sz="0" w:space="0" w:color="auto"/>
              </w:divBdr>
            </w:div>
            <w:div w:id="1011764013">
              <w:marLeft w:val="0"/>
              <w:marRight w:val="0"/>
              <w:marTop w:val="0"/>
              <w:marBottom w:val="0"/>
              <w:divBdr>
                <w:top w:val="none" w:sz="0" w:space="0" w:color="auto"/>
                <w:left w:val="none" w:sz="0" w:space="0" w:color="auto"/>
                <w:bottom w:val="none" w:sz="0" w:space="0" w:color="auto"/>
                <w:right w:val="none" w:sz="0" w:space="0" w:color="auto"/>
              </w:divBdr>
            </w:div>
            <w:div w:id="557403330">
              <w:marLeft w:val="0"/>
              <w:marRight w:val="0"/>
              <w:marTop w:val="0"/>
              <w:marBottom w:val="0"/>
              <w:divBdr>
                <w:top w:val="none" w:sz="0" w:space="0" w:color="auto"/>
                <w:left w:val="none" w:sz="0" w:space="0" w:color="auto"/>
                <w:bottom w:val="none" w:sz="0" w:space="0" w:color="auto"/>
                <w:right w:val="none" w:sz="0" w:space="0" w:color="auto"/>
              </w:divBdr>
            </w:div>
            <w:div w:id="1201279951">
              <w:marLeft w:val="0"/>
              <w:marRight w:val="0"/>
              <w:marTop w:val="0"/>
              <w:marBottom w:val="0"/>
              <w:divBdr>
                <w:top w:val="none" w:sz="0" w:space="0" w:color="auto"/>
                <w:left w:val="none" w:sz="0" w:space="0" w:color="auto"/>
                <w:bottom w:val="none" w:sz="0" w:space="0" w:color="auto"/>
                <w:right w:val="none" w:sz="0" w:space="0" w:color="auto"/>
              </w:divBdr>
            </w:div>
            <w:div w:id="1861889132">
              <w:marLeft w:val="0"/>
              <w:marRight w:val="0"/>
              <w:marTop w:val="0"/>
              <w:marBottom w:val="0"/>
              <w:divBdr>
                <w:top w:val="none" w:sz="0" w:space="0" w:color="auto"/>
                <w:left w:val="none" w:sz="0" w:space="0" w:color="auto"/>
                <w:bottom w:val="none" w:sz="0" w:space="0" w:color="auto"/>
                <w:right w:val="none" w:sz="0" w:space="0" w:color="auto"/>
              </w:divBdr>
            </w:div>
            <w:div w:id="1213494946">
              <w:marLeft w:val="0"/>
              <w:marRight w:val="0"/>
              <w:marTop w:val="0"/>
              <w:marBottom w:val="0"/>
              <w:divBdr>
                <w:top w:val="none" w:sz="0" w:space="0" w:color="auto"/>
                <w:left w:val="none" w:sz="0" w:space="0" w:color="auto"/>
                <w:bottom w:val="none" w:sz="0" w:space="0" w:color="auto"/>
                <w:right w:val="none" w:sz="0" w:space="0" w:color="auto"/>
              </w:divBdr>
            </w:div>
            <w:div w:id="1142581985">
              <w:marLeft w:val="0"/>
              <w:marRight w:val="0"/>
              <w:marTop w:val="0"/>
              <w:marBottom w:val="0"/>
              <w:divBdr>
                <w:top w:val="none" w:sz="0" w:space="0" w:color="auto"/>
                <w:left w:val="none" w:sz="0" w:space="0" w:color="auto"/>
                <w:bottom w:val="none" w:sz="0" w:space="0" w:color="auto"/>
                <w:right w:val="none" w:sz="0" w:space="0" w:color="auto"/>
              </w:divBdr>
            </w:div>
            <w:div w:id="1404138177">
              <w:marLeft w:val="0"/>
              <w:marRight w:val="0"/>
              <w:marTop w:val="0"/>
              <w:marBottom w:val="0"/>
              <w:divBdr>
                <w:top w:val="none" w:sz="0" w:space="0" w:color="auto"/>
                <w:left w:val="none" w:sz="0" w:space="0" w:color="auto"/>
                <w:bottom w:val="none" w:sz="0" w:space="0" w:color="auto"/>
                <w:right w:val="none" w:sz="0" w:space="0" w:color="auto"/>
              </w:divBdr>
            </w:div>
            <w:div w:id="1953125105">
              <w:marLeft w:val="0"/>
              <w:marRight w:val="0"/>
              <w:marTop w:val="0"/>
              <w:marBottom w:val="0"/>
              <w:divBdr>
                <w:top w:val="none" w:sz="0" w:space="0" w:color="auto"/>
                <w:left w:val="none" w:sz="0" w:space="0" w:color="auto"/>
                <w:bottom w:val="none" w:sz="0" w:space="0" w:color="auto"/>
                <w:right w:val="none" w:sz="0" w:space="0" w:color="auto"/>
              </w:divBdr>
            </w:div>
            <w:div w:id="358048240">
              <w:marLeft w:val="0"/>
              <w:marRight w:val="0"/>
              <w:marTop w:val="0"/>
              <w:marBottom w:val="0"/>
              <w:divBdr>
                <w:top w:val="none" w:sz="0" w:space="0" w:color="auto"/>
                <w:left w:val="none" w:sz="0" w:space="0" w:color="auto"/>
                <w:bottom w:val="none" w:sz="0" w:space="0" w:color="auto"/>
                <w:right w:val="none" w:sz="0" w:space="0" w:color="auto"/>
              </w:divBdr>
            </w:div>
            <w:div w:id="1484391983">
              <w:marLeft w:val="0"/>
              <w:marRight w:val="0"/>
              <w:marTop w:val="0"/>
              <w:marBottom w:val="0"/>
              <w:divBdr>
                <w:top w:val="none" w:sz="0" w:space="0" w:color="auto"/>
                <w:left w:val="none" w:sz="0" w:space="0" w:color="auto"/>
                <w:bottom w:val="none" w:sz="0" w:space="0" w:color="auto"/>
                <w:right w:val="none" w:sz="0" w:space="0" w:color="auto"/>
              </w:divBdr>
            </w:div>
            <w:div w:id="1384207086">
              <w:marLeft w:val="0"/>
              <w:marRight w:val="0"/>
              <w:marTop w:val="0"/>
              <w:marBottom w:val="0"/>
              <w:divBdr>
                <w:top w:val="none" w:sz="0" w:space="0" w:color="auto"/>
                <w:left w:val="none" w:sz="0" w:space="0" w:color="auto"/>
                <w:bottom w:val="none" w:sz="0" w:space="0" w:color="auto"/>
                <w:right w:val="none" w:sz="0" w:space="0" w:color="auto"/>
              </w:divBdr>
            </w:div>
            <w:div w:id="115756565">
              <w:marLeft w:val="0"/>
              <w:marRight w:val="0"/>
              <w:marTop w:val="0"/>
              <w:marBottom w:val="0"/>
              <w:divBdr>
                <w:top w:val="none" w:sz="0" w:space="0" w:color="auto"/>
                <w:left w:val="none" w:sz="0" w:space="0" w:color="auto"/>
                <w:bottom w:val="none" w:sz="0" w:space="0" w:color="auto"/>
                <w:right w:val="none" w:sz="0" w:space="0" w:color="auto"/>
              </w:divBdr>
            </w:div>
            <w:div w:id="751246230">
              <w:marLeft w:val="0"/>
              <w:marRight w:val="0"/>
              <w:marTop w:val="0"/>
              <w:marBottom w:val="0"/>
              <w:divBdr>
                <w:top w:val="none" w:sz="0" w:space="0" w:color="auto"/>
                <w:left w:val="none" w:sz="0" w:space="0" w:color="auto"/>
                <w:bottom w:val="none" w:sz="0" w:space="0" w:color="auto"/>
                <w:right w:val="none" w:sz="0" w:space="0" w:color="auto"/>
              </w:divBdr>
            </w:div>
            <w:div w:id="1620451891">
              <w:marLeft w:val="0"/>
              <w:marRight w:val="0"/>
              <w:marTop w:val="0"/>
              <w:marBottom w:val="0"/>
              <w:divBdr>
                <w:top w:val="none" w:sz="0" w:space="0" w:color="auto"/>
                <w:left w:val="none" w:sz="0" w:space="0" w:color="auto"/>
                <w:bottom w:val="none" w:sz="0" w:space="0" w:color="auto"/>
                <w:right w:val="none" w:sz="0" w:space="0" w:color="auto"/>
              </w:divBdr>
            </w:div>
            <w:div w:id="2117746137">
              <w:marLeft w:val="0"/>
              <w:marRight w:val="0"/>
              <w:marTop w:val="0"/>
              <w:marBottom w:val="0"/>
              <w:divBdr>
                <w:top w:val="none" w:sz="0" w:space="0" w:color="auto"/>
                <w:left w:val="none" w:sz="0" w:space="0" w:color="auto"/>
                <w:bottom w:val="none" w:sz="0" w:space="0" w:color="auto"/>
                <w:right w:val="none" w:sz="0" w:space="0" w:color="auto"/>
              </w:divBdr>
            </w:div>
            <w:div w:id="1264418061">
              <w:marLeft w:val="0"/>
              <w:marRight w:val="0"/>
              <w:marTop w:val="0"/>
              <w:marBottom w:val="0"/>
              <w:divBdr>
                <w:top w:val="none" w:sz="0" w:space="0" w:color="auto"/>
                <w:left w:val="none" w:sz="0" w:space="0" w:color="auto"/>
                <w:bottom w:val="none" w:sz="0" w:space="0" w:color="auto"/>
                <w:right w:val="none" w:sz="0" w:space="0" w:color="auto"/>
              </w:divBdr>
            </w:div>
            <w:div w:id="361056820">
              <w:marLeft w:val="0"/>
              <w:marRight w:val="0"/>
              <w:marTop w:val="0"/>
              <w:marBottom w:val="0"/>
              <w:divBdr>
                <w:top w:val="none" w:sz="0" w:space="0" w:color="auto"/>
                <w:left w:val="none" w:sz="0" w:space="0" w:color="auto"/>
                <w:bottom w:val="none" w:sz="0" w:space="0" w:color="auto"/>
                <w:right w:val="none" w:sz="0" w:space="0" w:color="auto"/>
              </w:divBdr>
            </w:div>
            <w:div w:id="1285235427">
              <w:marLeft w:val="0"/>
              <w:marRight w:val="0"/>
              <w:marTop w:val="0"/>
              <w:marBottom w:val="0"/>
              <w:divBdr>
                <w:top w:val="none" w:sz="0" w:space="0" w:color="auto"/>
                <w:left w:val="none" w:sz="0" w:space="0" w:color="auto"/>
                <w:bottom w:val="none" w:sz="0" w:space="0" w:color="auto"/>
                <w:right w:val="none" w:sz="0" w:space="0" w:color="auto"/>
              </w:divBdr>
            </w:div>
            <w:div w:id="1987930218">
              <w:marLeft w:val="0"/>
              <w:marRight w:val="0"/>
              <w:marTop w:val="0"/>
              <w:marBottom w:val="0"/>
              <w:divBdr>
                <w:top w:val="none" w:sz="0" w:space="0" w:color="auto"/>
                <w:left w:val="none" w:sz="0" w:space="0" w:color="auto"/>
                <w:bottom w:val="none" w:sz="0" w:space="0" w:color="auto"/>
                <w:right w:val="none" w:sz="0" w:space="0" w:color="auto"/>
              </w:divBdr>
            </w:div>
            <w:div w:id="1197083347">
              <w:marLeft w:val="0"/>
              <w:marRight w:val="0"/>
              <w:marTop w:val="0"/>
              <w:marBottom w:val="0"/>
              <w:divBdr>
                <w:top w:val="none" w:sz="0" w:space="0" w:color="auto"/>
                <w:left w:val="none" w:sz="0" w:space="0" w:color="auto"/>
                <w:bottom w:val="none" w:sz="0" w:space="0" w:color="auto"/>
                <w:right w:val="none" w:sz="0" w:space="0" w:color="auto"/>
              </w:divBdr>
            </w:div>
            <w:div w:id="1105929857">
              <w:marLeft w:val="0"/>
              <w:marRight w:val="0"/>
              <w:marTop w:val="0"/>
              <w:marBottom w:val="0"/>
              <w:divBdr>
                <w:top w:val="none" w:sz="0" w:space="0" w:color="auto"/>
                <w:left w:val="none" w:sz="0" w:space="0" w:color="auto"/>
                <w:bottom w:val="none" w:sz="0" w:space="0" w:color="auto"/>
                <w:right w:val="none" w:sz="0" w:space="0" w:color="auto"/>
              </w:divBdr>
            </w:div>
            <w:div w:id="993527137">
              <w:marLeft w:val="0"/>
              <w:marRight w:val="0"/>
              <w:marTop w:val="0"/>
              <w:marBottom w:val="0"/>
              <w:divBdr>
                <w:top w:val="none" w:sz="0" w:space="0" w:color="auto"/>
                <w:left w:val="none" w:sz="0" w:space="0" w:color="auto"/>
                <w:bottom w:val="none" w:sz="0" w:space="0" w:color="auto"/>
                <w:right w:val="none" w:sz="0" w:space="0" w:color="auto"/>
              </w:divBdr>
            </w:div>
            <w:div w:id="1816870881">
              <w:marLeft w:val="0"/>
              <w:marRight w:val="0"/>
              <w:marTop w:val="0"/>
              <w:marBottom w:val="0"/>
              <w:divBdr>
                <w:top w:val="none" w:sz="0" w:space="0" w:color="auto"/>
                <w:left w:val="none" w:sz="0" w:space="0" w:color="auto"/>
                <w:bottom w:val="none" w:sz="0" w:space="0" w:color="auto"/>
                <w:right w:val="none" w:sz="0" w:space="0" w:color="auto"/>
              </w:divBdr>
            </w:div>
            <w:div w:id="657421868">
              <w:marLeft w:val="0"/>
              <w:marRight w:val="0"/>
              <w:marTop w:val="0"/>
              <w:marBottom w:val="0"/>
              <w:divBdr>
                <w:top w:val="none" w:sz="0" w:space="0" w:color="auto"/>
                <w:left w:val="none" w:sz="0" w:space="0" w:color="auto"/>
                <w:bottom w:val="none" w:sz="0" w:space="0" w:color="auto"/>
                <w:right w:val="none" w:sz="0" w:space="0" w:color="auto"/>
              </w:divBdr>
            </w:div>
            <w:div w:id="248852355">
              <w:marLeft w:val="0"/>
              <w:marRight w:val="0"/>
              <w:marTop w:val="0"/>
              <w:marBottom w:val="0"/>
              <w:divBdr>
                <w:top w:val="none" w:sz="0" w:space="0" w:color="auto"/>
                <w:left w:val="none" w:sz="0" w:space="0" w:color="auto"/>
                <w:bottom w:val="none" w:sz="0" w:space="0" w:color="auto"/>
                <w:right w:val="none" w:sz="0" w:space="0" w:color="auto"/>
              </w:divBdr>
            </w:div>
            <w:div w:id="992487211">
              <w:marLeft w:val="0"/>
              <w:marRight w:val="0"/>
              <w:marTop w:val="0"/>
              <w:marBottom w:val="0"/>
              <w:divBdr>
                <w:top w:val="none" w:sz="0" w:space="0" w:color="auto"/>
                <w:left w:val="none" w:sz="0" w:space="0" w:color="auto"/>
                <w:bottom w:val="none" w:sz="0" w:space="0" w:color="auto"/>
                <w:right w:val="none" w:sz="0" w:space="0" w:color="auto"/>
              </w:divBdr>
            </w:div>
            <w:div w:id="761029917">
              <w:marLeft w:val="0"/>
              <w:marRight w:val="0"/>
              <w:marTop w:val="0"/>
              <w:marBottom w:val="0"/>
              <w:divBdr>
                <w:top w:val="none" w:sz="0" w:space="0" w:color="auto"/>
                <w:left w:val="none" w:sz="0" w:space="0" w:color="auto"/>
                <w:bottom w:val="none" w:sz="0" w:space="0" w:color="auto"/>
                <w:right w:val="none" w:sz="0" w:space="0" w:color="auto"/>
              </w:divBdr>
            </w:div>
            <w:div w:id="988293444">
              <w:marLeft w:val="0"/>
              <w:marRight w:val="0"/>
              <w:marTop w:val="0"/>
              <w:marBottom w:val="0"/>
              <w:divBdr>
                <w:top w:val="none" w:sz="0" w:space="0" w:color="auto"/>
                <w:left w:val="none" w:sz="0" w:space="0" w:color="auto"/>
                <w:bottom w:val="none" w:sz="0" w:space="0" w:color="auto"/>
                <w:right w:val="none" w:sz="0" w:space="0" w:color="auto"/>
              </w:divBdr>
            </w:div>
            <w:div w:id="582493034">
              <w:marLeft w:val="0"/>
              <w:marRight w:val="0"/>
              <w:marTop w:val="0"/>
              <w:marBottom w:val="0"/>
              <w:divBdr>
                <w:top w:val="none" w:sz="0" w:space="0" w:color="auto"/>
                <w:left w:val="none" w:sz="0" w:space="0" w:color="auto"/>
                <w:bottom w:val="none" w:sz="0" w:space="0" w:color="auto"/>
                <w:right w:val="none" w:sz="0" w:space="0" w:color="auto"/>
              </w:divBdr>
            </w:div>
            <w:div w:id="560599317">
              <w:marLeft w:val="0"/>
              <w:marRight w:val="0"/>
              <w:marTop w:val="0"/>
              <w:marBottom w:val="0"/>
              <w:divBdr>
                <w:top w:val="none" w:sz="0" w:space="0" w:color="auto"/>
                <w:left w:val="none" w:sz="0" w:space="0" w:color="auto"/>
                <w:bottom w:val="none" w:sz="0" w:space="0" w:color="auto"/>
                <w:right w:val="none" w:sz="0" w:space="0" w:color="auto"/>
              </w:divBdr>
            </w:div>
            <w:div w:id="18900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6690">
      <w:bodyDiv w:val="1"/>
      <w:marLeft w:val="0"/>
      <w:marRight w:val="0"/>
      <w:marTop w:val="0"/>
      <w:marBottom w:val="0"/>
      <w:divBdr>
        <w:top w:val="none" w:sz="0" w:space="0" w:color="auto"/>
        <w:left w:val="none" w:sz="0" w:space="0" w:color="auto"/>
        <w:bottom w:val="none" w:sz="0" w:space="0" w:color="auto"/>
        <w:right w:val="none" w:sz="0" w:space="0" w:color="auto"/>
      </w:divBdr>
    </w:div>
    <w:div w:id="684400315">
      <w:bodyDiv w:val="1"/>
      <w:marLeft w:val="0"/>
      <w:marRight w:val="0"/>
      <w:marTop w:val="0"/>
      <w:marBottom w:val="0"/>
      <w:divBdr>
        <w:top w:val="none" w:sz="0" w:space="0" w:color="auto"/>
        <w:left w:val="none" w:sz="0" w:space="0" w:color="auto"/>
        <w:bottom w:val="none" w:sz="0" w:space="0" w:color="auto"/>
        <w:right w:val="none" w:sz="0" w:space="0" w:color="auto"/>
      </w:divBdr>
    </w:div>
    <w:div w:id="685643375">
      <w:bodyDiv w:val="1"/>
      <w:marLeft w:val="0"/>
      <w:marRight w:val="0"/>
      <w:marTop w:val="0"/>
      <w:marBottom w:val="0"/>
      <w:divBdr>
        <w:top w:val="none" w:sz="0" w:space="0" w:color="auto"/>
        <w:left w:val="none" w:sz="0" w:space="0" w:color="auto"/>
        <w:bottom w:val="none" w:sz="0" w:space="0" w:color="auto"/>
        <w:right w:val="none" w:sz="0" w:space="0" w:color="auto"/>
      </w:divBdr>
    </w:div>
    <w:div w:id="687296367">
      <w:bodyDiv w:val="1"/>
      <w:marLeft w:val="0"/>
      <w:marRight w:val="0"/>
      <w:marTop w:val="0"/>
      <w:marBottom w:val="0"/>
      <w:divBdr>
        <w:top w:val="none" w:sz="0" w:space="0" w:color="auto"/>
        <w:left w:val="none" w:sz="0" w:space="0" w:color="auto"/>
        <w:bottom w:val="none" w:sz="0" w:space="0" w:color="auto"/>
        <w:right w:val="none" w:sz="0" w:space="0" w:color="auto"/>
      </w:divBdr>
    </w:div>
    <w:div w:id="692148399">
      <w:bodyDiv w:val="1"/>
      <w:marLeft w:val="0"/>
      <w:marRight w:val="0"/>
      <w:marTop w:val="0"/>
      <w:marBottom w:val="0"/>
      <w:divBdr>
        <w:top w:val="none" w:sz="0" w:space="0" w:color="auto"/>
        <w:left w:val="none" w:sz="0" w:space="0" w:color="auto"/>
        <w:bottom w:val="none" w:sz="0" w:space="0" w:color="auto"/>
        <w:right w:val="none" w:sz="0" w:space="0" w:color="auto"/>
      </w:divBdr>
    </w:div>
    <w:div w:id="692191409">
      <w:bodyDiv w:val="1"/>
      <w:marLeft w:val="0"/>
      <w:marRight w:val="0"/>
      <w:marTop w:val="0"/>
      <w:marBottom w:val="0"/>
      <w:divBdr>
        <w:top w:val="none" w:sz="0" w:space="0" w:color="auto"/>
        <w:left w:val="none" w:sz="0" w:space="0" w:color="auto"/>
        <w:bottom w:val="none" w:sz="0" w:space="0" w:color="auto"/>
        <w:right w:val="none" w:sz="0" w:space="0" w:color="auto"/>
      </w:divBdr>
    </w:div>
    <w:div w:id="693118384">
      <w:bodyDiv w:val="1"/>
      <w:marLeft w:val="0"/>
      <w:marRight w:val="0"/>
      <w:marTop w:val="0"/>
      <w:marBottom w:val="0"/>
      <w:divBdr>
        <w:top w:val="none" w:sz="0" w:space="0" w:color="auto"/>
        <w:left w:val="none" w:sz="0" w:space="0" w:color="auto"/>
        <w:bottom w:val="none" w:sz="0" w:space="0" w:color="auto"/>
        <w:right w:val="none" w:sz="0" w:space="0" w:color="auto"/>
      </w:divBdr>
    </w:div>
    <w:div w:id="698900016">
      <w:bodyDiv w:val="1"/>
      <w:marLeft w:val="0"/>
      <w:marRight w:val="0"/>
      <w:marTop w:val="0"/>
      <w:marBottom w:val="0"/>
      <w:divBdr>
        <w:top w:val="none" w:sz="0" w:space="0" w:color="auto"/>
        <w:left w:val="none" w:sz="0" w:space="0" w:color="auto"/>
        <w:bottom w:val="none" w:sz="0" w:space="0" w:color="auto"/>
        <w:right w:val="none" w:sz="0" w:space="0" w:color="auto"/>
      </w:divBdr>
    </w:div>
    <w:div w:id="703948531">
      <w:bodyDiv w:val="1"/>
      <w:marLeft w:val="0"/>
      <w:marRight w:val="0"/>
      <w:marTop w:val="0"/>
      <w:marBottom w:val="0"/>
      <w:divBdr>
        <w:top w:val="none" w:sz="0" w:space="0" w:color="auto"/>
        <w:left w:val="none" w:sz="0" w:space="0" w:color="auto"/>
        <w:bottom w:val="none" w:sz="0" w:space="0" w:color="auto"/>
        <w:right w:val="none" w:sz="0" w:space="0" w:color="auto"/>
      </w:divBdr>
    </w:div>
    <w:div w:id="707993860">
      <w:bodyDiv w:val="1"/>
      <w:marLeft w:val="0"/>
      <w:marRight w:val="0"/>
      <w:marTop w:val="0"/>
      <w:marBottom w:val="0"/>
      <w:divBdr>
        <w:top w:val="none" w:sz="0" w:space="0" w:color="auto"/>
        <w:left w:val="none" w:sz="0" w:space="0" w:color="auto"/>
        <w:bottom w:val="none" w:sz="0" w:space="0" w:color="auto"/>
        <w:right w:val="none" w:sz="0" w:space="0" w:color="auto"/>
      </w:divBdr>
    </w:div>
    <w:div w:id="710614933">
      <w:bodyDiv w:val="1"/>
      <w:marLeft w:val="0"/>
      <w:marRight w:val="0"/>
      <w:marTop w:val="0"/>
      <w:marBottom w:val="0"/>
      <w:divBdr>
        <w:top w:val="none" w:sz="0" w:space="0" w:color="auto"/>
        <w:left w:val="none" w:sz="0" w:space="0" w:color="auto"/>
        <w:bottom w:val="none" w:sz="0" w:space="0" w:color="auto"/>
        <w:right w:val="none" w:sz="0" w:space="0" w:color="auto"/>
      </w:divBdr>
    </w:div>
    <w:div w:id="713045808">
      <w:bodyDiv w:val="1"/>
      <w:marLeft w:val="0"/>
      <w:marRight w:val="0"/>
      <w:marTop w:val="0"/>
      <w:marBottom w:val="0"/>
      <w:divBdr>
        <w:top w:val="none" w:sz="0" w:space="0" w:color="auto"/>
        <w:left w:val="none" w:sz="0" w:space="0" w:color="auto"/>
        <w:bottom w:val="none" w:sz="0" w:space="0" w:color="auto"/>
        <w:right w:val="none" w:sz="0" w:space="0" w:color="auto"/>
      </w:divBdr>
    </w:div>
    <w:div w:id="713580906">
      <w:bodyDiv w:val="1"/>
      <w:marLeft w:val="0"/>
      <w:marRight w:val="0"/>
      <w:marTop w:val="0"/>
      <w:marBottom w:val="0"/>
      <w:divBdr>
        <w:top w:val="none" w:sz="0" w:space="0" w:color="auto"/>
        <w:left w:val="none" w:sz="0" w:space="0" w:color="auto"/>
        <w:bottom w:val="none" w:sz="0" w:space="0" w:color="auto"/>
        <w:right w:val="none" w:sz="0" w:space="0" w:color="auto"/>
      </w:divBdr>
    </w:div>
    <w:div w:id="715083884">
      <w:bodyDiv w:val="1"/>
      <w:marLeft w:val="0"/>
      <w:marRight w:val="0"/>
      <w:marTop w:val="0"/>
      <w:marBottom w:val="0"/>
      <w:divBdr>
        <w:top w:val="none" w:sz="0" w:space="0" w:color="auto"/>
        <w:left w:val="none" w:sz="0" w:space="0" w:color="auto"/>
        <w:bottom w:val="none" w:sz="0" w:space="0" w:color="auto"/>
        <w:right w:val="none" w:sz="0" w:space="0" w:color="auto"/>
      </w:divBdr>
    </w:div>
    <w:div w:id="717778218">
      <w:bodyDiv w:val="1"/>
      <w:marLeft w:val="0"/>
      <w:marRight w:val="0"/>
      <w:marTop w:val="0"/>
      <w:marBottom w:val="0"/>
      <w:divBdr>
        <w:top w:val="none" w:sz="0" w:space="0" w:color="auto"/>
        <w:left w:val="none" w:sz="0" w:space="0" w:color="auto"/>
        <w:bottom w:val="none" w:sz="0" w:space="0" w:color="auto"/>
        <w:right w:val="none" w:sz="0" w:space="0" w:color="auto"/>
      </w:divBdr>
    </w:div>
    <w:div w:id="718632590">
      <w:bodyDiv w:val="1"/>
      <w:marLeft w:val="0"/>
      <w:marRight w:val="0"/>
      <w:marTop w:val="0"/>
      <w:marBottom w:val="0"/>
      <w:divBdr>
        <w:top w:val="none" w:sz="0" w:space="0" w:color="auto"/>
        <w:left w:val="none" w:sz="0" w:space="0" w:color="auto"/>
        <w:bottom w:val="none" w:sz="0" w:space="0" w:color="auto"/>
        <w:right w:val="none" w:sz="0" w:space="0" w:color="auto"/>
      </w:divBdr>
    </w:div>
    <w:div w:id="718745144">
      <w:bodyDiv w:val="1"/>
      <w:marLeft w:val="0"/>
      <w:marRight w:val="0"/>
      <w:marTop w:val="0"/>
      <w:marBottom w:val="0"/>
      <w:divBdr>
        <w:top w:val="none" w:sz="0" w:space="0" w:color="auto"/>
        <w:left w:val="none" w:sz="0" w:space="0" w:color="auto"/>
        <w:bottom w:val="none" w:sz="0" w:space="0" w:color="auto"/>
        <w:right w:val="none" w:sz="0" w:space="0" w:color="auto"/>
      </w:divBdr>
    </w:div>
    <w:div w:id="722489381">
      <w:bodyDiv w:val="1"/>
      <w:marLeft w:val="0"/>
      <w:marRight w:val="0"/>
      <w:marTop w:val="0"/>
      <w:marBottom w:val="0"/>
      <w:divBdr>
        <w:top w:val="none" w:sz="0" w:space="0" w:color="auto"/>
        <w:left w:val="none" w:sz="0" w:space="0" w:color="auto"/>
        <w:bottom w:val="none" w:sz="0" w:space="0" w:color="auto"/>
        <w:right w:val="none" w:sz="0" w:space="0" w:color="auto"/>
      </w:divBdr>
    </w:div>
    <w:div w:id="725688146">
      <w:bodyDiv w:val="1"/>
      <w:marLeft w:val="0"/>
      <w:marRight w:val="0"/>
      <w:marTop w:val="0"/>
      <w:marBottom w:val="0"/>
      <w:divBdr>
        <w:top w:val="none" w:sz="0" w:space="0" w:color="auto"/>
        <w:left w:val="none" w:sz="0" w:space="0" w:color="auto"/>
        <w:bottom w:val="none" w:sz="0" w:space="0" w:color="auto"/>
        <w:right w:val="none" w:sz="0" w:space="0" w:color="auto"/>
      </w:divBdr>
    </w:div>
    <w:div w:id="731003799">
      <w:bodyDiv w:val="1"/>
      <w:marLeft w:val="0"/>
      <w:marRight w:val="0"/>
      <w:marTop w:val="0"/>
      <w:marBottom w:val="0"/>
      <w:divBdr>
        <w:top w:val="none" w:sz="0" w:space="0" w:color="auto"/>
        <w:left w:val="none" w:sz="0" w:space="0" w:color="auto"/>
        <w:bottom w:val="none" w:sz="0" w:space="0" w:color="auto"/>
        <w:right w:val="none" w:sz="0" w:space="0" w:color="auto"/>
      </w:divBdr>
    </w:div>
    <w:div w:id="732698669">
      <w:bodyDiv w:val="1"/>
      <w:marLeft w:val="0"/>
      <w:marRight w:val="0"/>
      <w:marTop w:val="0"/>
      <w:marBottom w:val="0"/>
      <w:divBdr>
        <w:top w:val="none" w:sz="0" w:space="0" w:color="auto"/>
        <w:left w:val="none" w:sz="0" w:space="0" w:color="auto"/>
        <w:bottom w:val="none" w:sz="0" w:space="0" w:color="auto"/>
        <w:right w:val="none" w:sz="0" w:space="0" w:color="auto"/>
      </w:divBdr>
    </w:div>
    <w:div w:id="733239095">
      <w:bodyDiv w:val="1"/>
      <w:marLeft w:val="0"/>
      <w:marRight w:val="0"/>
      <w:marTop w:val="0"/>
      <w:marBottom w:val="0"/>
      <w:divBdr>
        <w:top w:val="none" w:sz="0" w:space="0" w:color="auto"/>
        <w:left w:val="none" w:sz="0" w:space="0" w:color="auto"/>
        <w:bottom w:val="none" w:sz="0" w:space="0" w:color="auto"/>
        <w:right w:val="none" w:sz="0" w:space="0" w:color="auto"/>
      </w:divBdr>
    </w:div>
    <w:div w:id="745149984">
      <w:bodyDiv w:val="1"/>
      <w:marLeft w:val="0"/>
      <w:marRight w:val="0"/>
      <w:marTop w:val="0"/>
      <w:marBottom w:val="0"/>
      <w:divBdr>
        <w:top w:val="none" w:sz="0" w:space="0" w:color="auto"/>
        <w:left w:val="none" w:sz="0" w:space="0" w:color="auto"/>
        <w:bottom w:val="none" w:sz="0" w:space="0" w:color="auto"/>
        <w:right w:val="none" w:sz="0" w:space="0" w:color="auto"/>
      </w:divBdr>
    </w:div>
    <w:div w:id="746465862">
      <w:bodyDiv w:val="1"/>
      <w:marLeft w:val="0"/>
      <w:marRight w:val="0"/>
      <w:marTop w:val="0"/>
      <w:marBottom w:val="0"/>
      <w:divBdr>
        <w:top w:val="none" w:sz="0" w:space="0" w:color="auto"/>
        <w:left w:val="none" w:sz="0" w:space="0" w:color="auto"/>
        <w:bottom w:val="none" w:sz="0" w:space="0" w:color="auto"/>
        <w:right w:val="none" w:sz="0" w:space="0" w:color="auto"/>
      </w:divBdr>
    </w:div>
    <w:div w:id="747382624">
      <w:bodyDiv w:val="1"/>
      <w:marLeft w:val="0"/>
      <w:marRight w:val="0"/>
      <w:marTop w:val="0"/>
      <w:marBottom w:val="0"/>
      <w:divBdr>
        <w:top w:val="none" w:sz="0" w:space="0" w:color="auto"/>
        <w:left w:val="none" w:sz="0" w:space="0" w:color="auto"/>
        <w:bottom w:val="none" w:sz="0" w:space="0" w:color="auto"/>
        <w:right w:val="none" w:sz="0" w:space="0" w:color="auto"/>
      </w:divBdr>
    </w:div>
    <w:div w:id="749427370">
      <w:bodyDiv w:val="1"/>
      <w:marLeft w:val="0"/>
      <w:marRight w:val="0"/>
      <w:marTop w:val="0"/>
      <w:marBottom w:val="0"/>
      <w:divBdr>
        <w:top w:val="none" w:sz="0" w:space="0" w:color="auto"/>
        <w:left w:val="none" w:sz="0" w:space="0" w:color="auto"/>
        <w:bottom w:val="none" w:sz="0" w:space="0" w:color="auto"/>
        <w:right w:val="none" w:sz="0" w:space="0" w:color="auto"/>
      </w:divBdr>
    </w:div>
    <w:div w:id="750548614">
      <w:bodyDiv w:val="1"/>
      <w:marLeft w:val="0"/>
      <w:marRight w:val="0"/>
      <w:marTop w:val="0"/>
      <w:marBottom w:val="0"/>
      <w:divBdr>
        <w:top w:val="none" w:sz="0" w:space="0" w:color="auto"/>
        <w:left w:val="none" w:sz="0" w:space="0" w:color="auto"/>
        <w:bottom w:val="none" w:sz="0" w:space="0" w:color="auto"/>
        <w:right w:val="none" w:sz="0" w:space="0" w:color="auto"/>
      </w:divBdr>
    </w:div>
    <w:div w:id="751194449">
      <w:bodyDiv w:val="1"/>
      <w:marLeft w:val="0"/>
      <w:marRight w:val="0"/>
      <w:marTop w:val="0"/>
      <w:marBottom w:val="0"/>
      <w:divBdr>
        <w:top w:val="none" w:sz="0" w:space="0" w:color="auto"/>
        <w:left w:val="none" w:sz="0" w:space="0" w:color="auto"/>
        <w:bottom w:val="none" w:sz="0" w:space="0" w:color="auto"/>
        <w:right w:val="none" w:sz="0" w:space="0" w:color="auto"/>
      </w:divBdr>
    </w:div>
    <w:div w:id="757212903">
      <w:bodyDiv w:val="1"/>
      <w:marLeft w:val="0"/>
      <w:marRight w:val="0"/>
      <w:marTop w:val="0"/>
      <w:marBottom w:val="0"/>
      <w:divBdr>
        <w:top w:val="none" w:sz="0" w:space="0" w:color="auto"/>
        <w:left w:val="none" w:sz="0" w:space="0" w:color="auto"/>
        <w:bottom w:val="none" w:sz="0" w:space="0" w:color="auto"/>
        <w:right w:val="none" w:sz="0" w:space="0" w:color="auto"/>
      </w:divBdr>
    </w:div>
    <w:div w:id="768162080">
      <w:bodyDiv w:val="1"/>
      <w:marLeft w:val="0"/>
      <w:marRight w:val="0"/>
      <w:marTop w:val="0"/>
      <w:marBottom w:val="0"/>
      <w:divBdr>
        <w:top w:val="none" w:sz="0" w:space="0" w:color="auto"/>
        <w:left w:val="none" w:sz="0" w:space="0" w:color="auto"/>
        <w:bottom w:val="none" w:sz="0" w:space="0" w:color="auto"/>
        <w:right w:val="none" w:sz="0" w:space="0" w:color="auto"/>
      </w:divBdr>
    </w:div>
    <w:div w:id="768618881">
      <w:bodyDiv w:val="1"/>
      <w:marLeft w:val="0"/>
      <w:marRight w:val="0"/>
      <w:marTop w:val="0"/>
      <w:marBottom w:val="0"/>
      <w:divBdr>
        <w:top w:val="none" w:sz="0" w:space="0" w:color="auto"/>
        <w:left w:val="none" w:sz="0" w:space="0" w:color="auto"/>
        <w:bottom w:val="none" w:sz="0" w:space="0" w:color="auto"/>
        <w:right w:val="none" w:sz="0" w:space="0" w:color="auto"/>
      </w:divBdr>
    </w:div>
    <w:div w:id="770129739">
      <w:bodyDiv w:val="1"/>
      <w:marLeft w:val="0"/>
      <w:marRight w:val="0"/>
      <w:marTop w:val="0"/>
      <w:marBottom w:val="0"/>
      <w:divBdr>
        <w:top w:val="none" w:sz="0" w:space="0" w:color="auto"/>
        <w:left w:val="none" w:sz="0" w:space="0" w:color="auto"/>
        <w:bottom w:val="none" w:sz="0" w:space="0" w:color="auto"/>
        <w:right w:val="none" w:sz="0" w:space="0" w:color="auto"/>
      </w:divBdr>
    </w:div>
    <w:div w:id="771240237">
      <w:bodyDiv w:val="1"/>
      <w:marLeft w:val="0"/>
      <w:marRight w:val="0"/>
      <w:marTop w:val="0"/>
      <w:marBottom w:val="0"/>
      <w:divBdr>
        <w:top w:val="none" w:sz="0" w:space="0" w:color="auto"/>
        <w:left w:val="none" w:sz="0" w:space="0" w:color="auto"/>
        <w:bottom w:val="none" w:sz="0" w:space="0" w:color="auto"/>
        <w:right w:val="none" w:sz="0" w:space="0" w:color="auto"/>
      </w:divBdr>
    </w:div>
    <w:div w:id="773285863">
      <w:bodyDiv w:val="1"/>
      <w:marLeft w:val="0"/>
      <w:marRight w:val="0"/>
      <w:marTop w:val="0"/>
      <w:marBottom w:val="0"/>
      <w:divBdr>
        <w:top w:val="none" w:sz="0" w:space="0" w:color="auto"/>
        <w:left w:val="none" w:sz="0" w:space="0" w:color="auto"/>
        <w:bottom w:val="none" w:sz="0" w:space="0" w:color="auto"/>
        <w:right w:val="none" w:sz="0" w:space="0" w:color="auto"/>
      </w:divBdr>
    </w:div>
    <w:div w:id="780876153">
      <w:bodyDiv w:val="1"/>
      <w:marLeft w:val="0"/>
      <w:marRight w:val="0"/>
      <w:marTop w:val="0"/>
      <w:marBottom w:val="0"/>
      <w:divBdr>
        <w:top w:val="none" w:sz="0" w:space="0" w:color="auto"/>
        <w:left w:val="none" w:sz="0" w:space="0" w:color="auto"/>
        <w:bottom w:val="none" w:sz="0" w:space="0" w:color="auto"/>
        <w:right w:val="none" w:sz="0" w:space="0" w:color="auto"/>
      </w:divBdr>
    </w:div>
    <w:div w:id="790634552">
      <w:bodyDiv w:val="1"/>
      <w:marLeft w:val="0"/>
      <w:marRight w:val="0"/>
      <w:marTop w:val="0"/>
      <w:marBottom w:val="0"/>
      <w:divBdr>
        <w:top w:val="none" w:sz="0" w:space="0" w:color="auto"/>
        <w:left w:val="none" w:sz="0" w:space="0" w:color="auto"/>
        <w:bottom w:val="none" w:sz="0" w:space="0" w:color="auto"/>
        <w:right w:val="none" w:sz="0" w:space="0" w:color="auto"/>
      </w:divBdr>
    </w:div>
    <w:div w:id="794107694">
      <w:bodyDiv w:val="1"/>
      <w:marLeft w:val="0"/>
      <w:marRight w:val="0"/>
      <w:marTop w:val="0"/>
      <w:marBottom w:val="0"/>
      <w:divBdr>
        <w:top w:val="none" w:sz="0" w:space="0" w:color="auto"/>
        <w:left w:val="none" w:sz="0" w:space="0" w:color="auto"/>
        <w:bottom w:val="none" w:sz="0" w:space="0" w:color="auto"/>
        <w:right w:val="none" w:sz="0" w:space="0" w:color="auto"/>
      </w:divBdr>
      <w:divsChild>
        <w:div w:id="1218054863">
          <w:marLeft w:val="0"/>
          <w:marRight w:val="0"/>
          <w:marTop w:val="0"/>
          <w:marBottom w:val="0"/>
          <w:divBdr>
            <w:top w:val="none" w:sz="0" w:space="0" w:color="auto"/>
            <w:left w:val="none" w:sz="0" w:space="0" w:color="auto"/>
            <w:bottom w:val="none" w:sz="0" w:space="0" w:color="auto"/>
            <w:right w:val="none" w:sz="0" w:space="0" w:color="auto"/>
          </w:divBdr>
        </w:div>
      </w:divsChild>
    </w:div>
    <w:div w:id="798643216">
      <w:bodyDiv w:val="1"/>
      <w:marLeft w:val="0"/>
      <w:marRight w:val="0"/>
      <w:marTop w:val="0"/>
      <w:marBottom w:val="0"/>
      <w:divBdr>
        <w:top w:val="none" w:sz="0" w:space="0" w:color="auto"/>
        <w:left w:val="none" w:sz="0" w:space="0" w:color="auto"/>
        <w:bottom w:val="none" w:sz="0" w:space="0" w:color="auto"/>
        <w:right w:val="none" w:sz="0" w:space="0" w:color="auto"/>
      </w:divBdr>
    </w:div>
    <w:div w:id="802773597">
      <w:bodyDiv w:val="1"/>
      <w:marLeft w:val="0"/>
      <w:marRight w:val="0"/>
      <w:marTop w:val="0"/>
      <w:marBottom w:val="0"/>
      <w:divBdr>
        <w:top w:val="none" w:sz="0" w:space="0" w:color="auto"/>
        <w:left w:val="none" w:sz="0" w:space="0" w:color="auto"/>
        <w:bottom w:val="none" w:sz="0" w:space="0" w:color="auto"/>
        <w:right w:val="none" w:sz="0" w:space="0" w:color="auto"/>
      </w:divBdr>
    </w:div>
    <w:div w:id="807286580">
      <w:bodyDiv w:val="1"/>
      <w:marLeft w:val="0"/>
      <w:marRight w:val="0"/>
      <w:marTop w:val="0"/>
      <w:marBottom w:val="0"/>
      <w:divBdr>
        <w:top w:val="none" w:sz="0" w:space="0" w:color="auto"/>
        <w:left w:val="none" w:sz="0" w:space="0" w:color="auto"/>
        <w:bottom w:val="none" w:sz="0" w:space="0" w:color="auto"/>
        <w:right w:val="none" w:sz="0" w:space="0" w:color="auto"/>
      </w:divBdr>
    </w:div>
    <w:div w:id="809133871">
      <w:bodyDiv w:val="1"/>
      <w:marLeft w:val="0"/>
      <w:marRight w:val="0"/>
      <w:marTop w:val="0"/>
      <w:marBottom w:val="0"/>
      <w:divBdr>
        <w:top w:val="none" w:sz="0" w:space="0" w:color="auto"/>
        <w:left w:val="none" w:sz="0" w:space="0" w:color="auto"/>
        <w:bottom w:val="none" w:sz="0" w:space="0" w:color="auto"/>
        <w:right w:val="none" w:sz="0" w:space="0" w:color="auto"/>
      </w:divBdr>
    </w:div>
    <w:div w:id="811949735">
      <w:bodyDiv w:val="1"/>
      <w:marLeft w:val="0"/>
      <w:marRight w:val="0"/>
      <w:marTop w:val="0"/>
      <w:marBottom w:val="0"/>
      <w:divBdr>
        <w:top w:val="none" w:sz="0" w:space="0" w:color="auto"/>
        <w:left w:val="none" w:sz="0" w:space="0" w:color="auto"/>
        <w:bottom w:val="none" w:sz="0" w:space="0" w:color="auto"/>
        <w:right w:val="none" w:sz="0" w:space="0" w:color="auto"/>
      </w:divBdr>
    </w:div>
    <w:div w:id="813521447">
      <w:bodyDiv w:val="1"/>
      <w:marLeft w:val="0"/>
      <w:marRight w:val="0"/>
      <w:marTop w:val="0"/>
      <w:marBottom w:val="0"/>
      <w:divBdr>
        <w:top w:val="none" w:sz="0" w:space="0" w:color="auto"/>
        <w:left w:val="none" w:sz="0" w:space="0" w:color="auto"/>
        <w:bottom w:val="none" w:sz="0" w:space="0" w:color="auto"/>
        <w:right w:val="none" w:sz="0" w:space="0" w:color="auto"/>
      </w:divBdr>
    </w:div>
    <w:div w:id="814835013">
      <w:bodyDiv w:val="1"/>
      <w:marLeft w:val="0"/>
      <w:marRight w:val="0"/>
      <w:marTop w:val="0"/>
      <w:marBottom w:val="0"/>
      <w:divBdr>
        <w:top w:val="none" w:sz="0" w:space="0" w:color="auto"/>
        <w:left w:val="none" w:sz="0" w:space="0" w:color="auto"/>
        <w:bottom w:val="none" w:sz="0" w:space="0" w:color="auto"/>
        <w:right w:val="none" w:sz="0" w:space="0" w:color="auto"/>
      </w:divBdr>
    </w:div>
    <w:div w:id="814956465">
      <w:bodyDiv w:val="1"/>
      <w:marLeft w:val="0"/>
      <w:marRight w:val="0"/>
      <w:marTop w:val="0"/>
      <w:marBottom w:val="0"/>
      <w:divBdr>
        <w:top w:val="none" w:sz="0" w:space="0" w:color="auto"/>
        <w:left w:val="none" w:sz="0" w:space="0" w:color="auto"/>
        <w:bottom w:val="none" w:sz="0" w:space="0" w:color="auto"/>
        <w:right w:val="none" w:sz="0" w:space="0" w:color="auto"/>
      </w:divBdr>
    </w:div>
    <w:div w:id="820925216">
      <w:bodyDiv w:val="1"/>
      <w:marLeft w:val="0"/>
      <w:marRight w:val="0"/>
      <w:marTop w:val="0"/>
      <w:marBottom w:val="0"/>
      <w:divBdr>
        <w:top w:val="none" w:sz="0" w:space="0" w:color="auto"/>
        <w:left w:val="none" w:sz="0" w:space="0" w:color="auto"/>
        <w:bottom w:val="none" w:sz="0" w:space="0" w:color="auto"/>
        <w:right w:val="none" w:sz="0" w:space="0" w:color="auto"/>
      </w:divBdr>
    </w:div>
    <w:div w:id="821580625">
      <w:bodyDiv w:val="1"/>
      <w:marLeft w:val="0"/>
      <w:marRight w:val="0"/>
      <w:marTop w:val="0"/>
      <w:marBottom w:val="0"/>
      <w:divBdr>
        <w:top w:val="none" w:sz="0" w:space="0" w:color="auto"/>
        <w:left w:val="none" w:sz="0" w:space="0" w:color="auto"/>
        <w:bottom w:val="none" w:sz="0" w:space="0" w:color="auto"/>
        <w:right w:val="none" w:sz="0" w:space="0" w:color="auto"/>
      </w:divBdr>
    </w:div>
    <w:div w:id="822695141">
      <w:bodyDiv w:val="1"/>
      <w:marLeft w:val="0"/>
      <w:marRight w:val="0"/>
      <w:marTop w:val="0"/>
      <w:marBottom w:val="0"/>
      <w:divBdr>
        <w:top w:val="none" w:sz="0" w:space="0" w:color="auto"/>
        <w:left w:val="none" w:sz="0" w:space="0" w:color="auto"/>
        <w:bottom w:val="none" w:sz="0" w:space="0" w:color="auto"/>
        <w:right w:val="none" w:sz="0" w:space="0" w:color="auto"/>
      </w:divBdr>
    </w:div>
    <w:div w:id="825786304">
      <w:bodyDiv w:val="1"/>
      <w:marLeft w:val="0"/>
      <w:marRight w:val="0"/>
      <w:marTop w:val="0"/>
      <w:marBottom w:val="0"/>
      <w:divBdr>
        <w:top w:val="none" w:sz="0" w:space="0" w:color="auto"/>
        <w:left w:val="none" w:sz="0" w:space="0" w:color="auto"/>
        <w:bottom w:val="none" w:sz="0" w:space="0" w:color="auto"/>
        <w:right w:val="none" w:sz="0" w:space="0" w:color="auto"/>
      </w:divBdr>
    </w:div>
    <w:div w:id="831992056">
      <w:bodyDiv w:val="1"/>
      <w:marLeft w:val="0"/>
      <w:marRight w:val="0"/>
      <w:marTop w:val="0"/>
      <w:marBottom w:val="0"/>
      <w:divBdr>
        <w:top w:val="none" w:sz="0" w:space="0" w:color="auto"/>
        <w:left w:val="none" w:sz="0" w:space="0" w:color="auto"/>
        <w:bottom w:val="none" w:sz="0" w:space="0" w:color="auto"/>
        <w:right w:val="none" w:sz="0" w:space="0" w:color="auto"/>
      </w:divBdr>
    </w:div>
    <w:div w:id="832530208">
      <w:bodyDiv w:val="1"/>
      <w:marLeft w:val="0"/>
      <w:marRight w:val="0"/>
      <w:marTop w:val="0"/>
      <w:marBottom w:val="0"/>
      <w:divBdr>
        <w:top w:val="none" w:sz="0" w:space="0" w:color="auto"/>
        <w:left w:val="none" w:sz="0" w:space="0" w:color="auto"/>
        <w:bottom w:val="none" w:sz="0" w:space="0" w:color="auto"/>
        <w:right w:val="none" w:sz="0" w:space="0" w:color="auto"/>
      </w:divBdr>
    </w:div>
    <w:div w:id="835609184">
      <w:bodyDiv w:val="1"/>
      <w:marLeft w:val="0"/>
      <w:marRight w:val="0"/>
      <w:marTop w:val="0"/>
      <w:marBottom w:val="0"/>
      <w:divBdr>
        <w:top w:val="none" w:sz="0" w:space="0" w:color="auto"/>
        <w:left w:val="none" w:sz="0" w:space="0" w:color="auto"/>
        <w:bottom w:val="none" w:sz="0" w:space="0" w:color="auto"/>
        <w:right w:val="none" w:sz="0" w:space="0" w:color="auto"/>
      </w:divBdr>
    </w:div>
    <w:div w:id="840126637">
      <w:bodyDiv w:val="1"/>
      <w:marLeft w:val="0"/>
      <w:marRight w:val="0"/>
      <w:marTop w:val="0"/>
      <w:marBottom w:val="0"/>
      <w:divBdr>
        <w:top w:val="none" w:sz="0" w:space="0" w:color="auto"/>
        <w:left w:val="none" w:sz="0" w:space="0" w:color="auto"/>
        <w:bottom w:val="none" w:sz="0" w:space="0" w:color="auto"/>
        <w:right w:val="none" w:sz="0" w:space="0" w:color="auto"/>
      </w:divBdr>
    </w:div>
    <w:div w:id="840465701">
      <w:bodyDiv w:val="1"/>
      <w:marLeft w:val="0"/>
      <w:marRight w:val="0"/>
      <w:marTop w:val="0"/>
      <w:marBottom w:val="0"/>
      <w:divBdr>
        <w:top w:val="none" w:sz="0" w:space="0" w:color="auto"/>
        <w:left w:val="none" w:sz="0" w:space="0" w:color="auto"/>
        <w:bottom w:val="none" w:sz="0" w:space="0" w:color="auto"/>
        <w:right w:val="none" w:sz="0" w:space="0" w:color="auto"/>
      </w:divBdr>
    </w:div>
    <w:div w:id="841286333">
      <w:bodyDiv w:val="1"/>
      <w:marLeft w:val="0"/>
      <w:marRight w:val="0"/>
      <w:marTop w:val="0"/>
      <w:marBottom w:val="0"/>
      <w:divBdr>
        <w:top w:val="none" w:sz="0" w:space="0" w:color="auto"/>
        <w:left w:val="none" w:sz="0" w:space="0" w:color="auto"/>
        <w:bottom w:val="none" w:sz="0" w:space="0" w:color="auto"/>
        <w:right w:val="none" w:sz="0" w:space="0" w:color="auto"/>
      </w:divBdr>
    </w:div>
    <w:div w:id="844439187">
      <w:bodyDiv w:val="1"/>
      <w:marLeft w:val="0"/>
      <w:marRight w:val="0"/>
      <w:marTop w:val="0"/>
      <w:marBottom w:val="0"/>
      <w:divBdr>
        <w:top w:val="none" w:sz="0" w:space="0" w:color="auto"/>
        <w:left w:val="none" w:sz="0" w:space="0" w:color="auto"/>
        <w:bottom w:val="none" w:sz="0" w:space="0" w:color="auto"/>
        <w:right w:val="none" w:sz="0" w:space="0" w:color="auto"/>
      </w:divBdr>
    </w:div>
    <w:div w:id="846335323">
      <w:bodyDiv w:val="1"/>
      <w:marLeft w:val="0"/>
      <w:marRight w:val="0"/>
      <w:marTop w:val="0"/>
      <w:marBottom w:val="0"/>
      <w:divBdr>
        <w:top w:val="none" w:sz="0" w:space="0" w:color="auto"/>
        <w:left w:val="none" w:sz="0" w:space="0" w:color="auto"/>
        <w:bottom w:val="none" w:sz="0" w:space="0" w:color="auto"/>
        <w:right w:val="none" w:sz="0" w:space="0" w:color="auto"/>
      </w:divBdr>
    </w:div>
    <w:div w:id="846792588">
      <w:bodyDiv w:val="1"/>
      <w:marLeft w:val="0"/>
      <w:marRight w:val="0"/>
      <w:marTop w:val="0"/>
      <w:marBottom w:val="0"/>
      <w:divBdr>
        <w:top w:val="none" w:sz="0" w:space="0" w:color="auto"/>
        <w:left w:val="none" w:sz="0" w:space="0" w:color="auto"/>
        <w:bottom w:val="none" w:sz="0" w:space="0" w:color="auto"/>
        <w:right w:val="none" w:sz="0" w:space="0" w:color="auto"/>
      </w:divBdr>
    </w:div>
    <w:div w:id="847601000">
      <w:bodyDiv w:val="1"/>
      <w:marLeft w:val="0"/>
      <w:marRight w:val="0"/>
      <w:marTop w:val="0"/>
      <w:marBottom w:val="0"/>
      <w:divBdr>
        <w:top w:val="none" w:sz="0" w:space="0" w:color="auto"/>
        <w:left w:val="none" w:sz="0" w:space="0" w:color="auto"/>
        <w:bottom w:val="none" w:sz="0" w:space="0" w:color="auto"/>
        <w:right w:val="none" w:sz="0" w:space="0" w:color="auto"/>
      </w:divBdr>
    </w:div>
    <w:div w:id="848718391">
      <w:bodyDiv w:val="1"/>
      <w:marLeft w:val="0"/>
      <w:marRight w:val="0"/>
      <w:marTop w:val="0"/>
      <w:marBottom w:val="0"/>
      <w:divBdr>
        <w:top w:val="none" w:sz="0" w:space="0" w:color="auto"/>
        <w:left w:val="none" w:sz="0" w:space="0" w:color="auto"/>
        <w:bottom w:val="none" w:sz="0" w:space="0" w:color="auto"/>
        <w:right w:val="none" w:sz="0" w:space="0" w:color="auto"/>
      </w:divBdr>
    </w:div>
    <w:div w:id="850338934">
      <w:bodyDiv w:val="1"/>
      <w:marLeft w:val="0"/>
      <w:marRight w:val="0"/>
      <w:marTop w:val="0"/>
      <w:marBottom w:val="0"/>
      <w:divBdr>
        <w:top w:val="none" w:sz="0" w:space="0" w:color="auto"/>
        <w:left w:val="none" w:sz="0" w:space="0" w:color="auto"/>
        <w:bottom w:val="none" w:sz="0" w:space="0" w:color="auto"/>
        <w:right w:val="none" w:sz="0" w:space="0" w:color="auto"/>
      </w:divBdr>
    </w:div>
    <w:div w:id="853765618">
      <w:bodyDiv w:val="1"/>
      <w:marLeft w:val="0"/>
      <w:marRight w:val="0"/>
      <w:marTop w:val="0"/>
      <w:marBottom w:val="0"/>
      <w:divBdr>
        <w:top w:val="none" w:sz="0" w:space="0" w:color="auto"/>
        <w:left w:val="none" w:sz="0" w:space="0" w:color="auto"/>
        <w:bottom w:val="none" w:sz="0" w:space="0" w:color="auto"/>
        <w:right w:val="none" w:sz="0" w:space="0" w:color="auto"/>
      </w:divBdr>
    </w:div>
    <w:div w:id="856381845">
      <w:bodyDiv w:val="1"/>
      <w:marLeft w:val="0"/>
      <w:marRight w:val="0"/>
      <w:marTop w:val="0"/>
      <w:marBottom w:val="0"/>
      <w:divBdr>
        <w:top w:val="none" w:sz="0" w:space="0" w:color="auto"/>
        <w:left w:val="none" w:sz="0" w:space="0" w:color="auto"/>
        <w:bottom w:val="none" w:sz="0" w:space="0" w:color="auto"/>
        <w:right w:val="none" w:sz="0" w:space="0" w:color="auto"/>
      </w:divBdr>
    </w:div>
    <w:div w:id="861943445">
      <w:bodyDiv w:val="1"/>
      <w:marLeft w:val="0"/>
      <w:marRight w:val="0"/>
      <w:marTop w:val="0"/>
      <w:marBottom w:val="0"/>
      <w:divBdr>
        <w:top w:val="none" w:sz="0" w:space="0" w:color="auto"/>
        <w:left w:val="none" w:sz="0" w:space="0" w:color="auto"/>
        <w:bottom w:val="none" w:sz="0" w:space="0" w:color="auto"/>
        <w:right w:val="none" w:sz="0" w:space="0" w:color="auto"/>
      </w:divBdr>
    </w:div>
    <w:div w:id="866523989">
      <w:bodyDiv w:val="1"/>
      <w:marLeft w:val="0"/>
      <w:marRight w:val="0"/>
      <w:marTop w:val="0"/>
      <w:marBottom w:val="0"/>
      <w:divBdr>
        <w:top w:val="none" w:sz="0" w:space="0" w:color="auto"/>
        <w:left w:val="none" w:sz="0" w:space="0" w:color="auto"/>
        <w:bottom w:val="none" w:sz="0" w:space="0" w:color="auto"/>
        <w:right w:val="none" w:sz="0" w:space="0" w:color="auto"/>
      </w:divBdr>
    </w:div>
    <w:div w:id="866720778">
      <w:bodyDiv w:val="1"/>
      <w:marLeft w:val="0"/>
      <w:marRight w:val="0"/>
      <w:marTop w:val="0"/>
      <w:marBottom w:val="0"/>
      <w:divBdr>
        <w:top w:val="none" w:sz="0" w:space="0" w:color="auto"/>
        <w:left w:val="none" w:sz="0" w:space="0" w:color="auto"/>
        <w:bottom w:val="none" w:sz="0" w:space="0" w:color="auto"/>
        <w:right w:val="none" w:sz="0" w:space="0" w:color="auto"/>
      </w:divBdr>
    </w:div>
    <w:div w:id="872110097">
      <w:bodyDiv w:val="1"/>
      <w:marLeft w:val="0"/>
      <w:marRight w:val="0"/>
      <w:marTop w:val="0"/>
      <w:marBottom w:val="0"/>
      <w:divBdr>
        <w:top w:val="none" w:sz="0" w:space="0" w:color="auto"/>
        <w:left w:val="none" w:sz="0" w:space="0" w:color="auto"/>
        <w:bottom w:val="none" w:sz="0" w:space="0" w:color="auto"/>
        <w:right w:val="none" w:sz="0" w:space="0" w:color="auto"/>
      </w:divBdr>
    </w:div>
    <w:div w:id="872226714">
      <w:bodyDiv w:val="1"/>
      <w:marLeft w:val="0"/>
      <w:marRight w:val="0"/>
      <w:marTop w:val="0"/>
      <w:marBottom w:val="0"/>
      <w:divBdr>
        <w:top w:val="none" w:sz="0" w:space="0" w:color="auto"/>
        <w:left w:val="none" w:sz="0" w:space="0" w:color="auto"/>
        <w:bottom w:val="none" w:sz="0" w:space="0" w:color="auto"/>
        <w:right w:val="none" w:sz="0" w:space="0" w:color="auto"/>
      </w:divBdr>
    </w:div>
    <w:div w:id="872838772">
      <w:bodyDiv w:val="1"/>
      <w:marLeft w:val="0"/>
      <w:marRight w:val="0"/>
      <w:marTop w:val="0"/>
      <w:marBottom w:val="0"/>
      <w:divBdr>
        <w:top w:val="none" w:sz="0" w:space="0" w:color="auto"/>
        <w:left w:val="none" w:sz="0" w:space="0" w:color="auto"/>
        <w:bottom w:val="none" w:sz="0" w:space="0" w:color="auto"/>
        <w:right w:val="none" w:sz="0" w:space="0" w:color="auto"/>
      </w:divBdr>
    </w:div>
    <w:div w:id="874776792">
      <w:bodyDiv w:val="1"/>
      <w:marLeft w:val="0"/>
      <w:marRight w:val="0"/>
      <w:marTop w:val="0"/>
      <w:marBottom w:val="0"/>
      <w:divBdr>
        <w:top w:val="none" w:sz="0" w:space="0" w:color="auto"/>
        <w:left w:val="none" w:sz="0" w:space="0" w:color="auto"/>
        <w:bottom w:val="none" w:sz="0" w:space="0" w:color="auto"/>
        <w:right w:val="none" w:sz="0" w:space="0" w:color="auto"/>
      </w:divBdr>
    </w:div>
    <w:div w:id="875847971">
      <w:bodyDiv w:val="1"/>
      <w:marLeft w:val="0"/>
      <w:marRight w:val="0"/>
      <w:marTop w:val="0"/>
      <w:marBottom w:val="0"/>
      <w:divBdr>
        <w:top w:val="none" w:sz="0" w:space="0" w:color="auto"/>
        <w:left w:val="none" w:sz="0" w:space="0" w:color="auto"/>
        <w:bottom w:val="none" w:sz="0" w:space="0" w:color="auto"/>
        <w:right w:val="none" w:sz="0" w:space="0" w:color="auto"/>
      </w:divBdr>
    </w:div>
    <w:div w:id="876238904">
      <w:bodyDiv w:val="1"/>
      <w:marLeft w:val="0"/>
      <w:marRight w:val="0"/>
      <w:marTop w:val="0"/>
      <w:marBottom w:val="0"/>
      <w:divBdr>
        <w:top w:val="none" w:sz="0" w:space="0" w:color="auto"/>
        <w:left w:val="none" w:sz="0" w:space="0" w:color="auto"/>
        <w:bottom w:val="none" w:sz="0" w:space="0" w:color="auto"/>
        <w:right w:val="none" w:sz="0" w:space="0" w:color="auto"/>
      </w:divBdr>
    </w:div>
    <w:div w:id="876427203">
      <w:bodyDiv w:val="1"/>
      <w:marLeft w:val="0"/>
      <w:marRight w:val="0"/>
      <w:marTop w:val="0"/>
      <w:marBottom w:val="0"/>
      <w:divBdr>
        <w:top w:val="none" w:sz="0" w:space="0" w:color="auto"/>
        <w:left w:val="none" w:sz="0" w:space="0" w:color="auto"/>
        <w:bottom w:val="none" w:sz="0" w:space="0" w:color="auto"/>
        <w:right w:val="none" w:sz="0" w:space="0" w:color="auto"/>
      </w:divBdr>
    </w:div>
    <w:div w:id="878781026">
      <w:bodyDiv w:val="1"/>
      <w:marLeft w:val="0"/>
      <w:marRight w:val="0"/>
      <w:marTop w:val="0"/>
      <w:marBottom w:val="0"/>
      <w:divBdr>
        <w:top w:val="none" w:sz="0" w:space="0" w:color="auto"/>
        <w:left w:val="none" w:sz="0" w:space="0" w:color="auto"/>
        <w:bottom w:val="none" w:sz="0" w:space="0" w:color="auto"/>
        <w:right w:val="none" w:sz="0" w:space="0" w:color="auto"/>
      </w:divBdr>
    </w:div>
    <w:div w:id="882445921">
      <w:bodyDiv w:val="1"/>
      <w:marLeft w:val="0"/>
      <w:marRight w:val="0"/>
      <w:marTop w:val="0"/>
      <w:marBottom w:val="0"/>
      <w:divBdr>
        <w:top w:val="none" w:sz="0" w:space="0" w:color="auto"/>
        <w:left w:val="none" w:sz="0" w:space="0" w:color="auto"/>
        <w:bottom w:val="none" w:sz="0" w:space="0" w:color="auto"/>
        <w:right w:val="none" w:sz="0" w:space="0" w:color="auto"/>
      </w:divBdr>
    </w:div>
    <w:div w:id="884945765">
      <w:bodyDiv w:val="1"/>
      <w:marLeft w:val="0"/>
      <w:marRight w:val="0"/>
      <w:marTop w:val="0"/>
      <w:marBottom w:val="0"/>
      <w:divBdr>
        <w:top w:val="none" w:sz="0" w:space="0" w:color="auto"/>
        <w:left w:val="none" w:sz="0" w:space="0" w:color="auto"/>
        <w:bottom w:val="none" w:sz="0" w:space="0" w:color="auto"/>
        <w:right w:val="none" w:sz="0" w:space="0" w:color="auto"/>
      </w:divBdr>
    </w:div>
    <w:div w:id="887423219">
      <w:bodyDiv w:val="1"/>
      <w:marLeft w:val="0"/>
      <w:marRight w:val="0"/>
      <w:marTop w:val="0"/>
      <w:marBottom w:val="0"/>
      <w:divBdr>
        <w:top w:val="none" w:sz="0" w:space="0" w:color="auto"/>
        <w:left w:val="none" w:sz="0" w:space="0" w:color="auto"/>
        <w:bottom w:val="none" w:sz="0" w:space="0" w:color="auto"/>
        <w:right w:val="none" w:sz="0" w:space="0" w:color="auto"/>
      </w:divBdr>
    </w:div>
    <w:div w:id="887648952">
      <w:bodyDiv w:val="1"/>
      <w:marLeft w:val="0"/>
      <w:marRight w:val="0"/>
      <w:marTop w:val="0"/>
      <w:marBottom w:val="0"/>
      <w:divBdr>
        <w:top w:val="none" w:sz="0" w:space="0" w:color="auto"/>
        <w:left w:val="none" w:sz="0" w:space="0" w:color="auto"/>
        <w:bottom w:val="none" w:sz="0" w:space="0" w:color="auto"/>
        <w:right w:val="none" w:sz="0" w:space="0" w:color="auto"/>
      </w:divBdr>
    </w:div>
    <w:div w:id="892813537">
      <w:bodyDiv w:val="1"/>
      <w:marLeft w:val="0"/>
      <w:marRight w:val="0"/>
      <w:marTop w:val="0"/>
      <w:marBottom w:val="0"/>
      <w:divBdr>
        <w:top w:val="none" w:sz="0" w:space="0" w:color="auto"/>
        <w:left w:val="none" w:sz="0" w:space="0" w:color="auto"/>
        <w:bottom w:val="none" w:sz="0" w:space="0" w:color="auto"/>
        <w:right w:val="none" w:sz="0" w:space="0" w:color="auto"/>
      </w:divBdr>
    </w:div>
    <w:div w:id="901797571">
      <w:bodyDiv w:val="1"/>
      <w:marLeft w:val="0"/>
      <w:marRight w:val="0"/>
      <w:marTop w:val="0"/>
      <w:marBottom w:val="0"/>
      <w:divBdr>
        <w:top w:val="none" w:sz="0" w:space="0" w:color="auto"/>
        <w:left w:val="none" w:sz="0" w:space="0" w:color="auto"/>
        <w:bottom w:val="none" w:sz="0" w:space="0" w:color="auto"/>
        <w:right w:val="none" w:sz="0" w:space="0" w:color="auto"/>
      </w:divBdr>
    </w:div>
    <w:div w:id="902064366">
      <w:bodyDiv w:val="1"/>
      <w:marLeft w:val="0"/>
      <w:marRight w:val="0"/>
      <w:marTop w:val="0"/>
      <w:marBottom w:val="0"/>
      <w:divBdr>
        <w:top w:val="none" w:sz="0" w:space="0" w:color="auto"/>
        <w:left w:val="none" w:sz="0" w:space="0" w:color="auto"/>
        <w:bottom w:val="none" w:sz="0" w:space="0" w:color="auto"/>
        <w:right w:val="none" w:sz="0" w:space="0" w:color="auto"/>
      </w:divBdr>
    </w:div>
    <w:div w:id="911739049">
      <w:bodyDiv w:val="1"/>
      <w:marLeft w:val="0"/>
      <w:marRight w:val="0"/>
      <w:marTop w:val="0"/>
      <w:marBottom w:val="0"/>
      <w:divBdr>
        <w:top w:val="none" w:sz="0" w:space="0" w:color="auto"/>
        <w:left w:val="none" w:sz="0" w:space="0" w:color="auto"/>
        <w:bottom w:val="none" w:sz="0" w:space="0" w:color="auto"/>
        <w:right w:val="none" w:sz="0" w:space="0" w:color="auto"/>
      </w:divBdr>
    </w:div>
    <w:div w:id="914821746">
      <w:bodyDiv w:val="1"/>
      <w:marLeft w:val="0"/>
      <w:marRight w:val="0"/>
      <w:marTop w:val="0"/>
      <w:marBottom w:val="0"/>
      <w:divBdr>
        <w:top w:val="none" w:sz="0" w:space="0" w:color="auto"/>
        <w:left w:val="none" w:sz="0" w:space="0" w:color="auto"/>
        <w:bottom w:val="none" w:sz="0" w:space="0" w:color="auto"/>
        <w:right w:val="none" w:sz="0" w:space="0" w:color="auto"/>
      </w:divBdr>
    </w:div>
    <w:div w:id="918056894">
      <w:bodyDiv w:val="1"/>
      <w:marLeft w:val="0"/>
      <w:marRight w:val="0"/>
      <w:marTop w:val="0"/>
      <w:marBottom w:val="0"/>
      <w:divBdr>
        <w:top w:val="none" w:sz="0" w:space="0" w:color="auto"/>
        <w:left w:val="none" w:sz="0" w:space="0" w:color="auto"/>
        <w:bottom w:val="none" w:sz="0" w:space="0" w:color="auto"/>
        <w:right w:val="none" w:sz="0" w:space="0" w:color="auto"/>
      </w:divBdr>
    </w:div>
    <w:div w:id="918058753">
      <w:bodyDiv w:val="1"/>
      <w:marLeft w:val="0"/>
      <w:marRight w:val="0"/>
      <w:marTop w:val="0"/>
      <w:marBottom w:val="0"/>
      <w:divBdr>
        <w:top w:val="none" w:sz="0" w:space="0" w:color="auto"/>
        <w:left w:val="none" w:sz="0" w:space="0" w:color="auto"/>
        <w:bottom w:val="none" w:sz="0" w:space="0" w:color="auto"/>
        <w:right w:val="none" w:sz="0" w:space="0" w:color="auto"/>
      </w:divBdr>
    </w:div>
    <w:div w:id="921185850">
      <w:bodyDiv w:val="1"/>
      <w:marLeft w:val="0"/>
      <w:marRight w:val="0"/>
      <w:marTop w:val="0"/>
      <w:marBottom w:val="0"/>
      <w:divBdr>
        <w:top w:val="none" w:sz="0" w:space="0" w:color="auto"/>
        <w:left w:val="none" w:sz="0" w:space="0" w:color="auto"/>
        <w:bottom w:val="none" w:sz="0" w:space="0" w:color="auto"/>
        <w:right w:val="none" w:sz="0" w:space="0" w:color="auto"/>
      </w:divBdr>
    </w:div>
    <w:div w:id="923800128">
      <w:bodyDiv w:val="1"/>
      <w:marLeft w:val="0"/>
      <w:marRight w:val="0"/>
      <w:marTop w:val="0"/>
      <w:marBottom w:val="0"/>
      <w:divBdr>
        <w:top w:val="none" w:sz="0" w:space="0" w:color="auto"/>
        <w:left w:val="none" w:sz="0" w:space="0" w:color="auto"/>
        <w:bottom w:val="none" w:sz="0" w:space="0" w:color="auto"/>
        <w:right w:val="none" w:sz="0" w:space="0" w:color="auto"/>
      </w:divBdr>
    </w:div>
    <w:div w:id="924729683">
      <w:bodyDiv w:val="1"/>
      <w:marLeft w:val="0"/>
      <w:marRight w:val="0"/>
      <w:marTop w:val="0"/>
      <w:marBottom w:val="0"/>
      <w:divBdr>
        <w:top w:val="none" w:sz="0" w:space="0" w:color="auto"/>
        <w:left w:val="none" w:sz="0" w:space="0" w:color="auto"/>
        <w:bottom w:val="none" w:sz="0" w:space="0" w:color="auto"/>
        <w:right w:val="none" w:sz="0" w:space="0" w:color="auto"/>
      </w:divBdr>
    </w:div>
    <w:div w:id="925847570">
      <w:bodyDiv w:val="1"/>
      <w:marLeft w:val="0"/>
      <w:marRight w:val="0"/>
      <w:marTop w:val="0"/>
      <w:marBottom w:val="0"/>
      <w:divBdr>
        <w:top w:val="none" w:sz="0" w:space="0" w:color="auto"/>
        <w:left w:val="none" w:sz="0" w:space="0" w:color="auto"/>
        <w:bottom w:val="none" w:sz="0" w:space="0" w:color="auto"/>
        <w:right w:val="none" w:sz="0" w:space="0" w:color="auto"/>
      </w:divBdr>
    </w:div>
    <w:div w:id="928395180">
      <w:bodyDiv w:val="1"/>
      <w:marLeft w:val="0"/>
      <w:marRight w:val="0"/>
      <w:marTop w:val="0"/>
      <w:marBottom w:val="0"/>
      <w:divBdr>
        <w:top w:val="none" w:sz="0" w:space="0" w:color="auto"/>
        <w:left w:val="none" w:sz="0" w:space="0" w:color="auto"/>
        <w:bottom w:val="none" w:sz="0" w:space="0" w:color="auto"/>
        <w:right w:val="none" w:sz="0" w:space="0" w:color="auto"/>
      </w:divBdr>
    </w:div>
    <w:div w:id="934555813">
      <w:bodyDiv w:val="1"/>
      <w:marLeft w:val="0"/>
      <w:marRight w:val="0"/>
      <w:marTop w:val="0"/>
      <w:marBottom w:val="0"/>
      <w:divBdr>
        <w:top w:val="none" w:sz="0" w:space="0" w:color="auto"/>
        <w:left w:val="none" w:sz="0" w:space="0" w:color="auto"/>
        <w:bottom w:val="none" w:sz="0" w:space="0" w:color="auto"/>
        <w:right w:val="none" w:sz="0" w:space="0" w:color="auto"/>
      </w:divBdr>
      <w:divsChild>
        <w:div w:id="1999114359">
          <w:marLeft w:val="0"/>
          <w:marRight w:val="0"/>
          <w:marTop w:val="0"/>
          <w:marBottom w:val="0"/>
          <w:divBdr>
            <w:top w:val="none" w:sz="0" w:space="0" w:color="auto"/>
            <w:left w:val="none" w:sz="0" w:space="0" w:color="auto"/>
            <w:bottom w:val="none" w:sz="0" w:space="0" w:color="auto"/>
            <w:right w:val="none" w:sz="0" w:space="0" w:color="auto"/>
          </w:divBdr>
          <w:divsChild>
            <w:div w:id="366300934">
              <w:marLeft w:val="0"/>
              <w:marRight w:val="0"/>
              <w:marTop w:val="0"/>
              <w:marBottom w:val="0"/>
              <w:divBdr>
                <w:top w:val="none" w:sz="0" w:space="0" w:color="auto"/>
                <w:left w:val="none" w:sz="0" w:space="0" w:color="auto"/>
                <w:bottom w:val="none" w:sz="0" w:space="0" w:color="auto"/>
                <w:right w:val="none" w:sz="0" w:space="0" w:color="auto"/>
              </w:divBdr>
            </w:div>
            <w:div w:id="957177321">
              <w:marLeft w:val="0"/>
              <w:marRight w:val="0"/>
              <w:marTop w:val="0"/>
              <w:marBottom w:val="0"/>
              <w:divBdr>
                <w:top w:val="none" w:sz="0" w:space="0" w:color="auto"/>
                <w:left w:val="none" w:sz="0" w:space="0" w:color="auto"/>
                <w:bottom w:val="none" w:sz="0" w:space="0" w:color="auto"/>
                <w:right w:val="none" w:sz="0" w:space="0" w:color="auto"/>
              </w:divBdr>
            </w:div>
            <w:div w:id="1409503443">
              <w:marLeft w:val="0"/>
              <w:marRight w:val="0"/>
              <w:marTop w:val="0"/>
              <w:marBottom w:val="0"/>
              <w:divBdr>
                <w:top w:val="none" w:sz="0" w:space="0" w:color="auto"/>
                <w:left w:val="none" w:sz="0" w:space="0" w:color="auto"/>
                <w:bottom w:val="none" w:sz="0" w:space="0" w:color="auto"/>
                <w:right w:val="none" w:sz="0" w:space="0" w:color="auto"/>
              </w:divBdr>
            </w:div>
            <w:div w:id="1293170274">
              <w:marLeft w:val="0"/>
              <w:marRight w:val="0"/>
              <w:marTop w:val="0"/>
              <w:marBottom w:val="0"/>
              <w:divBdr>
                <w:top w:val="none" w:sz="0" w:space="0" w:color="auto"/>
                <w:left w:val="none" w:sz="0" w:space="0" w:color="auto"/>
                <w:bottom w:val="none" w:sz="0" w:space="0" w:color="auto"/>
                <w:right w:val="none" w:sz="0" w:space="0" w:color="auto"/>
              </w:divBdr>
            </w:div>
            <w:div w:id="1691495280">
              <w:marLeft w:val="0"/>
              <w:marRight w:val="0"/>
              <w:marTop w:val="0"/>
              <w:marBottom w:val="0"/>
              <w:divBdr>
                <w:top w:val="none" w:sz="0" w:space="0" w:color="auto"/>
                <w:left w:val="none" w:sz="0" w:space="0" w:color="auto"/>
                <w:bottom w:val="none" w:sz="0" w:space="0" w:color="auto"/>
                <w:right w:val="none" w:sz="0" w:space="0" w:color="auto"/>
              </w:divBdr>
            </w:div>
            <w:div w:id="1952391492">
              <w:marLeft w:val="0"/>
              <w:marRight w:val="0"/>
              <w:marTop w:val="0"/>
              <w:marBottom w:val="0"/>
              <w:divBdr>
                <w:top w:val="none" w:sz="0" w:space="0" w:color="auto"/>
                <w:left w:val="none" w:sz="0" w:space="0" w:color="auto"/>
                <w:bottom w:val="none" w:sz="0" w:space="0" w:color="auto"/>
                <w:right w:val="none" w:sz="0" w:space="0" w:color="auto"/>
              </w:divBdr>
            </w:div>
            <w:div w:id="1061178937">
              <w:marLeft w:val="0"/>
              <w:marRight w:val="0"/>
              <w:marTop w:val="0"/>
              <w:marBottom w:val="0"/>
              <w:divBdr>
                <w:top w:val="none" w:sz="0" w:space="0" w:color="auto"/>
                <w:left w:val="none" w:sz="0" w:space="0" w:color="auto"/>
                <w:bottom w:val="none" w:sz="0" w:space="0" w:color="auto"/>
                <w:right w:val="none" w:sz="0" w:space="0" w:color="auto"/>
              </w:divBdr>
            </w:div>
            <w:div w:id="1850093734">
              <w:marLeft w:val="0"/>
              <w:marRight w:val="0"/>
              <w:marTop w:val="0"/>
              <w:marBottom w:val="0"/>
              <w:divBdr>
                <w:top w:val="none" w:sz="0" w:space="0" w:color="auto"/>
                <w:left w:val="none" w:sz="0" w:space="0" w:color="auto"/>
                <w:bottom w:val="none" w:sz="0" w:space="0" w:color="auto"/>
                <w:right w:val="none" w:sz="0" w:space="0" w:color="auto"/>
              </w:divBdr>
            </w:div>
            <w:div w:id="1937133059">
              <w:marLeft w:val="0"/>
              <w:marRight w:val="0"/>
              <w:marTop w:val="0"/>
              <w:marBottom w:val="0"/>
              <w:divBdr>
                <w:top w:val="none" w:sz="0" w:space="0" w:color="auto"/>
                <w:left w:val="none" w:sz="0" w:space="0" w:color="auto"/>
                <w:bottom w:val="none" w:sz="0" w:space="0" w:color="auto"/>
                <w:right w:val="none" w:sz="0" w:space="0" w:color="auto"/>
              </w:divBdr>
            </w:div>
            <w:div w:id="1631088225">
              <w:marLeft w:val="0"/>
              <w:marRight w:val="0"/>
              <w:marTop w:val="0"/>
              <w:marBottom w:val="0"/>
              <w:divBdr>
                <w:top w:val="none" w:sz="0" w:space="0" w:color="auto"/>
                <w:left w:val="none" w:sz="0" w:space="0" w:color="auto"/>
                <w:bottom w:val="none" w:sz="0" w:space="0" w:color="auto"/>
                <w:right w:val="none" w:sz="0" w:space="0" w:color="auto"/>
              </w:divBdr>
            </w:div>
            <w:div w:id="703943113">
              <w:marLeft w:val="0"/>
              <w:marRight w:val="0"/>
              <w:marTop w:val="0"/>
              <w:marBottom w:val="0"/>
              <w:divBdr>
                <w:top w:val="none" w:sz="0" w:space="0" w:color="auto"/>
                <w:left w:val="none" w:sz="0" w:space="0" w:color="auto"/>
                <w:bottom w:val="none" w:sz="0" w:space="0" w:color="auto"/>
                <w:right w:val="none" w:sz="0" w:space="0" w:color="auto"/>
              </w:divBdr>
            </w:div>
            <w:div w:id="779909872">
              <w:marLeft w:val="0"/>
              <w:marRight w:val="0"/>
              <w:marTop w:val="0"/>
              <w:marBottom w:val="0"/>
              <w:divBdr>
                <w:top w:val="none" w:sz="0" w:space="0" w:color="auto"/>
                <w:left w:val="none" w:sz="0" w:space="0" w:color="auto"/>
                <w:bottom w:val="none" w:sz="0" w:space="0" w:color="auto"/>
                <w:right w:val="none" w:sz="0" w:space="0" w:color="auto"/>
              </w:divBdr>
            </w:div>
            <w:div w:id="2074962836">
              <w:marLeft w:val="0"/>
              <w:marRight w:val="0"/>
              <w:marTop w:val="0"/>
              <w:marBottom w:val="0"/>
              <w:divBdr>
                <w:top w:val="none" w:sz="0" w:space="0" w:color="auto"/>
                <w:left w:val="none" w:sz="0" w:space="0" w:color="auto"/>
                <w:bottom w:val="none" w:sz="0" w:space="0" w:color="auto"/>
                <w:right w:val="none" w:sz="0" w:space="0" w:color="auto"/>
              </w:divBdr>
            </w:div>
            <w:div w:id="601375854">
              <w:marLeft w:val="0"/>
              <w:marRight w:val="0"/>
              <w:marTop w:val="0"/>
              <w:marBottom w:val="0"/>
              <w:divBdr>
                <w:top w:val="none" w:sz="0" w:space="0" w:color="auto"/>
                <w:left w:val="none" w:sz="0" w:space="0" w:color="auto"/>
                <w:bottom w:val="none" w:sz="0" w:space="0" w:color="auto"/>
                <w:right w:val="none" w:sz="0" w:space="0" w:color="auto"/>
              </w:divBdr>
            </w:div>
            <w:div w:id="1293629354">
              <w:marLeft w:val="0"/>
              <w:marRight w:val="0"/>
              <w:marTop w:val="0"/>
              <w:marBottom w:val="0"/>
              <w:divBdr>
                <w:top w:val="none" w:sz="0" w:space="0" w:color="auto"/>
                <w:left w:val="none" w:sz="0" w:space="0" w:color="auto"/>
                <w:bottom w:val="none" w:sz="0" w:space="0" w:color="auto"/>
                <w:right w:val="none" w:sz="0" w:space="0" w:color="auto"/>
              </w:divBdr>
            </w:div>
            <w:div w:id="2112356368">
              <w:marLeft w:val="0"/>
              <w:marRight w:val="0"/>
              <w:marTop w:val="0"/>
              <w:marBottom w:val="0"/>
              <w:divBdr>
                <w:top w:val="none" w:sz="0" w:space="0" w:color="auto"/>
                <w:left w:val="none" w:sz="0" w:space="0" w:color="auto"/>
                <w:bottom w:val="none" w:sz="0" w:space="0" w:color="auto"/>
                <w:right w:val="none" w:sz="0" w:space="0" w:color="auto"/>
              </w:divBdr>
            </w:div>
            <w:div w:id="1658070959">
              <w:marLeft w:val="0"/>
              <w:marRight w:val="0"/>
              <w:marTop w:val="0"/>
              <w:marBottom w:val="0"/>
              <w:divBdr>
                <w:top w:val="none" w:sz="0" w:space="0" w:color="auto"/>
                <w:left w:val="none" w:sz="0" w:space="0" w:color="auto"/>
                <w:bottom w:val="none" w:sz="0" w:space="0" w:color="auto"/>
                <w:right w:val="none" w:sz="0" w:space="0" w:color="auto"/>
              </w:divBdr>
            </w:div>
            <w:div w:id="147207909">
              <w:marLeft w:val="0"/>
              <w:marRight w:val="0"/>
              <w:marTop w:val="0"/>
              <w:marBottom w:val="0"/>
              <w:divBdr>
                <w:top w:val="none" w:sz="0" w:space="0" w:color="auto"/>
                <w:left w:val="none" w:sz="0" w:space="0" w:color="auto"/>
                <w:bottom w:val="none" w:sz="0" w:space="0" w:color="auto"/>
                <w:right w:val="none" w:sz="0" w:space="0" w:color="auto"/>
              </w:divBdr>
            </w:div>
            <w:div w:id="1981886252">
              <w:marLeft w:val="0"/>
              <w:marRight w:val="0"/>
              <w:marTop w:val="0"/>
              <w:marBottom w:val="0"/>
              <w:divBdr>
                <w:top w:val="none" w:sz="0" w:space="0" w:color="auto"/>
                <w:left w:val="none" w:sz="0" w:space="0" w:color="auto"/>
                <w:bottom w:val="none" w:sz="0" w:space="0" w:color="auto"/>
                <w:right w:val="none" w:sz="0" w:space="0" w:color="auto"/>
              </w:divBdr>
            </w:div>
            <w:div w:id="1141114363">
              <w:marLeft w:val="0"/>
              <w:marRight w:val="0"/>
              <w:marTop w:val="0"/>
              <w:marBottom w:val="0"/>
              <w:divBdr>
                <w:top w:val="none" w:sz="0" w:space="0" w:color="auto"/>
                <w:left w:val="none" w:sz="0" w:space="0" w:color="auto"/>
                <w:bottom w:val="none" w:sz="0" w:space="0" w:color="auto"/>
                <w:right w:val="none" w:sz="0" w:space="0" w:color="auto"/>
              </w:divBdr>
            </w:div>
            <w:div w:id="2061858978">
              <w:marLeft w:val="0"/>
              <w:marRight w:val="0"/>
              <w:marTop w:val="0"/>
              <w:marBottom w:val="0"/>
              <w:divBdr>
                <w:top w:val="none" w:sz="0" w:space="0" w:color="auto"/>
                <w:left w:val="none" w:sz="0" w:space="0" w:color="auto"/>
                <w:bottom w:val="none" w:sz="0" w:space="0" w:color="auto"/>
                <w:right w:val="none" w:sz="0" w:space="0" w:color="auto"/>
              </w:divBdr>
            </w:div>
            <w:div w:id="454099563">
              <w:marLeft w:val="0"/>
              <w:marRight w:val="0"/>
              <w:marTop w:val="0"/>
              <w:marBottom w:val="0"/>
              <w:divBdr>
                <w:top w:val="none" w:sz="0" w:space="0" w:color="auto"/>
                <w:left w:val="none" w:sz="0" w:space="0" w:color="auto"/>
                <w:bottom w:val="none" w:sz="0" w:space="0" w:color="auto"/>
                <w:right w:val="none" w:sz="0" w:space="0" w:color="auto"/>
              </w:divBdr>
            </w:div>
            <w:div w:id="1488473305">
              <w:marLeft w:val="0"/>
              <w:marRight w:val="0"/>
              <w:marTop w:val="0"/>
              <w:marBottom w:val="0"/>
              <w:divBdr>
                <w:top w:val="none" w:sz="0" w:space="0" w:color="auto"/>
                <w:left w:val="none" w:sz="0" w:space="0" w:color="auto"/>
                <w:bottom w:val="none" w:sz="0" w:space="0" w:color="auto"/>
                <w:right w:val="none" w:sz="0" w:space="0" w:color="auto"/>
              </w:divBdr>
            </w:div>
            <w:div w:id="1333528414">
              <w:marLeft w:val="0"/>
              <w:marRight w:val="0"/>
              <w:marTop w:val="0"/>
              <w:marBottom w:val="0"/>
              <w:divBdr>
                <w:top w:val="none" w:sz="0" w:space="0" w:color="auto"/>
                <w:left w:val="none" w:sz="0" w:space="0" w:color="auto"/>
                <w:bottom w:val="none" w:sz="0" w:space="0" w:color="auto"/>
                <w:right w:val="none" w:sz="0" w:space="0" w:color="auto"/>
              </w:divBdr>
            </w:div>
            <w:div w:id="969163187">
              <w:marLeft w:val="0"/>
              <w:marRight w:val="0"/>
              <w:marTop w:val="0"/>
              <w:marBottom w:val="0"/>
              <w:divBdr>
                <w:top w:val="none" w:sz="0" w:space="0" w:color="auto"/>
                <w:left w:val="none" w:sz="0" w:space="0" w:color="auto"/>
                <w:bottom w:val="none" w:sz="0" w:space="0" w:color="auto"/>
                <w:right w:val="none" w:sz="0" w:space="0" w:color="auto"/>
              </w:divBdr>
            </w:div>
            <w:div w:id="75245892">
              <w:marLeft w:val="0"/>
              <w:marRight w:val="0"/>
              <w:marTop w:val="0"/>
              <w:marBottom w:val="0"/>
              <w:divBdr>
                <w:top w:val="none" w:sz="0" w:space="0" w:color="auto"/>
                <w:left w:val="none" w:sz="0" w:space="0" w:color="auto"/>
                <w:bottom w:val="none" w:sz="0" w:space="0" w:color="auto"/>
                <w:right w:val="none" w:sz="0" w:space="0" w:color="auto"/>
              </w:divBdr>
            </w:div>
            <w:div w:id="406416172">
              <w:marLeft w:val="0"/>
              <w:marRight w:val="0"/>
              <w:marTop w:val="0"/>
              <w:marBottom w:val="0"/>
              <w:divBdr>
                <w:top w:val="none" w:sz="0" w:space="0" w:color="auto"/>
                <w:left w:val="none" w:sz="0" w:space="0" w:color="auto"/>
                <w:bottom w:val="none" w:sz="0" w:space="0" w:color="auto"/>
                <w:right w:val="none" w:sz="0" w:space="0" w:color="auto"/>
              </w:divBdr>
            </w:div>
            <w:div w:id="630745083">
              <w:marLeft w:val="0"/>
              <w:marRight w:val="0"/>
              <w:marTop w:val="0"/>
              <w:marBottom w:val="0"/>
              <w:divBdr>
                <w:top w:val="none" w:sz="0" w:space="0" w:color="auto"/>
                <w:left w:val="none" w:sz="0" w:space="0" w:color="auto"/>
                <w:bottom w:val="none" w:sz="0" w:space="0" w:color="auto"/>
                <w:right w:val="none" w:sz="0" w:space="0" w:color="auto"/>
              </w:divBdr>
            </w:div>
            <w:div w:id="991907436">
              <w:marLeft w:val="0"/>
              <w:marRight w:val="0"/>
              <w:marTop w:val="0"/>
              <w:marBottom w:val="0"/>
              <w:divBdr>
                <w:top w:val="none" w:sz="0" w:space="0" w:color="auto"/>
                <w:left w:val="none" w:sz="0" w:space="0" w:color="auto"/>
                <w:bottom w:val="none" w:sz="0" w:space="0" w:color="auto"/>
                <w:right w:val="none" w:sz="0" w:space="0" w:color="auto"/>
              </w:divBdr>
            </w:div>
            <w:div w:id="462424039">
              <w:marLeft w:val="0"/>
              <w:marRight w:val="0"/>
              <w:marTop w:val="0"/>
              <w:marBottom w:val="0"/>
              <w:divBdr>
                <w:top w:val="none" w:sz="0" w:space="0" w:color="auto"/>
                <w:left w:val="none" w:sz="0" w:space="0" w:color="auto"/>
                <w:bottom w:val="none" w:sz="0" w:space="0" w:color="auto"/>
                <w:right w:val="none" w:sz="0" w:space="0" w:color="auto"/>
              </w:divBdr>
            </w:div>
            <w:div w:id="1003243098">
              <w:marLeft w:val="0"/>
              <w:marRight w:val="0"/>
              <w:marTop w:val="0"/>
              <w:marBottom w:val="0"/>
              <w:divBdr>
                <w:top w:val="none" w:sz="0" w:space="0" w:color="auto"/>
                <w:left w:val="none" w:sz="0" w:space="0" w:color="auto"/>
                <w:bottom w:val="none" w:sz="0" w:space="0" w:color="auto"/>
                <w:right w:val="none" w:sz="0" w:space="0" w:color="auto"/>
              </w:divBdr>
            </w:div>
            <w:div w:id="174809062">
              <w:marLeft w:val="0"/>
              <w:marRight w:val="0"/>
              <w:marTop w:val="0"/>
              <w:marBottom w:val="0"/>
              <w:divBdr>
                <w:top w:val="none" w:sz="0" w:space="0" w:color="auto"/>
                <w:left w:val="none" w:sz="0" w:space="0" w:color="auto"/>
                <w:bottom w:val="none" w:sz="0" w:space="0" w:color="auto"/>
                <w:right w:val="none" w:sz="0" w:space="0" w:color="auto"/>
              </w:divBdr>
            </w:div>
            <w:div w:id="702746940">
              <w:marLeft w:val="0"/>
              <w:marRight w:val="0"/>
              <w:marTop w:val="0"/>
              <w:marBottom w:val="0"/>
              <w:divBdr>
                <w:top w:val="none" w:sz="0" w:space="0" w:color="auto"/>
                <w:left w:val="none" w:sz="0" w:space="0" w:color="auto"/>
                <w:bottom w:val="none" w:sz="0" w:space="0" w:color="auto"/>
                <w:right w:val="none" w:sz="0" w:space="0" w:color="auto"/>
              </w:divBdr>
            </w:div>
            <w:div w:id="1041788507">
              <w:marLeft w:val="0"/>
              <w:marRight w:val="0"/>
              <w:marTop w:val="0"/>
              <w:marBottom w:val="0"/>
              <w:divBdr>
                <w:top w:val="none" w:sz="0" w:space="0" w:color="auto"/>
                <w:left w:val="none" w:sz="0" w:space="0" w:color="auto"/>
                <w:bottom w:val="none" w:sz="0" w:space="0" w:color="auto"/>
                <w:right w:val="none" w:sz="0" w:space="0" w:color="auto"/>
              </w:divBdr>
            </w:div>
            <w:div w:id="1017538841">
              <w:marLeft w:val="0"/>
              <w:marRight w:val="0"/>
              <w:marTop w:val="0"/>
              <w:marBottom w:val="0"/>
              <w:divBdr>
                <w:top w:val="none" w:sz="0" w:space="0" w:color="auto"/>
                <w:left w:val="none" w:sz="0" w:space="0" w:color="auto"/>
                <w:bottom w:val="none" w:sz="0" w:space="0" w:color="auto"/>
                <w:right w:val="none" w:sz="0" w:space="0" w:color="auto"/>
              </w:divBdr>
            </w:div>
            <w:div w:id="432437604">
              <w:marLeft w:val="0"/>
              <w:marRight w:val="0"/>
              <w:marTop w:val="0"/>
              <w:marBottom w:val="0"/>
              <w:divBdr>
                <w:top w:val="none" w:sz="0" w:space="0" w:color="auto"/>
                <w:left w:val="none" w:sz="0" w:space="0" w:color="auto"/>
                <w:bottom w:val="none" w:sz="0" w:space="0" w:color="auto"/>
                <w:right w:val="none" w:sz="0" w:space="0" w:color="auto"/>
              </w:divBdr>
            </w:div>
            <w:div w:id="289168857">
              <w:marLeft w:val="0"/>
              <w:marRight w:val="0"/>
              <w:marTop w:val="0"/>
              <w:marBottom w:val="0"/>
              <w:divBdr>
                <w:top w:val="none" w:sz="0" w:space="0" w:color="auto"/>
                <w:left w:val="none" w:sz="0" w:space="0" w:color="auto"/>
                <w:bottom w:val="none" w:sz="0" w:space="0" w:color="auto"/>
                <w:right w:val="none" w:sz="0" w:space="0" w:color="auto"/>
              </w:divBdr>
            </w:div>
            <w:div w:id="1756972707">
              <w:marLeft w:val="0"/>
              <w:marRight w:val="0"/>
              <w:marTop w:val="0"/>
              <w:marBottom w:val="0"/>
              <w:divBdr>
                <w:top w:val="none" w:sz="0" w:space="0" w:color="auto"/>
                <w:left w:val="none" w:sz="0" w:space="0" w:color="auto"/>
                <w:bottom w:val="none" w:sz="0" w:space="0" w:color="auto"/>
                <w:right w:val="none" w:sz="0" w:space="0" w:color="auto"/>
              </w:divBdr>
            </w:div>
            <w:div w:id="2046522639">
              <w:marLeft w:val="0"/>
              <w:marRight w:val="0"/>
              <w:marTop w:val="0"/>
              <w:marBottom w:val="0"/>
              <w:divBdr>
                <w:top w:val="none" w:sz="0" w:space="0" w:color="auto"/>
                <w:left w:val="none" w:sz="0" w:space="0" w:color="auto"/>
                <w:bottom w:val="none" w:sz="0" w:space="0" w:color="auto"/>
                <w:right w:val="none" w:sz="0" w:space="0" w:color="auto"/>
              </w:divBdr>
            </w:div>
            <w:div w:id="1750543441">
              <w:marLeft w:val="0"/>
              <w:marRight w:val="0"/>
              <w:marTop w:val="0"/>
              <w:marBottom w:val="0"/>
              <w:divBdr>
                <w:top w:val="none" w:sz="0" w:space="0" w:color="auto"/>
                <w:left w:val="none" w:sz="0" w:space="0" w:color="auto"/>
                <w:bottom w:val="none" w:sz="0" w:space="0" w:color="auto"/>
                <w:right w:val="none" w:sz="0" w:space="0" w:color="auto"/>
              </w:divBdr>
            </w:div>
            <w:div w:id="596521112">
              <w:marLeft w:val="0"/>
              <w:marRight w:val="0"/>
              <w:marTop w:val="0"/>
              <w:marBottom w:val="0"/>
              <w:divBdr>
                <w:top w:val="none" w:sz="0" w:space="0" w:color="auto"/>
                <w:left w:val="none" w:sz="0" w:space="0" w:color="auto"/>
                <w:bottom w:val="none" w:sz="0" w:space="0" w:color="auto"/>
                <w:right w:val="none" w:sz="0" w:space="0" w:color="auto"/>
              </w:divBdr>
            </w:div>
            <w:div w:id="1280800889">
              <w:marLeft w:val="0"/>
              <w:marRight w:val="0"/>
              <w:marTop w:val="0"/>
              <w:marBottom w:val="0"/>
              <w:divBdr>
                <w:top w:val="none" w:sz="0" w:space="0" w:color="auto"/>
                <w:left w:val="none" w:sz="0" w:space="0" w:color="auto"/>
                <w:bottom w:val="none" w:sz="0" w:space="0" w:color="auto"/>
                <w:right w:val="none" w:sz="0" w:space="0" w:color="auto"/>
              </w:divBdr>
            </w:div>
            <w:div w:id="1450315058">
              <w:marLeft w:val="0"/>
              <w:marRight w:val="0"/>
              <w:marTop w:val="0"/>
              <w:marBottom w:val="0"/>
              <w:divBdr>
                <w:top w:val="none" w:sz="0" w:space="0" w:color="auto"/>
                <w:left w:val="none" w:sz="0" w:space="0" w:color="auto"/>
                <w:bottom w:val="none" w:sz="0" w:space="0" w:color="auto"/>
                <w:right w:val="none" w:sz="0" w:space="0" w:color="auto"/>
              </w:divBdr>
            </w:div>
            <w:div w:id="1179543830">
              <w:marLeft w:val="0"/>
              <w:marRight w:val="0"/>
              <w:marTop w:val="0"/>
              <w:marBottom w:val="0"/>
              <w:divBdr>
                <w:top w:val="none" w:sz="0" w:space="0" w:color="auto"/>
                <w:left w:val="none" w:sz="0" w:space="0" w:color="auto"/>
                <w:bottom w:val="none" w:sz="0" w:space="0" w:color="auto"/>
                <w:right w:val="none" w:sz="0" w:space="0" w:color="auto"/>
              </w:divBdr>
            </w:div>
            <w:div w:id="299576253">
              <w:marLeft w:val="0"/>
              <w:marRight w:val="0"/>
              <w:marTop w:val="0"/>
              <w:marBottom w:val="0"/>
              <w:divBdr>
                <w:top w:val="none" w:sz="0" w:space="0" w:color="auto"/>
                <w:left w:val="none" w:sz="0" w:space="0" w:color="auto"/>
                <w:bottom w:val="none" w:sz="0" w:space="0" w:color="auto"/>
                <w:right w:val="none" w:sz="0" w:space="0" w:color="auto"/>
              </w:divBdr>
            </w:div>
            <w:div w:id="1968927159">
              <w:marLeft w:val="0"/>
              <w:marRight w:val="0"/>
              <w:marTop w:val="0"/>
              <w:marBottom w:val="0"/>
              <w:divBdr>
                <w:top w:val="none" w:sz="0" w:space="0" w:color="auto"/>
                <w:left w:val="none" w:sz="0" w:space="0" w:color="auto"/>
                <w:bottom w:val="none" w:sz="0" w:space="0" w:color="auto"/>
                <w:right w:val="none" w:sz="0" w:space="0" w:color="auto"/>
              </w:divBdr>
            </w:div>
            <w:div w:id="786584062">
              <w:marLeft w:val="0"/>
              <w:marRight w:val="0"/>
              <w:marTop w:val="0"/>
              <w:marBottom w:val="0"/>
              <w:divBdr>
                <w:top w:val="none" w:sz="0" w:space="0" w:color="auto"/>
                <w:left w:val="none" w:sz="0" w:space="0" w:color="auto"/>
                <w:bottom w:val="none" w:sz="0" w:space="0" w:color="auto"/>
                <w:right w:val="none" w:sz="0" w:space="0" w:color="auto"/>
              </w:divBdr>
            </w:div>
            <w:div w:id="235168863">
              <w:marLeft w:val="0"/>
              <w:marRight w:val="0"/>
              <w:marTop w:val="0"/>
              <w:marBottom w:val="0"/>
              <w:divBdr>
                <w:top w:val="none" w:sz="0" w:space="0" w:color="auto"/>
                <w:left w:val="none" w:sz="0" w:space="0" w:color="auto"/>
                <w:bottom w:val="none" w:sz="0" w:space="0" w:color="auto"/>
                <w:right w:val="none" w:sz="0" w:space="0" w:color="auto"/>
              </w:divBdr>
            </w:div>
            <w:div w:id="1197816669">
              <w:marLeft w:val="0"/>
              <w:marRight w:val="0"/>
              <w:marTop w:val="0"/>
              <w:marBottom w:val="0"/>
              <w:divBdr>
                <w:top w:val="none" w:sz="0" w:space="0" w:color="auto"/>
                <w:left w:val="none" w:sz="0" w:space="0" w:color="auto"/>
                <w:bottom w:val="none" w:sz="0" w:space="0" w:color="auto"/>
                <w:right w:val="none" w:sz="0" w:space="0" w:color="auto"/>
              </w:divBdr>
            </w:div>
            <w:div w:id="1879121109">
              <w:marLeft w:val="0"/>
              <w:marRight w:val="0"/>
              <w:marTop w:val="0"/>
              <w:marBottom w:val="0"/>
              <w:divBdr>
                <w:top w:val="none" w:sz="0" w:space="0" w:color="auto"/>
                <w:left w:val="none" w:sz="0" w:space="0" w:color="auto"/>
                <w:bottom w:val="none" w:sz="0" w:space="0" w:color="auto"/>
                <w:right w:val="none" w:sz="0" w:space="0" w:color="auto"/>
              </w:divBdr>
            </w:div>
            <w:div w:id="758982628">
              <w:marLeft w:val="0"/>
              <w:marRight w:val="0"/>
              <w:marTop w:val="0"/>
              <w:marBottom w:val="0"/>
              <w:divBdr>
                <w:top w:val="none" w:sz="0" w:space="0" w:color="auto"/>
                <w:left w:val="none" w:sz="0" w:space="0" w:color="auto"/>
                <w:bottom w:val="none" w:sz="0" w:space="0" w:color="auto"/>
                <w:right w:val="none" w:sz="0" w:space="0" w:color="auto"/>
              </w:divBdr>
            </w:div>
            <w:div w:id="2057966340">
              <w:marLeft w:val="0"/>
              <w:marRight w:val="0"/>
              <w:marTop w:val="0"/>
              <w:marBottom w:val="0"/>
              <w:divBdr>
                <w:top w:val="none" w:sz="0" w:space="0" w:color="auto"/>
                <w:left w:val="none" w:sz="0" w:space="0" w:color="auto"/>
                <w:bottom w:val="none" w:sz="0" w:space="0" w:color="auto"/>
                <w:right w:val="none" w:sz="0" w:space="0" w:color="auto"/>
              </w:divBdr>
            </w:div>
            <w:div w:id="2129857512">
              <w:marLeft w:val="0"/>
              <w:marRight w:val="0"/>
              <w:marTop w:val="0"/>
              <w:marBottom w:val="0"/>
              <w:divBdr>
                <w:top w:val="none" w:sz="0" w:space="0" w:color="auto"/>
                <w:left w:val="none" w:sz="0" w:space="0" w:color="auto"/>
                <w:bottom w:val="none" w:sz="0" w:space="0" w:color="auto"/>
                <w:right w:val="none" w:sz="0" w:space="0" w:color="auto"/>
              </w:divBdr>
            </w:div>
            <w:div w:id="1410888451">
              <w:marLeft w:val="0"/>
              <w:marRight w:val="0"/>
              <w:marTop w:val="0"/>
              <w:marBottom w:val="0"/>
              <w:divBdr>
                <w:top w:val="none" w:sz="0" w:space="0" w:color="auto"/>
                <w:left w:val="none" w:sz="0" w:space="0" w:color="auto"/>
                <w:bottom w:val="none" w:sz="0" w:space="0" w:color="auto"/>
                <w:right w:val="none" w:sz="0" w:space="0" w:color="auto"/>
              </w:divBdr>
            </w:div>
            <w:div w:id="1609384225">
              <w:marLeft w:val="0"/>
              <w:marRight w:val="0"/>
              <w:marTop w:val="0"/>
              <w:marBottom w:val="0"/>
              <w:divBdr>
                <w:top w:val="none" w:sz="0" w:space="0" w:color="auto"/>
                <w:left w:val="none" w:sz="0" w:space="0" w:color="auto"/>
                <w:bottom w:val="none" w:sz="0" w:space="0" w:color="auto"/>
                <w:right w:val="none" w:sz="0" w:space="0" w:color="auto"/>
              </w:divBdr>
            </w:div>
            <w:div w:id="702899313">
              <w:marLeft w:val="0"/>
              <w:marRight w:val="0"/>
              <w:marTop w:val="0"/>
              <w:marBottom w:val="0"/>
              <w:divBdr>
                <w:top w:val="none" w:sz="0" w:space="0" w:color="auto"/>
                <w:left w:val="none" w:sz="0" w:space="0" w:color="auto"/>
                <w:bottom w:val="none" w:sz="0" w:space="0" w:color="auto"/>
                <w:right w:val="none" w:sz="0" w:space="0" w:color="auto"/>
              </w:divBdr>
            </w:div>
            <w:div w:id="1569682274">
              <w:marLeft w:val="0"/>
              <w:marRight w:val="0"/>
              <w:marTop w:val="0"/>
              <w:marBottom w:val="0"/>
              <w:divBdr>
                <w:top w:val="none" w:sz="0" w:space="0" w:color="auto"/>
                <w:left w:val="none" w:sz="0" w:space="0" w:color="auto"/>
                <w:bottom w:val="none" w:sz="0" w:space="0" w:color="auto"/>
                <w:right w:val="none" w:sz="0" w:space="0" w:color="auto"/>
              </w:divBdr>
            </w:div>
            <w:div w:id="392235226">
              <w:marLeft w:val="0"/>
              <w:marRight w:val="0"/>
              <w:marTop w:val="0"/>
              <w:marBottom w:val="0"/>
              <w:divBdr>
                <w:top w:val="none" w:sz="0" w:space="0" w:color="auto"/>
                <w:left w:val="none" w:sz="0" w:space="0" w:color="auto"/>
                <w:bottom w:val="none" w:sz="0" w:space="0" w:color="auto"/>
                <w:right w:val="none" w:sz="0" w:space="0" w:color="auto"/>
              </w:divBdr>
            </w:div>
            <w:div w:id="614022072">
              <w:marLeft w:val="0"/>
              <w:marRight w:val="0"/>
              <w:marTop w:val="0"/>
              <w:marBottom w:val="0"/>
              <w:divBdr>
                <w:top w:val="none" w:sz="0" w:space="0" w:color="auto"/>
                <w:left w:val="none" w:sz="0" w:space="0" w:color="auto"/>
                <w:bottom w:val="none" w:sz="0" w:space="0" w:color="auto"/>
                <w:right w:val="none" w:sz="0" w:space="0" w:color="auto"/>
              </w:divBdr>
            </w:div>
            <w:div w:id="515463507">
              <w:marLeft w:val="0"/>
              <w:marRight w:val="0"/>
              <w:marTop w:val="0"/>
              <w:marBottom w:val="0"/>
              <w:divBdr>
                <w:top w:val="none" w:sz="0" w:space="0" w:color="auto"/>
                <w:left w:val="none" w:sz="0" w:space="0" w:color="auto"/>
                <w:bottom w:val="none" w:sz="0" w:space="0" w:color="auto"/>
                <w:right w:val="none" w:sz="0" w:space="0" w:color="auto"/>
              </w:divBdr>
            </w:div>
            <w:div w:id="1500928857">
              <w:marLeft w:val="0"/>
              <w:marRight w:val="0"/>
              <w:marTop w:val="0"/>
              <w:marBottom w:val="0"/>
              <w:divBdr>
                <w:top w:val="none" w:sz="0" w:space="0" w:color="auto"/>
                <w:left w:val="none" w:sz="0" w:space="0" w:color="auto"/>
                <w:bottom w:val="none" w:sz="0" w:space="0" w:color="auto"/>
                <w:right w:val="none" w:sz="0" w:space="0" w:color="auto"/>
              </w:divBdr>
            </w:div>
            <w:div w:id="62413459">
              <w:marLeft w:val="0"/>
              <w:marRight w:val="0"/>
              <w:marTop w:val="0"/>
              <w:marBottom w:val="0"/>
              <w:divBdr>
                <w:top w:val="none" w:sz="0" w:space="0" w:color="auto"/>
                <w:left w:val="none" w:sz="0" w:space="0" w:color="auto"/>
                <w:bottom w:val="none" w:sz="0" w:space="0" w:color="auto"/>
                <w:right w:val="none" w:sz="0" w:space="0" w:color="auto"/>
              </w:divBdr>
            </w:div>
            <w:div w:id="1746609832">
              <w:marLeft w:val="0"/>
              <w:marRight w:val="0"/>
              <w:marTop w:val="0"/>
              <w:marBottom w:val="0"/>
              <w:divBdr>
                <w:top w:val="none" w:sz="0" w:space="0" w:color="auto"/>
                <w:left w:val="none" w:sz="0" w:space="0" w:color="auto"/>
                <w:bottom w:val="none" w:sz="0" w:space="0" w:color="auto"/>
                <w:right w:val="none" w:sz="0" w:space="0" w:color="auto"/>
              </w:divBdr>
            </w:div>
            <w:div w:id="528182348">
              <w:marLeft w:val="0"/>
              <w:marRight w:val="0"/>
              <w:marTop w:val="0"/>
              <w:marBottom w:val="0"/>
              <w:divBdr>
                <w:top w:val="none" w:sz="0" w:space="0" w:color="auto"/>
                <w:left w:val="none" w:sz="0" w:space="0" w:color="auto"/>
                <w:bottom w:val="none" w:sz="0" w:space="0" w:color="auto"/>
                <w:right w:val="none" w:sz="0" w:space="0" w:color="auto"/>
              </w:divBdr>
            </w:div>
            <w:div w:id="1513766254">
              <w:marLeft w:val="0"/>
              <w:marRight w:val="0"/>
              <w:marTop w:val="0"/>
              <w:marBottom w:val="0"/>
              <w:divBdr>
                <w:top w:val="none" w:sz="0" w:space="0" w:color="auto"/>
                <w:left w:val="none" w:sz="0" w:space="0" w:color="auto"/>
                <w:bottom w:val="none" w:sz="0" w:space="0" w:color="auto"/>
                <w:right w:val="none" w:sz="0" w:space="0" w:color="auto"/>
              </w:divBdr>
            </w:div>
            <w:div w:id="1152408801">
              <w:marLeft w:val="0"/>
              <w:marRight w:val="0"/>
              <w:marTop w:val="0"/>
              <w:marBottom w:val="0"/>
              <w:divBdr>
                <w:top w:val="none" w:sz="0" w:space="0" w:color="auto"/>
                <w:left w:val="none" w:sz="0" w:space="0" w:color="auto"/>
                <w:bottom w:val="none" w:sz="0" w:space="0" w:color="auto"/>
                <w:right w:val="none" w:sz="0" w:space="0" w:color="auto"/>
              </w:divBdr>
            </w:div>
            <w:div w:id="1154298290">
              <w:marLeft w:val="0"/>
              <w:marRight w:val="0"/>
              <w:marTop w:val="0"/>
              <w:marBottom w:val="0"/>
              <w:divBdr>
                <w:top w:val="none" w:sz="0" w:space="0" w:color="auto"/>
                <w:left w:val="none" w:sz="0" w:space="0" w:color="auto"/>
                <w:bottom w:val="none" w:sz="0" w:space="0" w:color="auto"/>
                <w:right w:val="none" w:sz="0" w:space="0" w:color="auto"/>
              </w:divBdr>
            </w:div>
            <w:div w:id="208345216">
              <w:marLeft w:val="0"/>
              <w:marRight w:val="0"/>
              <w:marTop w:val="0"/>
              <w:marBottom w:val="0"/>
              <w:divBdr>
                <w:top w:val="none" w:sz="0" w:space="0" w:color="auto"/>
                <w:left w:val="none" w:sz="0" w:space="0" w:color="auto"/>
                <w:bottom w:val="none" w:sz="0" w:space="0" w:color="auto"/>
                <w:right w:val="none" w:sz="0" w:space="0" w:color="auto"/>
              </w:divBdr>
            </w:div>
            <w:div w:id="1945726073">
              <w:marLeft w:val="0"/>
              <w:marRight w:val="0"/>
              <w:marTop w:val="0"/>
              <w:marBottom w:val="0"/>
              <w:divBdr>
                <w:top w:val="none" w:sz="0" w:space="0" w:color="auto"/>
                <w:left w:val="none" w:sz="0" w:space="0" w:color="auto"/>
                <w:bottom w:val="none" w:sz="0" w:space="0" w:color="auto"/>
                <w:right w:val="none" w:sz="0" w:space="0" w:color="auto"/>
              </w:divBdr>
            </w:div>
            <w:div w:id="165636641">
              <w:marLeft w:val="0"/>
              <w:marRight w:val="0"/>
              <w:marTop w:val="0"/>
              <w:marBottom w:val="0"/>
              <w:divBdr>
                <w:top w:val="none" w:sz="0" w:space="0" w:color="auto"/>
                <w:left w:val="none" w:sz="0" w:space="0" w:color="auto"/>
                <w:bottom w:val="none" w:sz="0" w:space="0" w:color="auto"/>
                <w:right w:val="none" w:sz="0" w:space="0" w:color="auto"/>
              </w:divBdr>
            </w:div>
            <w:div w:id="634334702">
              <w:marLeft w:val="0"/>
              <w:marRight w:val="0"/>
              <w:marTop w:val="0"/>
              <w:marBottom w:val="0"/>
              <w:divBdr>
                <w:top w:val="none" w:sz="0" w:space="0" w:color="auto"/>
                <w:left w:val="none" w:sz="0" w:space="0" w:color="auto"/>
                <w:bottom w:val="none" w:sz="0" w:space="0" w:color="auto"/>
                <w:right w:val="none" w:sz="0" w:space="0" w:color="auto"/>
              </w:divBdr>
            </w:div>
            <w:div w:id="589660132">
              <w:marLeft w:val="0"/>
              <w:marRight w:val="0"/>
              <w:marTop w:val="0"/>
              <w:marBottom w:val="0"/>
              <w:divBdr>
                <w:top w:val="none" w:sz="0" w:space="0" w:color="auto"/>
                <w:left w:val="none" w:sz="0" w:space="0" w:color="auto"/>
                <w:bottom w:val="none" w:sz="0" w:space="0" w:color="auto"/>
                <w:right w:val="none" w:sz="0" w:space="0" w:color="auto"/>
              </w:divBdr>
            </w:div>
            <w:div w:id="2023238603">
              <w:marLeft w:val="0"/>
              <w:marRight w:val="0"/>
              <w:marTop w:val="0"/>
              <w:marBottom w:val="0"/>
              <w:divBdr>
                <w:top w:val="none" w:sz="0" w:space="0" w:color="auto"/>
                <w:left w:val="none" w:sz="0" w:space="0" w:color="auto"/>
                <w:bottom w:val="none" w:sz="0" w:space="0" w:color="auto"/>
                <w:right w:val="none" w:sz="0" w:space="0" w:color="auto"/>
              </w:divBdr>
            </w:div>
            <w:div w:id="525485074">
              <w:marLeft w:val="0"/>
              <w:marRight w:val="0"/>
              <w:marTop w:val="0"/>
              <w:marBottom w:val="0"/>
              <w:divBdr>
                <w:top w:val="none" w:sz="0" w:space="0" w:color="auto"/>
                <w:left w:val="none" w:sz="0" w:space="0" w:color="auto"/>
                <w:bottom w:val="none" w:sz="0" w:space="0" w:color="auto"/>
                <w:right w:val="none" w:sz="0" w:space="0" w:color="auto"/>
              </w:divBdr>
            </w:div>
            <w:div w:id="1879975832">
              <w:marLeft w:val="0"/>
              <w:marRight w:val="0"/>
              <w:marTop w:val="0"/>
              <w:marBottom w:val="0"/>
              <w:divBdr>
                <w:top w:val="none" w:sz="0" w:space="0" w:color="auto"/>
                <w:left w:val="none" w:sz="0" w:space="0" w:color="auto"/>
                <w:bottom w:val="none" w:sz="0" w:space="0" w:color="auto"/>
                <w:right w:val="none" w:sz="0" w:space="0" w:color="auto"/>
              </w:divBdr>
            </w:div>
            <w:div w:id="107358337">
              <w:marLeft w:val="0"/>
              <w:marRight w:val="0"/>
              <w:marTop w:val="0"/>
              <w:marBottom w:val="0"/>
              <w:divBdr>
                <w:top w:val="none" w:sz="0" w:space="0" w:color="auto"/>
                <w:left w:val="none" w:sz="0" w:space="0" w:color="auto"/>
                <w:bottom w:val="none" w:sz="0" w:space="0" w:color="auto"/>
                <w:right w:val="none" w:sz="0" w:space="0" w:color="auto"/>
              </w:divBdr>
            </w:div>
            <w:div w:id="1774277428">
              <w:marLeft w:val="0"/>
              <w:marRight w:val="0"/>
              <w:marTop w:val="0"/>
              <w:marBottom w:val="0"/>
              <w:divBdr>
                <w:top w:val="none" w:sz="0" w:space="0" w:color="auto"/>
                <w:left w:val="none" w:sz="0" w:space="0" w:color="auto"/>
                <w:bottom w:val="none" w:sz="0" w:space="0" w:color="auto"/>
                <w:right w:val="none" w:sz="0" w:space="0" w:color="auto"/>
              </w:divBdr>
            </w:div>
            <w:div w:id="435563595">
              <w:marLeft w:val="0"/>
              <w:marRight w:val="0"/>
              <w:marTop w:val="0"/>
              <w:marBottom w:val="0"/>
              <w:divBdr>
                <w:top w:val="none" w:sz="0" w:space="0" w:color="auto"/>
                <w:left w:val="none" w:sz="0" w:space="0" w:color="auto"/>
                <w:bottom w:val="none" w:sz="0" w:space="0" w:color="auto"/>
                <w:right w:val="none" w:sz="0" w:space="0" w:color="auto"/>
              </w:divBdr>
            </w:div>
            <w:div w:id="1402218874">
              <w:marLeft w:val="0"/>
              <w:marRight w:val="0"/>
              <w:marTop w:val="0"/>
              <w:marBottom w:val="0"/>
              <w:divBdr>
                <w:top w:val="none" w:sz="0" w:space="0" w:color="auto"/>
                <w:left w:val="none" w:sz="0" w:space="0" w:color="auto"/>
                <w:bottom w:val="none" w:sz="0" w:space="0" w:color="auto"/>
                <w:right w:val="none" w:sz="0" w:space="0" w:color="auto"/>
              </w:divBdr>
            </w:div>
            <w:div w:id="1118765446">
              <w:marLeft w:val="0"/>
              <w:marRight w:val="0"/>
              <w:marTop w:val="0"/>
              <w:marBottom w:val="0"/>
              <w:divBdr>
                <w:top w:val="none" w:sz="0" w:space="0" w:color="auto"/>
                <w:left w:val="none" w:sz="0" w:space="0" w:color="auto"/>
                <w:bottom w:val="none" w:sz="0" w:space="0" w:color="auto"/>
                <w:right w:val="none" w:sz="0" w:space="0" w:color="auto"/>
              </w:divBdr>
            </w:div>
            <w:div w:id="1956909083">
              <w:marLeft w:val="0"/>
              <w:marRight w:val="0"/>
              <w:marTop w:val="0"/>
              <w:marBottom w:val="0"/>
              <w:divBdr>
                <w:top w:val="none" w:sz="0" w:space="0" w:color="auto"/>
                <w:left w:val="none" w:sz="0" w:space="0" w:color="auto"/>
                <w:bottom w:val="none" w:sz="0" w:space="0" w:color="auto"/>
                <w:right w:val="none" w:sz="0" w:space="0" w:color="auto"/>
              </w:divBdr>
            </w:div>
            <w:div w:id="1871842880">
              <w:marLeft w:val="0"/>
              <w:marRight w:val="0"/>
              <w:marTop w:val="0"/>
              <w:marBottom w:val="0"/>
              <w:divBdr>
                <w:top w:val="none" w:sz="0" w:space="0" w:color="auto"/>
                <w:left w:val="none" w:sz="0" w:space="0" w:color="auto"/>
                <w:bottom w:val="none" w:sz="0" w:space="0" w:color="auto"/>
                <w:right w:val="none" w:sz="0" w:space="0" w:color="auto"/>
              </w:divBdr>
            </w:div>
            <w:div w:id="1038243196">
              <w:marLeft w:val="0"/>
              <w:marRight w:val="0"/>
              <w:marTop w:val="0"/>
              <w:marBottom w:val="0"/>
              <w:divBdr>
                <w:top w:val="none" w:sz="0" w:space="0" w:color="auto"/>
                <w:left w:val="none" w:sz="0" w:space="0" w:color="auto"/>
                <w:bottom w:val="none" w:sz="0" w:space="0" w:color="auto"/>
                <w:right w:val="none" w:sz="0" w:space="0" w:color="auto"/>
              </w:divBdr>
            </w:div>
            <w:div w:id="629750454">
              <w:marLeft w:val="0"/>
              <w:marRight w:val="0"/>
              <w:marTop w:val="0"/>
              <w:marBottom w:val="0"/>
              <w:divBdr>
                <w:top w:val="none" w:sz="0" w:space="0" w:color="auto"/>
                <w:left w:val="none" w:sz="0" w:space="0" w:color="auto"/>
                <w:bottom w:val="none" w:sz="0" w:space="0" w:color="auto"/>
                <w:right w:val="none" w:sz="0" w:space="0" w:color="auto"/>
              </w:divBdr>
            </w:div>
            <w:div w:id="2064481039">
              <w:marLeft w:val="0"/>
              <w:marRight w:val="0"/>
              <w:marTop w:val="0"/>
              <w:marBottom w:val="0"/>
              <w:divBdr>
                <w:top w:val="none" w:sz="0" w:space="0" w:color="auto"/>
                <w:left w:val="none" w:sz="0" w:space="0" w:color="auto"/>
                <w:bottom w:val="none" w:sz="0" w:space="0" w:color="auto"/>
                <w:right w:val="none" w:sz="0" w:space="0" w:color="auto"/>
              </w:divBdr>
            </w:div>
            <w:div w:id="321617790">
              <w:marLeft w:val="0"/>
              <w:marRight w:val="0"/>
              <w:marTop w:val="0"/>
              <w:marBottom w:val="0"/>
              <w:divBdr>
                <w:top w:val="none" w:sz="0" w:space="0" w:color="auto"/>
                <w:left w:val="none" w:sz="0" w:space="0" w:color="auto"/>
                <w:bottom w:val="none" w:sz="0" w:space="0" w:color="auto"/>
                <w:right w:val="none" w:sz="0" w:space="0" w:color="auto"/>
              </w:divBdr>
            </w:div>
            <w:div w:id="690226442">
              <w:marLeft w:val="0"/>
              <w:marRight w:val="0"/>
              <w:marTop w:val="0"/>
              <w:marBottom w:val="0"/>
              <w:divBdr>
                <w:top w:val="none" w:sz="0" w:space="0" w:color="auto"/>
                <w:left w:val="none" w:sz="0" w:space="0" w:color="auto"/>
                <w:bottom w:val="none" w:sz="0" w:space="0" w:color="auto"/>
                <w:right w:val="none" w:sz="0" w:space="0" w:color="auto"/>
              </w:divBdr>
            </w:div>
            <w:div w:id="1680426404">
              <w:marLeft w:val="0"/>
              <w:marRight w:val="0"/>
              <w:marTop w:val="0"/>
              <w:marBottom w:val="0"/>
              <w:divBdr>
                <w:top w:val="none" w:sz="0" w:space="0" w:color="auto"/>
                <w:left w:val="none" w:sz="0" w:space="0" w:color="auto"/>
                <w:bottom w:val="none" w:sz="0" w:space="0" w:color="auto"/>
                <w:right w:val="none" w:sz="0" w:space="0" w:color="auto"/>
              </w:divBdr>
            </w:div>
            <w:div w:id="1240597025">
              <w:marLeft w:val="0"/>
              <w:marRight w:val="0"/>
              <w:marTop w:val="0"/>
              <w:marBottom w:val="0"/>
              <w:divBdr>
                <w:top w:val="none" w:sz="0" w:space="0" w:color="auto"/>
                <w:left w:val="none" w:sz="0" w:space="0" w:color="auto"/>
                <w:bottom w:val="none" w:sz="0" w:space="0" w:color="auto"/>
                <w:right w:val="none" w:sz="0" w:space="0" w:color="auto"/>
              </w:divBdr>
            </w:div>
            <w:div w:id="726613945">
              <w:marLeft w:val="0"/>
              <w:marRight w:val="0"/>
              <w:marTop w:val="0"/>
              <w:marBottom w:val="0"/>
              <w:divBdr>
                <w:top w:val="none" w:sz="0" w:space="0" w:color="auto"/>
                <w:left w:val="none" w:sz="0" w:space="0" w:color="auto"/>
                <w:bottom w:val="none" w:sz="0" w:space="0" w:color="auto"/>
                <w:right w:val="none" w:sz="0" w:space="0" w:color="auto"/>
              </w:divBdr>
            </w:div>
            <w:div w:id="1226452483">
              <w:marLeft w:val="0"/>
              <w:marRight w:val="0"/>
              <w:marTop w:val="0"/>
              <w:marBottom w:val="0"/>
              <w:divBdr>
                <w:top w:val="none" w:sz="0" w:space="0" w:color="auto"/>
                <w:left w:val="none" w:sz="0" w:space="0" w:color="auto"/>
                <w:bottom w:val="none" w:sz="0" w:space="0" w:color="auto"/>
                <w:right w:val="none" w:sz="0" w:space="0" w:color="auto"/>
              </w:divBdr>
            </w:div>
            <w:div w:id="1106772301">
              <w:marLeft w:val="0"/>
              <w:marRight w:val="0"/>
              <w:marTop w:val="0"/>
              <w:marBottom w:val="0"/>
              <w:divBdr>
                <w:top w:val="none" w:sz="0" w:space="0" w:color="auto"/>
                <w:left w:val="none" w:sz="0" w:space="0" w:color="auto"/>
                <w:bottom w:val="none" w:sz="0" w:space="0" w:color="auto"/>
                <w:right w:val="none" w:sz="0" w:space="0" w:color="auto"/>
              </w:divBdr>
            </w:div>
            <w:div w:id="1611549903">
              <w:marLeft w:val="0"/>
              <w:marRight w:val="0"/>
              <w:marTop w:val="0"/>
              <w:marBottom w:val="0"/>
              <w:divBdr>
                <w:top w:val="none" w:sz="0" w:space="0" w:color="auto"/>
                <w:left w:val="none" w:sz="0" w:space="0" w:color="auto"/>
                <w:bottom w:val="none" w:sz="0" w:space="0" w:color="auto"/>
                <w:right w:val="none" w:sz="0" w:space="0" w:color="auto"/>
              </w:divBdr>
            </w:div>
            <w:div w:id="1215698948">
              <w:marLeft w:val="0"/>
              <w:marRight w:val="0"/>
              <w:marTop w:val="0"/>
              <w:marBottom w:val="0"/>
              <w:divBdr>
                <w:top w:val="none" w:sz="0" w:space="0" w:color="auto"/>
                <w:left w:val="none" w:sz="0" w:space="0" w:color="auto"/>
                <w:bottom w:val="none" w:sz="0" w:space="0" w:color="auto"/>
                <w:right w:val="none" w:sz="0" w:space="0" w:color="auto"/>
              </w:divBdr>
            </w:div>
            <w:div w:id="1860509823">
              <w:marLeft w:val="0"/>
              <w:marRight w:val="0"/>
              <w:marTop w:val="0"/>
              <w:marBottom w:val="0"/>
              <w:divBdr>
                <w:top w:val="none" w:sz="0" w:space="0" w:color="auto"/>
                <w:left w:val="none" w:sz="0" w:space="0" w:color="auto"/>
                <w:bottom w:val="none" w:sz="0" w:space="0" w:color="auto"/>
                <w:right w:val="none" w:sz="0" w:space="0" w:color="auto"/>
              </w:divBdr>
            </w:div>
            <w:div w:id="1048607526">
              <w:marLeft w:val="0"/>
              <w:marRight w:val="0"/>
              <w:marTop w:val="0"/>
              <w:marBottom w:val="0"/>
              <w:divBdr>
                <w:top w:val="none" w:sz="0" w:space="0" w:color="auto"/>
                <w:left w:val="none" w:sz="0" w:space="0" w:color="auto"/>
                <w:bottom w:val="none" w:sz="0" w:space="0" w:color="auto"/>
                <w:right w:val="none" w:sz="0" w:space="0" w:color="auto"/>
              </w:divBdr>
            </w:div>
            <w:div w:id="474687625">
              <w:marLeft w:val="0"/>
              <w:marRight w:val="0"/>
              <w:marTop w:val="0"/>
              <w:marBottom w:val="0"/>
              <w:divBdr>
                <w:top w:val="none" w:sz="0" w:space="0" w:color="auto"/>
                <w:left w:val="none" w:sz="0" w:space="0" w:color="auto"/>
                <w:bottom w:val="none" w:sz="0" w:space="0" w:color="auto"/>
                <w:right w:val="none" w:sz="0" w:space="0" w:color="auto"/>
              </w:divBdr>
            </w:div>
            <w:div w:id="761950447">
              <w:marLeft w:val="0"/>
              <w:marRight w:val="0"/>
              <w:marTop w:val="0"/>
              <w:marBottom w:val="0"/>
              <w:divBdr>
                <w:top w:val="none" w:sz="0" w:space="0" w:color="auto"/>
                <w:left w:val="none" w:sz="0" w:space="0" w:color="auto"/>
                <w:bottom w:val="none" w:sz="0" w:space="0" w:color="auto"/>
                <w:right w:val="none" w:sz="0" w:space="0" w:color="auto"/>
              </w:divBdr>
            </w:div>
            <w:div w:id="622276461">
              <w:marLeft w:val="0"/>
              <w:marRight w:val="0"/>
              <w:marTop w:val="0"/>
              <w:marBottom w:val="0"/>
              <w:divBdr>
                <w:top w:val="none" w:sz="0" w:space="0" w:color="auto"/>
                <w:left w:val="none" w:sz="0" w:space="0" w:color="auto"/>
                <w:bottom w:val="none" w:sz="0" w:space="0" w:color="auto"/>
                <w:right w:val="none" w:sz="0" w:space="0" w:color="auto"/>
              </w:divBdr>
            </w:div>
            <w:div w:id="1828981629">
              <w:marLeft w:val="0"/>
              <w:marRight w:val="0"/>
              <w:marTop w:val="0"/>
              <w:marBottom w:val="0"/>
              <w:divBdr>
                <w:top w:val="none" w:sz="0" w:space="0" w:color="auto"/>
                <w:left w:val="none" w:sz="0" w:space="0" w:color="auto"/>
                <w:bottom w:val="none" w:sz="0" w:space="0" w:color="auto"/>
                <w:right w:val="none" w:sz="0" w:space="0" w:color="auto"/>
              </w:divBdr>
            </w:div>
            <w:div w:id="1025788482">
              <w:marLeft w:val="0"/>
              <w:marRight w:val="0"/>
              <w:marTop w:val="0"/>
              <w:marBottom w:val="0"/>
              <w:divBdr>
                <w:top w:val="none" w:sz="0" w:space="0" w:color="auto"/>
                <w:left w:val="none" w:sz="0" w:space="0" w:color="auto"/>
                <w:bottom w:val="none" w:sz="0" w:space="0" w:color="auto"/>
                <w:right w:val="none" w:sz="0" w:space="0" w:color="auto"/>
              </w:divBdr>
            </w:div>
            <w:div w:id="1575816452">
              <w:marLeft w:val="0"/>
              <w:marRight w:val="0"/>
              <w:marTop w:val="0"/>
              <w:marBottom w:val="0"/>
              <w:divBdr>
                <w:top w:val="none" w:sz="0" w:space="0" w:color="auto"/>
                <w:left w:val="none" w:sz="0" w:space="0" w:color="auto"/>
                <w:bottom w:val="none" w:sz="0" w:space="0" w:color="auto"/>
                <w:right w:val="none" w:sz="0" w:space="0" w:color="auto"/>
              </w:divBdr>
            </w:div>
            <w:div w:id="1769228196">
              <w:marLeft w:val="0"/>
              <w:marRight w:val="0"/>
              <w:marTop w:val="0"/>
              <w:marBottom w:val="0"/>
              <w:divBdr>
                <w:top w:val="none" w:sz="0" w:space="0" w:color="auto"/>
                <w:left w:val="none" w:sz="0" w:space="0" w:color="auto"/>
                <w:bottom w:val="none" w:sz="0" w:space="0" w:color="auto"/>
                <w:right w:val="none" w:sz="0" w:space="0" w:color="auto"/>
              </w:divBdr>
            </w:div>
            <w:div w:id="2063167428">
              <w:marLeft w:val="0"/>
              <w:marRight w:val="0"/>
              <w:marTop w:val="0"/>
              <w:marBottom w:val="0"/>
              <w:divBdr>
                <w:top w:val="none" w:sz="0" w:space="0" w:color="auto"/>
                <w:left w:val="none" w:sz="0" w:space="0" w:color="auto"/>
                <w:bottom w:val="none" w:sz="0" w:space="0" w:color="auto"/>
                <w:right w:val="none" w:sz="0" w:space="0" w:color="auto"/>
              </w:divBdr>
            </w:div>
            <w:div w:id="1688173965">
              <w:marLeft w:val="0"/>
              <w:marRight w:val="0"/>
              <w:marTop w:val="0"/>
              <w:marBottom w:val="0"/>
              <w:divBdr>
                <w:top w:val="none" w:sz="0" w:space="0" w:color="auto"/>
                <w:left w:val="none" w:sz="0" w:space="0" w:color="auto"/>
                <w:bottom w:val="none" w:sz="0" w:space="0" w:color="auto"/>
                <w:right w:val="none" w:sz="0" w:space="0" w:color="auto"/>
              </w:divBdr>
            </w:div>
            <w:div w:id="989866603">
              <w:marLeft w:val="0"/>
              <w:marRight w:val="0"/>
              <w:marTop w:val="0"/>
              <w:marBottom w:val="0"/>
              <w:divBdr>
                <w:top w:val="none" w:sz="0" w:space="0" w:color="auto"/>
                <w:left w:val="none" w:sz="0" w:space="0" w:color="auto"/>
                <w:bottom w:val="none" w:sz="0" w:space="0" w:color="auto"/>
                <w:right w:val="none" w:sz="0" w:space="0" w:color="auto"/>
              </w:divBdr>
            </w:div>
            <w:div w:id="1578855969">
              <w:marLeft w:val="0"/>
              <w:marRight w:val="0"/>
              <w:marTop w:val="0"/>
              <w:marBottom w:val="0"/>
              <w:divBdr>
                <w:top w:val="none" w:sz="0" w:space="0" w:color="auto"/>
                <w:left w:val="none" w:sz="0" w:space="0" w:color="auto"/>
                <w:bottom w:val="none" w:sz="0" w:space="0" w:color="auto"/>
                <w:right w:val="none" w:sz="0" w:space="0" w:color="auto"/>
              </w:divBdr>
            </w:div>
            <w:div w:id="23753439">
              <w:marLeft w:val="0"/>
              <w:marRight w:val="0"/>
              <w:marTop w:val="0"/>
              <w:marBottom w:val="0"/>
              <w:divBdr>
                <w:top w:val="none" w:sz="0" w:space="0" w:color="auto"/>
                <w:left w:val="none" w:sz="0" w:space="0" w:color="auto"/>
                <w:bottom w:val="none" w:sz="0" w:space="0" w:color="auto"/>
                <w:right w:val="none" w:sz="0" w:space="0" w:color="auto"/>
              </w:divBdr>
            </w:div>
            <w:div w:id="2142647954">
              <w:marLeft w:val="0"/>
              <w:marRight w:val="0"/>
              <w:marTop w:val="0"/>
              <w:marBottom w:val="0"/>
              <w:divBdr>
                <w:top w:val="none" w:sz="0" w:space="0" w:color="auto"/>
                <w:left w:val="none" w:sz="0" w:space="0" w:color="auto"/>
                <w:bottom w:val="none" w:sz="0" w:space="0" w:color="auto"/>
                <w:right w:val="none" w:sz="0" w:space="0" w:color="auto"/>
              </w:divBdr>
            </w:div>
            <w:div w:id="230576863">
              <w:marLeft w:val="0"/>
              <w:marRight w:val="0"/>
              <w:marTop w:val="0"/>
              <w:marBottom w:val="0"/>
              <w:divBdr>
                <w:top w:val="none" w:sz="0" w:space="0" w:color="auto"/>
                <w:left w:val="none" w:sz="0" w:space="0" w:color="auto"/>
                <w:bottom w:val="none" w:sz="0" w:space="0" w:color="auto"/>
                <w:right w:val="none" w:sz="0" w:space="0" w:color="auto"/>
              </w:divBdr>
            </w:div>
            <w:div w:id="1486823275">
              <w:marLeft w:val="0"/>
              <w:marRight w:val="0"/>
              <w:marTop w:val="0"/>
              <w:marBottom w:val="0"/>
              <w:divBdr>
                <w:top w:val="none" w:sz="0" w:space="0" w:color="auto"/>
                <w:left w:val="none" w:sz="0" w:space="0" w:color="auto"/>
                <w:bottom w:val="none" w:sz="0" w:space="0" w:color="auto"/>
                <w:right w:val="none" w:sz="0" w:space="0" w:color="auto"/>
              </w:divBdr>
            </w:div>
            <w:div w:id="1829902581">
              <w:marLeft w:val="0"/>
              <w:marRight w:val="0"/>
              <w:marTop w:val="0"/>
              <w:marBottom w:val="0"/>
              <w:divBdr>
                <w:top w:val="none" w:sz="0" w:space="0" w:color="auto"/>
                <w:left w:val="none" w:sz="0" w:space="0" w:color="auto"/>
                <w:bottom w:val="none" w:sz="0" w:space="0" w:color="auto"/>
                <w:right w:val="none" w:sz="0" w:space="0" w:color="auto"/>
              </w:divBdr>
            </w:div>
            <w:div w:id="252473024">
              <w:marLeft w:val="0"/>
              <w:marRight w:val="0"/>
              <w:marTop w:val="0"/>
              <w:marBottom w:val="0"/>
              <w:divBdr>
                <w:top w:val="none" w:sz="0" w:space="0" w:color="auto"/>
                <w:left w:val="none" w:sz="0" w:space="0" w:color="auto"/>
                <w:bottom w:val="none" w:sz="0" w:space="0" w:color="auto"/>
                <w:right w:val="none" w:sz="0" w:space="0" w:color="auto"/>
              </w:divBdr>
            </w:div>
            <w:div w:id="1376273866">
              <w:marLeft w:val="0"/>
              <w:marRight w:val="0"/>
              <w:marTop w:val="0"/>
              <w:marBottom w:val="0"/>
              <w:divBdr>
                <w:top w:val="none" w:sz="0" w:space="0" w:color="auto"/>
                <w:left w:val="none" w:sz="0" w:space="0" w:color="auto"/>
                <w:bottom w:val="none" w:sz="0" w:space="0" w:color="auto"/>
                <w:right w:val="none" w:sz="0" w:space="0" w:color="auto"/>
              </w:divBdr>
            </w:div>
            <w:div w:id="1736660456">
              <w:marLeft w:val="0"/>
              <w:marRight w:val="0"/>
              <w:marTop w:val="0"/>
              <w:marBottom w:val="0"/>
              <w:divBdr>
                <w:top w:val="none" w:sz="0" w:space="0" w:color="auto"/>
                <w:left w:val="none" w:sz="0" w:space="0" w:color="auto"/>
                <w:bottom w:val="none" w:sz="0" w:space="0" w:color="auto"/>
                <w:right w:val="none" w:sz="0" w:space="0" w:color="auto"/>
              </w:divBdr>
            </w:div>
            <w:div w:id="1358850147">
              <w:marLeft w:val="0"/>
              <w:marRight w:val="0"/>
              <w:marTop w:val="0"/>
              <w:marBottom w:val="0"/>
              <w:divBdr>
                <w:top w:val="none" w:sz="0" w:space="0" w:color="auto"/>
                <w:left w:val="none" w:sz="0" w:space="0" w:color="auto"/>
                <w:bottom w:val="none" w:sz="0" w:space="0" w:color="auto"/>
                <w:right w:val="none" w:sz="0" w:space="0" w:color="auto"/>
              </w:divBdr>
            </w:div>
            <w:div w:id="853879701">
              <w:marLeft w:val="0"/>
              <w:marRight w:val="0"/>
              <w:marTop w:val="0"/>
              <w:marBottom w:val="0"/>
              <w:divBdr>
                <w:top w:val="none" w:sz="0" w:space="0" w:color="auto"/>
                <w:left w:val="none" w:sz="0" w:space="0" w:color="auto"/>
                <w:bottom w:val="none" w:sz="0" w:space="0" w:color="auto"/>
                <w:right w:val="none" w:sz="0" w:space="0" w:color="auto"/>
              </w:divBdr>
            </w:div>
            <w:div w:id="20669913">
              <w:marLeft w:val="0"/>
              <w:marRight w:val="0"/>
              <w:marTop w:val="0"/>
              <w:marBottom w:val="0"/>
              <w:divBdr>
                <w:top w:val="none" w:sz="0" w:space="0" w:color="auto"/>
                <w:left w:val="none" w:sz="0" w:space="0" w:color="auto"/>
                <w:bottom w:val="none" w:sz="0" w:space="0" w:color="auto"/>
                <w:right w:val="none" w:sz="0" w:space="0" w:color="auto"/>
              </w:divBdr>
            </w:div>
            <w:div w:id="1618364952">
              <w:marLeft w:val="0"/>
              <w:marRight w:val="0"/>
              <w:marTop w:val="0"/>
              <w:marBottom w:val="0"/>
              <w:divBdr>
                <w:top w:val="none" w:sz="0" w:space="0" w:color="auto"/>
                <w:left w:val="none" w:sz="0" w:space="0" w:color="auto"/>
                <w:bottom w:val="none" w:sz="0" w:space="0" w:color="auto"/>
                <w:right w:val="none" w:sz="0" w:space="0" w:color="auto"/>
              </w:divBdr>
            </w:div>
            <w:div w:id="246620697">
              <w:marLeft w:val="0"/>
              <w:marRight w:val="0"/>
              <w:marTop w:val="0"/>
              <w:marBottom w:val="0"/>
              <w:divBdr>
                <w:top w:val="none" w:sz="0" w:space="0" w:color="auto"/>
                <w:left w:val="none" w:sz="0" w:space="0" w:color="auto"/>
                <w:bottom w:val="none" w:sz="0" w:space="0" w:color="auto"/>
                <w:right w:val="none" w:sz="0" w:space="0" w:color="auto"/>
              </w:divBdr>
            </w:div>
            <w:div w:id="433021259">
              <w:marLeft w:val="0"/>
              <w:marRight w:val="0"/>
              <w:marTop w:val="0"/>
              <w:marBottom w:val="0"/>
              <w:divBdr>
                <w:top w:val="none" w:sz="0" w:space="0" w:color="auto"/>
                <w:left w:val="none" w:sz="0" w:space="0" w:color="auto"/>
                <w:bottom w:val="none" w:sz="0" w:space="0" w:color="auto"/>
                <w:right w:val="none" w:sz="0" w:space="0" w:color="auto"/>
              </w:divBdr>
            </w:div>
            <w:div w:id="269628824">
              <w:marLeft w:val="0"/>
              <w:marRight w:val="0"/>
              <w:marTop w:val="0"/>
              <w:marBottom w:val="0"/>
              <w:divBdr>
                <w:top w:val="none" w:sz="0" w:space="0" w:color="auto"/>
                <w:left w:val="none" w:sz="0" w:space="0" w:color="auto"/>
                <w:bottom w:val="none" w:sz="0" w:space="0" w:color="auto"/>
                <w:right w:val="none" w:sz="0" w:space="0" w:color="auto"/>
              </w:divBdr>
            </w:div>
            <w:div w:id="858544128">
              <w:marLeft w:val="0"/>
              <w:marRight w:val="0"/>
              <w:marTop w:val="0"/>
              <w:marBottom w:val="0"/>
              <w:divBdr>
                <w:top w:val="none" w:sz="0" w:space="0" w:color="auto"/>
                <w:left w:val="none" w:sz="0" w:space="0" w:color="auto"/>
                <w:bottom w:val="none" w:sz="0" w:space="0" w:color="auto"/>
                <w:right w:val="none" w:sz="0" w:space="0" w:color="auto"/>
              </w:divBdr>
            </w:div>
            <w:div w:id="311756923">
              <w:marLeft w:val="0"/>
              <w:marRight w:val="0"/>
              <w:marTop w:val="0"/>
              <w:marBottom w:val="0"/>
              <w:divBdr>
                <w:top w:val="none" w:sz="0" w:space="0" w:color="auto"/>
                <w:left w:val="none" w:sz="0" w:space="0" w:color="auto"/>
                <w:bottom w:val="none" w:sz="0" w:space="0" w:color="auto"/>
                <w:right w:val="none" w:sz="0" w:space="0" w:color="auto"/>
              </w:divBdr>
            </w:div>
            <w:div w:id="1936358333">
              <w:marLeft w:val="0"/>
              <w:marRight w:val="0"/>
              <w:marTop w:val="0"/>
              <w:marBottom w:val="0"/>
              <w:divBdr>
                <w:top w:val="none" w:sz="0" w:space="0" w:color="auto"/>
                <w:left w:val="none" w:sz="0" w:space="0" w:color="auto"/>
                <w:bottom w:val="none" w:sz="0" w:space="0" w:color="auto"/>
                <w:right w:val="none" w:sz="0" w:space="0" w:color="auto"/>
              </w:divBdr>
            </w:div>
            <w:div w:id="933561446">
              <w:marLeft w:val="0"/>
              <w:marRight w:val="0"/>
              <w:marTop w:val="0"/>
              <w:marBottom w:val="0"/>
              <w:divBdr>
                <w:top w:val="none" w:sz="0" w:space="0" w:color="auto"/>
                <w:left w:val="none" w:sz="0" w:space="0" w:color="auto"/>
                <w:bottom w:val="none" w:sz="0" w:space="0" w:color="auto"/>
                <w:right w:val="none" w:sz="0" w:space="0" w:color="auto"/>
              </w:divBdr>
            </w:div>
            <w:div w:id="1489445849">
              <w:marLeft w:val="0"/>
              <w:marRight w:val="0"/>
              <w:marTop w:val="0"/>
              <w:marBottom w:val="0"/>
              <w:divBdr>
                <w:top w:val="none" w:sz="0" w:space="0" w:color="auto"/>
                <w:left w:val="none" w:sz="0" w:space="0" w:color="auto"/>
                <w:bottom w:val="none" w:sz="0" w:space="0" w:color="auto"/>
                <w:right w:val="none" w:sz="0" w:space="0" w:color="auto"/>
              </w:divBdr>
            </w:div>
            <w:div w:id="1170952344">
              <w:marLeft w:val="0"/>
              <w:marRight w:val="0"/>
              <w:marTop w:val="0"/>
              <w:marBottom w:val="0"/>
              <w:divBdr>
                <w:top w:val="none" w:sz="0" w:space="0" w:color="auto"/>
                <w:left w:val="none" w:sz="0" w:space="0" w:color="auto"/>
                <w:bottom w:val="none" w:sz="0" w:space="0" w:color="auto"/>
                <w:right w:val="none" w:sz="0" w:space="0" w:color="auto"/>
              </w:divBdr>
            </w:div>
            <w:div w:id="1699551275">
              <w:marLeft w:val="0"/>
              <w:marRight w:val="0"/>
              <w:marTop w:val="0"/>
              <w:marBottom w:val="0"/>
              <w:divBdr>
                <w:top w:val="none" w:sz="0" w:space="0" w:color="auto"/>
                <w:left w:val="none" w:sz="0" w:space="0" w:color="auto"/>
                <w:bottom w:val="none" w:sz="0" w:space="0" w:color="auto"/>
                <w:right w:val="none" w:sz="0" w:space="0" w:color="auto"/>
              </w:divBdr>
            </w:div>
            <w:div w:id="1194810472">
              <w:marLeft w:val="0"/>
              <w:marRight w:val="0"/>
              <w:marTop w:val="0"/>
              <w:marBottom w:val="0"/>
              <w:divBdr>
                <w:top w:val="none" w:sz="0" w:space="0" w:color="auto"/>
                <w:left w:val="none" w:sz="0" w:space="0" w:color="auto"/>
                <w:bottom w:val="none" w:sz="0" w:space="0" w:color="auto"/>
                <w:right w:val="none" w:sz="0" w:space="0" w:color="auto"/>
              </w:divBdr>
            </w:div>
            <w:div w:id="695153880">
              <w:marLeft w:val="0"/>
              <w:marRight w:val="0"/>
              <w:marTop w:val="0"/>
              <w:marBottom w:val="0"/>
              <w:divBdr>
                <w:top w:val="none" w:sz="0" w:space="0" w:color="auto"/>
                <w:left w:val="none" w:sz="0" w:space="0" w:color="auto"/>
                <w:bottom w:val="none" w:sz="0" w:space="0" w:color="auto"/>
                <w:right w:val="none" w:sz="0" w:space="0" w:color="auto"/>
              </w:divBdr>
            </w:div>
            <w:div w:id="1791627972">
              <w:marLeft w:val="0"/>
              <w:marRight w:val="0"/>
              <w:marTop w:val="0"/>
              <w:marBottom w:val="0"/>
              <w:divBdr>
                <w:top w:val="none" w:sz="0" w:space="0" w:color="auto"/>
                <w:left w:val="none" w:sz="0" w:space="0" w:color="auto"/>
                <w:bottom w:val="none" w:sz="0" w:space="0" w:color="auto"/>
                <w:right w:val="none" w:sz="0" w:space="0" w:color="auto"/>
              </w:divBdr>
            </w:div>
            <w:div w:id="1966110157">
              <w:marLeft w:val="0"/>
              <w:marRight w:val="0"/>
              <w:marTop w:val="0"/>
              <w:marBottom w:val="0"/>
              <w:divBdr>
                <w:top w:val="none" w:sz="0" w:space="0" w:color="auto"/>
                <w:left w:val="none" w:sz="0" w:space="0" w:color="auto"/>
                <w:bottom w:val="none" w:sz="0" w:space="0" w:color="auto"/>
                <w:right w:val="none" w:sz="0" w:space="0" w:color="auto"/>
              </w:divBdr>
            </w:div>
            <w:div w:id="1394308451">
              <w:marLeft w:val="0"/>
              <w:marRight w:val="0"/>
              <w:marTop w:val="0"/>
              <w:marBottom w:val="0"/>
              <w:divBdr>
                <w:top w:val="none" w:sz="0" w:space="0" w:color="auto"/>
                <w:left w:val="none" w:sz="0" w:space="0" w:color="auto"/>
                <w:bottom w:val="none" w:sz="0" w:space="0" w:color="auto"/>
                <w:right w:val="none" w:sz="0" w:space="0" w:color="auto"/>
              </w:divBdr>
            </w:div>
            <w:div w:id="325940459">
              <w:marLeft w:val="0"/>
              <w:marRight w:val="0"/>
              <w:marTop w:val="0"/>
              <w:marBottom w:val="0"/>
              <w:divBdr>
                <w:top w:val="none" w:sz="0" w:space="0" w:color="auto"/>
                <w:left w:val="none" w:sz="0" w:space="0" w:color="auto"/>
                <w:bottom w:val="none" w:sz="0" w:space="0" w:color="auto"/>
                <w:right w:val="none" w:sz="0" w:space="0" w:color="auto"/>
              </w:divBdr>
            </w:div>
            <w:div w:id="150561452">
              <w:marLeft w:val="0"/>
              <w:marRight w:val="0"/>
              <w:marTop w:val="0"/>
              <w:marBottom w:val="0"/>
              <w:divBdr>
                <w:top w:val="none" w:sz="0" w:space="0" w:color="auto"/>
                <w:left w:val="none" w:sz="0" w:space="0" w:color="auto"/>
                <w:bottom w:val="none" w:sz="0" w:space="0" w:color="auto"/>
                <w:right w:val="none" w:sz="0" w:space="0" w:color="auto"/>
              </w:divBdr>
            </w:div>
            <w:div w:id="121002841">
              <w:marLeft w:val="0"/>
              <w:marRight w:val="0"/>
              <w:marTop w:val="0"/>
              <w:marBottom w:val="0"/>
              <w:divBdr>
                <w:top w:val="none" w:sz="0" w:space="0" w:color="auto"/>
                <w:left w:val="none" w:sz="0" w:space="0" w:color="auto"/>
                <w:bottom w:val="none" w:sz="0" w:space="0" w:color="auto"/>
                <w:right w:val="none" w:sz="0" w:space="0" w:color="auto"/>
              </w:divBdr>
            </w:div>
            <w:div w:id="2091151629">
              <w:marLeft w:val="0"/>
              <w:marRight w:val="0"/>
              <w:marTop w:val="0"/>
              <w:marBottom w:val="0"/>
              <w:divBdr>
                <w:top w:val="none" w:sz="0" w:space="0" w:color="auto"/>
                <w:left w:val="none" w:sz="0" w:space="0" w:color="auto"/>
                <w:bottom w:val="none" w:sz="0" w:space="0" w:color="auto"/>
                <w:right w:val="none" w:sz="0" w:space="0" w:color="auto"/>
              </w:divBdr>
            </w:div>
            <w:div w:id="476799499">
              <w:marLeft w:val="0"/>
              <w:marRight w:val="0"/>
              <w:marTop w:val="0"/>
              <w:marBottom w:val="0"/>
              <w:divBdr>
                <w:top w:val="none" w:sz="0" w:space="0" w:color="auto"/>
                <w:left w:val="none" w:sz="0" w:space="0" w:color="auto"/>
                <w:bottom w:val="none" w:sz="0" w:space="0" w:color="auto"/>
                <w:right w:val="none" w:sz="0" w:space="0" w:color="auto"/>
              </w:divBdr>
            </w:div>
            <w:div w:id="1626497947">
              <w:marLeft w:val="0"/>
              <w:marRight w:val="0"/>
              <w:marTop w:val="0"/>
              <w:marBottom w:val="0"/>
              <w:divBdr>
                <w:top w:val="none" w:sz="0" w:space="0" w:color="auto"/>
                <w:left w:val="none" w:sz="0" w:space="0" w:color="auto"/>
                <w:bottom w:val="none" w:sz="0" w:space="0" w:color="auto"/>
                <w:right w:val="none" w:sz="0" w:space="0" w:color="auto"/>
              </w:divBdr>
            </w:div>
            <w:div w:id="1175806182">
              <w:marLeft w:val="0"/>
              <w:marRight w:val="0"/>
              <w:marTop w:val="0"/>
              <w:marBottom w:val="0"/>
              <w:divBdr>
                <w:top w:val="none" w:sz="0" w:space="0" w:color="auto"/>
                <w:left w:val="none" w:sz="0" w:space="0" w:color="auto"/>
                <w:bottom w:val="none" w:sz="0" w:space="0" w:color="auto"/>
                <w:right w:val="none" w:sz="0" w:space="0" w:color="auto"/>
              </w:divBdr>
            </w:div>
            <w:div w:id="1860271591">
              <w:marLeft w:val="0"/>
              <w:marRight w:val="0"/>
              <w:marTop w:val="0"/>
              <w:marBottom w:val="0"/>
              <w:divBdr>
                <w:top w:val="none" w:sz="0" w:space="0" w:color="auto"/>
                <w:left w:val="none" w:sz="0" w:space="0" w:color="auto"/>
                <w:bottom w:val="none" w:sz="0" w:space="0" w:color="auto"/>
                <w:right w:val="none" w:sz="0" w:space="0" w:color="auto"/>
              </w:divBdr>
            </w:div>
            <w:div w:id="858011237">
              <w:marLeft w:val="0"/>
              <w:marRight w:val="0"/>
              <w:marTop w:val="0"/>
              <w:marBottom w:val="0"/>
              <w:divBdr>
                <w:top w:val="none" w:sz="0" w:space="0" w:color="auto"/>
                <w:left w:val="none" w:sz="0" w:space="0" w:color="auto"/>
                <w:bottom w:val="none" w:sz="0" w:space="0" w:color="auto"/>
                <w:right w:val="none" w:sz="0" w:space="0" w:color="auto"/>
              </w:divBdr>
            </w:div>
            <w:div w:id="1707217674">
              <w:marLeft w:val="0"/>
              <w:marRight w:val="0"/>
              <w:marTop w:val="0"/>
              <w:marBottom w:val="0"/>
              <w:divBdr>
                <w:top w:val="none" w:sz="0" w:space="0" w:color="auto"/>
                <w:left w:val="none" w:sz="0" w:space="0" w:color="auto"/>
                <w:bottom w:val="none" w:sz="0" w:space="0" w:color="auto"/>
                <w:right w:val="none" w:sz="0" w:space="0" w:color="auto"/>
              </w:divBdr>
            </w:div>
            <w:div w:id="1643728454">
              <w:marLeft w:val="0"/>
              <w:marRight w:val="0"/>
              <w:marTop w:val="0"/>
              <w:marBottom w:val="0"/>
              <w:divBdr>
                <w:top w:val="none" w:sz="0" w:space="0" w:color="auto"/>
                <w:left w:val="none" w:sz="0" w:space="0" w:color="auto"/>
                <w:bottom w:val="none" w:sz="0" w:space="0" w:color="auto"/>
                <w:right w:val="none" w:sz="0" w:space="0" w:color="auto"/>
              </w:divBdr>
            </w:div>
            <w:div w:id="1640306590">
              <w:marLeft w:val="0"/>
              <w:marRight w:val="0"/>
              <w:marTop w:val="0"/>
              <w:marBottom w:val="0"/>
              <w:divBdr>
                <w:top w:val="none" w:sz="0" w:space="0" w:color="auto"/>
                <w:left w:val="none" w:sz="0" w:space="0" w:color="auto"/>
                <w:bottom w:val="none" w:sz="0" w:space="0" w:color="auto"/>
                <w:right w:val="none" w:sz="0" w:space="0" w:color="auto"/>
              </w:divBdr>
            </w:div>
            <w:div w:id="123157281">
              <w:marLeft w:val="0"/>
              <w:marRight w:val="0"/>
              <w:marTop w:val="0"/>
              <w:marBottom w:val="0"/>
              <w:divBdr>
                <w:top w:val="none" w:sz="0" w:space="0" w:color="auto"/>
                <w:left w:val="none" w:sz="0" w:space="0" w:color="auto"/>
                <w:bottom w:val="none" w:sz="0" w:space="0" w:color="auto"/>
                <w:right w:val="none" w:sz="0" w:space="0" w:color="auto"/>
              </w:divBdr>
            </w:div>
            <w:div w:id="2070684955">
              <w:marLeft w:val="0"/>
              <w:marRight w:val="0"/>
              <w:marTop w:val="0"/>
              <w:marBottom w:val="0"/>
              <w:divBdr>
                <w:top w:val="none" w:sz="0" w:space="0" w:color="auto"/>
                <w:left w:val="none" w:sz="0" w:space="0" w:color="auto"/>
                <w:bottom w:val="none" w:sz="0" w:space="0" w:color="auto"/>
                <w:right w:val="none" w:sz="0" w:space="0" w:color="auto"/>
              </w:divBdr>
            </w:div>
            <w:div w:id="222447206">
              <w:marLeft w:val="0"/>
              <w:marRight w:val="0"/>
              <w:marTop w:val="0"/>
              <w:marBottom w:val="0"/>
              <w:divBdr>
                <w:top w:val="none" w:sz="0" w:space="0" w:color="auto"/>
                <w:left w:val="none" w:sz="0" w:space="0" w:color="auto"/>
                <w:bottom w:val="none" w:sz="0" w:space="0" w:color="auto"/>
                <w:right w:val="none" w:sz="0" w:space="0" w:color="auto"/>
              </w:divBdr>
            </w:div>
            <w:div w:id="1581862517">
              <w:marLeft w:val="0"/>
              <w:marRight w:val="0"/>
              <w:marTop w:val="0"/>
              <w:marBottom w:val="0"/>
              <w:divBdr>
                <w:top w:val="none" w:sz="0" w:space="0" w:color="auto"/>
                <w:left w:val="none" w:sz="0" w:space="0" w:color="auto"/>
                <w:bottom w:val="none" w:sz="0" w:space="0" w:color="auto"/>
                <w:right w:val="none" w:sz="0" w:space="0" w:color="auto"/>
              </w:divBdr>
            </w:div>
            <w:div w:id="155611749">
              <w:marLeft w:val="0"/>
              <w:marRight w:val="0"/>
              <w:marTop w:val="0"/>
              <w:marBottom w:val="0"/>
              <w:divBdr>
                <w:top w:val="none" w:sz="0" w:space="0" w:color="auto"/>
                <w:left w:val="none" w:sz="0" w:space="0" w:color="auto"/>
                <w:bottom w:val="none" w:sz="0" w:space="0" w:color="auto"/>
                <w:right w:val="none" w:sz="0" w:space="0" w:color="auto"/>
              </w:divBdr>
            </w:div>
            <w:div w:id="1160123631">
              <w:marLeft w:val="0"/>
              <w:marRight w:val="0"/>
              <w:marTop w:val="0"/>
              <w:marBottom w:val="0"/>
              <w:divBdr>
                <w:top w:val="none" w:sz="0" w:space="0" w:color="auto"/>
                <w:left w:val="none" w:sz="0" w:space="0" w:color="auto"/>
                <w:bottom w:val="none" w:sz="0" w:space="0" w:color="auto"/>
                <w:right w:val="none" w:sz="0" w:space="0" w:color="auto"/>
              </w:divBdr>
            </w:div>
            <w:div w:id="862667930">
              <w:marLeft w:val="0"/>
              <w:marRight w:val="0"/>
              <w:marTop w:val="0"/>
              <w:marBottom w:val="0"/>
              <w:divBdr>
                <w:top w:val="none" w:sz="0" w:space="0" w:color="auto"/>
                <w:left w:val="none" w:sz="0" w:space="0" w:color="auto"/>
                <w:bottom w:val="none" w:sz="0" w:space="0" w:color="auto"/>
                <w:right w:val="none" w:sz="0" w:space="0" w:color="auto"/>
              </w:divBdr>
            </w:div>
            <w:div w:id="1889107448">
              <w:marLeft w:val="0"/>
              <w:marRight w:val="0"/>
              <w:marTop w:val="0"/>
              <w:marBottom w:val="0"/>
              <w:divBdr>
                <w:top w:val="none" w:sz="0" w:space="0" w:color="auto"/>
                <w:left w:val="none" w:sz="0" w:space="0" w:color="auto"/>
                <w:bottom w:val="none" w:sz="0" w:space="0" w:color="auto"/>
                <w:right w:val="none" w:sz="0" w:space="0" w:color="auto"/>
              </w:divBdr>
            </w:div>
            <w:div w:id="1226336280">
              <w:marLeft w:val="0"/>
              <w:marRight w:val="0"/>
              <w:marTop w:val="0"/>
              <w:marBottom w:val="0"/>
              <w:divBdr>
                <w:top w:val="none" w:sz="0" w:space="0" w:color="auto"/>
                <w:left w:val="none" w:sz="0" w:space="0" w:color="auto"/>
                <w:bottom w:val="none" w:sz="0" w:space="0" w:color="auto"/>
                <w:right w:val="none" w:sz="0" w:space="0" w:color="auto"/>
              </w:divBdr>
            </w:div>
            <w:div w:id="310210583">
              <w:marLeft w:val="0"/>
              <w:marRight w:val="0"/>
              <w:marTop w:val="0"/>
              <w:marBottom w:val="0"/>
              <w:divBdr>
                <w:top w:val="none" w:sz="0" w:space="0" w:color="auto"/>
                <w:left w:val="none" w:sz="0" w:space="0" w:color="auto"/>
                <w:bottom w:val="none" w:sz="0" w:space="0" w:color="auto"/>
                <w:right w:val="none" w:sz="0" w:space="0" w:color="auto"/>
              </w:divBdr>
            </w:div>
            <w:div w:id="1284966093">
              <w:marLeft w:val="0"/>
              <w:marRight w:val="0"/>
              <w:marTop w:val="0"/>
              <w:marBottom w:val="0"/>
              <w:divBdr>
                <w:top w:val="none" w:sz="0" w:space="0" w:color="auto"/>
                <w:left w:val="none" w:sz="0" w:space="0" w:color="auto"/>
                <w:bottom w:val="none" w:sz="0" w:space="0" w:color="auto"/>
                <w:right w:val="none" w:sz="0" w:space="0" w:color="auto"/>
              </w:divBdr>
            </w:div>
            <w:div w:id="1648432883">
              <w:marLeft w:val="0"/>
              <w:marRight w:val="0"/>
              <w:marTop w:val="0"/>
              <w:marBottom w:val="0"/>
              <w:divBdr>
                <w:top w:val="none" w:sz="0" w:space="0" w:color="auto"/>
                <w:left w:val="none" w:sz="0" w:space="0" w:color="auto"/>
                <w:bottom w:val="none" w:sz="0" w:space="0" w:color="auto"/>
                <w:right w:val="none" w:sz="0" w:space="0" w:color="auto"/>
              </w:divBdr>
            </w:div>
            <w:div w:id="2008825921">
              <w:marLeft w:val="0"/>
              <w:marRight w:val="0"/>
              <w:marTop w:val="0"/>
              <w:marBottom w:val="0"/>
              <w:divBdr>
                <w:top w:val="none" w:sz="0" w:space="0" w:color="auto"/>
                <w:left w:val="none" w:sz="0" w:space="0" w:color="auto"/>
                <w:bottom w:val="none" w:sz="0" w:space="0" w:color="auto"/>
                <w:right w:val="none" w:sz="0" w:space="0" w:color="auto"/>
              </w:divBdr>
            </w:div>
            <w:div w:id="707686850">
              <w:marLeft w:val="0"/>
              <w:marRight w:val="0"/>
              <w:marTop w:val="0"/>
              <w:marBottom w:val="0"/>
              <w:divBdr>
                <w:top w:val="none" w:sz="0" w:space="0" w:color="auto"/>
                <w:left w:val="none" w:sz="0" w:space="0" w:color="auto"/>
                <w:bottom w:val="none" w:sz="0" w:space="0" w:color="auto"/>
                <w:right w:val="none" w:sz="0" w:space="0" w:color="auto"/>
              </w:divBdr>
            </w:div>
            <w:div w:id="1361860172">
              <w:marLeft w:val="0"/>
              <w:marRight w:val="0"/>
              <w:marTop w:val="0"/>
              <w:marBottom w:val="0"/>
              <w:divBdr>
                <w:top w:val="none" w:sz="0" w:space="0" w:color="auto"/>
                <w:left w:val="none" w:sz="0" w:space="0" w:color="auto"/>
                <w:bottom w:val="none" w:sz="0" w:space="0" w:color="auto"/>
                <w:right w:val="none" w:sz="0" w:space="0" w:color="auto"/>
              </w:divBdr>
            </w:div>
            <w:div w:id="906379325">
              <w:marLeft w:val="0"/>
              <w:marRight w:val="0"/>
              <w:marTop w:val="0"/>
              <w:marBottom w:val="0"/>
              <w:divBdr>
                <w:top w:val="none" w:sz="0" w:space="0" w:color="auto"/>
                <w:left w:val="none" w:sz="0" w:space="0" w:color="auto"/>
                <w:bottom w:val="none" w:sz="0" w:space="0" w:color="auto"/>
                <w:right w:val="none" w:sz="0" w:space="0" w:color="auto"/>
              </w:divBdr>
            </w:div>
            <w:div w:id="2114129388">
              <w:marLeft w:val="0"/>
              <w:marRight w:val="0"/>
              <w:marTop w:val="0"/>
              <w:marBottom w:val="0"/>
              <w:divBdr>
                <w:top w:val="none" w:sz="0" w:space="0" w:color="auto"/>
                <w:left w:val="none" w:sz="0" w:space="0" w:color="auto"/>
                <w:bottom w:val="none" w:sz="0" w:space="0" w:color="auto"/>
                <w:right w:val="none" w:sz="0" w:space="0" w:color="auto"/>
              </w:divBdr>
            </w:div>
            <w:div w:id="847330495">
              <w:marLeft w:val="0"/>
              <w:marRight w:val="0"/>
              <w:marTop w:val="0"/>
              <w:marBottom w:val="0"/>
              <w:divBdr>
                <w:top w:val="none" w:sz="0" w:space="0" w:color="auto"/>
                <w:left w:val="none" w:sz="0" w:space="0" w:color="auto"/>
                <w:bottom w:val="none" w:sz="0" w:space="0" w:color="auto"/>
                <w:right w:val="none" w:sz="0" w:space="0" w:color="auto"/>
              </w:divBdr>
            </w:div>
            <w:div w:id="244806970">
              <w:marLeft w:val="0"/>
              <w:marRight w:val="0"/>
              <w:marTop w:val="0"/>
              <w:marBottom w:val="0"/>
              <w:divBdr>
                <w:top w:val="none" w:sz="0" w:space="0" w:color="auto"/>
                <w:left w:val="none" w:sz="0" w:space="0" w:color="auto"/>
                <w:bottom w:val="none" w:sz="0" w:space="0" w:color="auto"/>
                <w:right w:val="none" w:sz="0" w:space="0" w:color="auto"/>
              </w:divBdr>
            </w:div>
            <w:div w:id="1532919650">
              <w:marLeft w:val="0"/>
              <w:marRight w:val="0"/>
              <w:marTop w:val="0"/>
              <w:marBottom w:val="0"/>
              <w:divBdr>
                <w:top w:val="none" w:sz="0" w:space="0" w:color="auto"/>
                <w:left w:val="none" w:sz="0" w:space="0" w:color="auto"/>
                <w:bottom w:val="none" w:sz="0" w:space="0" w:color="auto"/>
                <w:right w:val="none" w:sz="0" w:space="0" w:color="auto"/>
              </w:divBdr>
            </w:div>
            <w:div w:id="2042633356">
              <w:marLeft w:val="0"/>
              <w:marRight w:val="0"/>
              <w:marTop w:val="0"/>
              <w:marBottom w:val="0"/>
              <w:divBdr>
                <w:top w:val="none" w:sz="0" w:space="0" w:color="auto"/>
                <w:left w:val="none" w:sz="0" w:space="0" w:color="auto"/>
                <w:bottom w:val="none" w:sz="0" w:space="0" w:color="auto"/>
                <w:right w:val="none" w:sz="0" w:space="0" w:color="auto"/>
              </w:divBdr>
            </w:div>
            <w:div w:id="718014507">
              <w:marLeft w:val="0"/>
              <w:marRight w:val="0"/>
              <w:marTop w:val="0"/>
              <w:marBottom w:val="0"/>
              <w:divBdr>
                <w:top w:val="none" w:sz="0" w:space="0" w:color="auto"/>
                <w:left w:val="none" w:sz="0" w:space="0" w:color="auto"/>
                <w:bottom w:val="none" w:sz="0" w:space="0" w:color="auto"/>
                <w:right w:val="none" w:sz="0" w:space="0" w:color="auto"/>
              </w:divBdr>
            </w:div>
            <w:div w:id="1443913032">
              <w:marLeft w:val="0"/>
              <w:marRight w:val="0"/>
              <w:marTop w:val="0"/>
              <w:marBottom w:val="0"/>
              <w:divBdr>
                <w:top w:val="none" w:sz="0" w:space="0" w:color="auto"/>
                <w:left w:val="none" w:sz="0" w:space="0" w:color="auto"/>
                <w:bottom w:val="none" w:sz="0" w:space="0" w:color="auto"/>
                <w:right w:val="none" w:sz="0" w:space="0" w:color="auto"/>
              </w:divBdr>
            </w:div>
            <w:div w:id="706758944">
              <w:marLeft w:val="0"/>
              <w:marRight w:val="0"/>
              <w:marTop w:val="0"/>
              <w:marBottom w:val="0"/>
              <w:divBdr>
                <w:top w:val="none" w:sz="0" w:space="0" w:color="auto"/>
                <w:left w:val="none" w:sz="0" w:space="0" w:color="auto"/>
                <w:bottom w:val="none" w:sz="0" w:space="0" w:color="auto"/>
                <w:right w:val="none" w:sz="0" w:space="0" w:color="auto"/>
              </w:divBdr>
            </w:div>
            <w:div w:id="2011133106">
              <w:marLeft w:val="0"/>
              <w:marRight w:val="0"/>
              <w:marTop w:val="0"/>
              <w:marBottom w:val="0"/>
              <w:divBdr>
                <w:top w:val="none" w:sz="0" w:space="0" w:color="auto"/>
                <w:left w:val="none" w:sz="0" w:space="0" w:color="auto"/>
                <w:bottom w:val="none" w:sz="0" w:space="0" w:color="auto"/>
                <w:right w:val="none" w:sz="0" w:space="0" w:color="auto"/>
              </w:divBdr>
            </w:div>
            <w:div w:id="1795828740">
              <w:marLeft w:val="0"/>
              <w:marRight w:val="0"/>
              <w:marTop w:val="0"/>
              <w:marBottom w:val="0"/>
              <w:divBdr>
                <w:top w:val="none" w:sz="0" w:space="0" w:color="auto"/>
                <w:left w:val="none" w:sz="0" w:space="0" w:color="auto"/>
                <w:bottom w:val="none" w:sz="0" w:space="0" w:color="auto"/>
                <w:right w:val="none" w:sz="0" w:space="0" w:color="auto"/>
              </w:divBdr>
            </w:div>
            <w:div w:id="778912688">
              <w:marLeft w:val="0"/>
              <w:marRight w:val="0"/>
              <w:marTop w:val="0"/>
              <w:marBottom w:val="0"/>
              <w:divBdr>
                <w:top w:val="none" w:sz="0" w:space="0" w:color="auto"/>
                <w:left w:val="none" w:sz="0" w:space="0" w:color="auto"/>
                <w:bottom w:val="none" w:sz="0" w:space="0" w:color="auto"/>
                <w:right w:val="none" w:sz="0" w:space="0" w:color="auto"/>
              </w:divBdr>
            </w:div>
            <w:div w:id="1076825111">
              <w:marLeft w:val="0"/>
              <w:marRight w:val="0"/>
              <w:marTop w:val="0"/>
              <w:marBottom w:val="0"/>
              <w:divBdr>
                <w:top w:val="none" w:sz="0" w:space="0" w:color="auto"/>
                <w:left w:val="none" w:sz="0" w:space="0" w:color="auto"/>
                <w:bottom w:val="none" w:sz="0" w:space="0" w:color="auto"/>
                <w:right w:val="none" w:sz="0" w:space="0" w:color="auto"/>
              </w:divBdr>
            </w:div>
            <w:div w:id="1601989654">
              <w:marLeft w:val="0"/>
              <w:marRight w:val="0"/>
              <w:marTop w:val="0"/>
              <w:marBottom w:val="0"/>
              <w:divBdr>
                <w:top w:val="none" w:sz="0" w:space="0" w:color="auto"/>
                <w:left w:val="none" w:sz="0" w:space="0" w:color="auto"/>
                <w:bottom w:val="none" w:sz="0" w:space="0" w:color="auto"/>
                <w:right w:val="none" w:sz="0" w:space="0" w:color="auto"/>
              </w:divBdr>
            </w:div>
            <w:div w:id="959190511">
              <w:marLeft w:val="0"/>
              <w:marRight w:val="0"/>
              <w:marTop w:val="0"/>
              <w:marBottom w:val="0"/>
              <w:divBdr>
                <w:top w:val="none" w:sz="0" w:space="0" w:color="auto"/>
                <w:left w:val="none" w:sz="0" w:space="0" w:color="auto"/>
                <w:bottom w:val="none" w:sz="0" w:space="0" w:color="auto"/>
                <w:right w:val="none" w:sz="0" w:space="0" w:color="auto"/>
              </w:divBdr>
            </w:div>
            <w:div w:id="238296284">
              <w:marLeft w:val="0"/>
              <w:marRight w:val="0"/>
              <w:marTop w:val="0"/>
              <w:marBottom w:val="0"/>
              <w:divBdr>
                <w:top w:val="none" w:sz="0" w:space="0" w:color="auto"/>
                <w:left w:val="none" w:sz="0" w:space="0" w:color="auto"/>
                <w:bottom w:val="none" w:sz="0" w:space="0" w:color="auto"/>
                <w:right w:val="none" w:sz="0" w:space="0" w:color="auto"/>
              </w:divBdr>
            </w:div>
            <w:div w:id="843128418">
              <w:marLeft w:val="0"/>
              <w:marRight w:val="0"/>
              <w:marTop w:val="0"/>
              <w:marBottom w:val="0"/>
              <w:divBdr>
                <w:top w:val="none" w:sz="0" w:space="0" w:color="auto"/>
                <w:left w:val="none" w:sz="0" w:space="0" w:color="auto"/>
                <w:bottom w:val="none" w:sz="0" w:space="0" w:color="auto"/>
                <w:right w:val="none" w:sz="0" w:space="0" w:color="auto"/>
              </w:divBdr>
            </w:div>
            <w:div w:id="386102965">
              <w:marLeft w:val="0"/>
              <w:marRight w:val="0"/>
              <w:marTop w:val="0"/>
              <w:marBottom w:val="0"/>
              <w:divBdr>
                <w:top w:val="none" w:sz="0" w:space="0" w:color="auto"/>
                <w:left w:val="none" w:sz="0" w:space="0" w:color="auto"/>
                <w:bottom w:val="none" w:sz="0" w:space="0" w:color="auto"/>
                <w:right w:val="none" w:sz="0" w:space="0" w:color="auto"/>
              </w:divBdr>
            </w:div>
            <w:div w:id="616104683">
              <w:marLeft w:val="0"/>
              <w:marRight w:val="0"/>
              <w:marTop w:val="0"/>
              <w:marBottom w:val="0"/>
              <w:divBdr>
                <w:top w:val="none" w:sz="0" w:space="0" w:color="auto"/>
                <w:left w:val="none" w:sz="0" w:space="0" w:color="auto"/>
                <w:bottom w:val="none" w:sz="0" w:space="0" w:color="auto"/>
                <w:right w:val="none" w:sz="0" w:space="0" w:color="auto"/>
              </w:divBdr>
            </w:div>
            <w:div w:id="1729911227">
              <w:marLeft w:val="0"/>
              <w:marRight w:val="0"/>
              <w:marTop w:val="0"/>
              <w:marBottom w:val="0"/>
              <w:divBdr>
                <w:top w:val="none" w:sz="0" w:space="0" w:color="auto"/>
                <w:left w:val="none" w:sz="0" w:space="0" w:color="auto"/>
                <w:bottom w:val="none" w:sz="0" w:space="0" w:color="auto"/>
                <w:right w:val="none" w:sz="0" w:space="0" w:color="auto"/>
              </w:divBdr>
            </w:div>
            <w:div w:id="1939215626">
              <w:marLeft w:val="0"/>
              <w:marRight w:val="0"/>
              <w:marTop w:val="0"/>
              <w:marBottom w:val="0"/>
              <w:divBdr>
                <w:top w:val="none" w:sz="0" w:space="0" w:color="auto"/>
                <w:left w:val="none" w:sz="0" w:space="0" w:color="auto"/>
                <w:bottom w:val="none" w:sz="0" w:space="0" w:color="auto"/>
                <w:right w:val="none" w:sz="0" w:space="0" w:color="auto"/>
              </w:divBdr>
            </w:div>
            <w:div w:id="571547830">
              <w:marLeft w:val="0"/>
              <w:marRight w:val="0"/>
              <w:marTop w:val="0"/>
              <w:marBottom w:val="0"/>
              <w:divBdr>
                <w:top w:val="none" w:sz="0" w:space="0" w:color="auto"/>
                <w:left w:val="none" w:sz="0" w:space="0" w:color="auto"/>
                <w:bottom w:val="none" w:sz="0" w:space="0" w:color="auto"/>
                <w:right w:val="none" w:sz="0" w:space="0" w:color="auto"/>
              </w:divBdr>
            </w:div>
            <w:div w:id="1699619216">
              <w:marLeft w:val="0"/>
              <w:marRight w:val="0"/>
              <w:marTop w:val="0"/>
              <w:marBottom w:val="0"/>
              <w:divBdr>
                <w:top w:val="none" w:sz="0" w:space="0" w:color="auto"/>
                <w:left w:val="none" w:sz="0" w:space="0" w:color="auto"/>
                <w:bottom w:val="none" w:sz="0" w:space="0" w:color="auto"/>
                <w:right w:val="none" w:sz="0" w:space="0" w:color="auto"/>
              </w:divBdr>
            </w:div>
            <w:div w:id="882525599">
              <w:marLeft w:val="0"/>
              <w:marRight w:val="0"/>
              <w:marTop w:val="0"/>
              <w:marBottom w:val="0"/>
              <w:divBdr>
                <w:top w:val="none" w:sz="0" w:space="0" w:color="auto"/>
                <w:left w:val="none" w:sz="0" w:space="0" w:color="auto"/>
                <w:bottom w:val="none" w:sz="0" w:space="0" w:color="auto"/>
                <w:right w:val="none" w:sz="0" w:space="0" w:color="auto"/>
              </w:divBdr>
            </w:div>
            <w:div w:id="1958367723">
              <w:marLeft w:val="0"/>
              <w:marRight w:val="0"/>
              <w:marTop w:val="0"/>
              <w:marBottom w:val="0"/>
              <w:divBdr>
                <w:top w:val="none" w:sz="0" w:space="0" w:color="auto"/>
                <w:left w:val="none" w:sz="0" w:space="0" w:color="auto"/>
                <w:bottom w:val="none" w:sz="0" w:space="0" w:color="auto"/>
                <w:right w:val="none" w:sz="0" w:space="0" w:color="auto"/>
              </w:divBdr>
            </w:div>
            <w:div w:id="1018773615">
              <w:marLeft w:val="0"/>
              <w:marRight w:val="0"/>
              <w:marTop w:val="0"/>
              <w:marBottom w:val="0"/>
              <w:divBdr>
                <w:top w:val="none" w:sz="0" w:space="0" w:color="auto"/>
                <w:left w:val="none" w:sz="0" w:space="0" w:color="auto"/>
                <w:bottom w:val="none" w:sz="0" w:space="0" w:color="auto"/>
                <w:right w:val="none" w:sz="0" w:space="0" w:color="auto"/>
              </w:divBdr>
            </w:div>
            <w:div w:id="1992711924">
              <w:marLeft w:val="0"/>
              <w:marRight w:val="0"/>
              <w:marTop w:val="0"/>
              <w:marBottom w:val="0"/>
              <w:divBdr>
                <w:top w:val="none" w:sz="0" w:space="0" w:color="auto"/>
                <w:left w:val="none" w:sz="0" w:space="0" w:color="auto"/>
                <w:bottom w:val="none" w:sz="0" w:space="0" w:color="auto"/>
                <w:right w:val="none" w:sz="0" w:space="0" w:color="auto"/>
              </w:divBdr>
            </w:div>
            <w:div w:id="1812403638">
              <w:marLeft w:val="0"/>
              <w:marRight w:val="0"/>
              <w:marTop w:val="0"/>
              <w:marBottom w:val="0"/>
              <w:divBdr>
                <w:top w:val="none" w:sz="0" w:space="0" w:color="auto"/>
                <w:left w:val="none" w:sz="0" w:space="0" w:color="auto"/>
                <w:bottom w:val="none" w:sz="0" w:space="0" w:color="auto"/>
                <w:right w:val="none" w:sz="0" w:space="0" w:color="auto"/>
              </w:divBdr>
            </w:div>
            <w:div w:id="1667442053">
              <w:marLeft w:val="0"/>
              <w:marRight w:val="0"/>
              <w:marTop w:val="0"/>
              <w:marBottom w:val="0"/>
              <w:divBdr>
                <w:top w:val="none" w:sz="0" w:space="0" w:color="auto"/>
                <w:left w:val="none" w:sz="0" w:space="0" w:color="auto"/>
                <w:bottom w:val="none" w:sz="0" w:space="0" w:color="auto"/>
                <w:right w:val="none" w:sz="0" w:space="0" w:color="auto"/>
              </w:divBdr>
            </w:div>
            <w:div w:id="1852715661">
              <w:marLeft w:val="0"/>
              <w:marRight w:val="0"/>
              <w:marTop w:val="0"/>
              <w:marBottom w:val="0"/>
              <w:divBdr>
                <w:top w:val="none" w:sz="0" w:space="0" w:color="auto"/>
                <w:left w:val="none" w:sz="0" w:space="0" w:color="auto"/>
                <w:bottom w:val="none" w:sz="0" w:space="0" w:color="auto"/>
                <w:right w:val="none" w:sz="0" w:space="0" w:color="auto"/>
              </w:divBdr>
            </w:div>
            <w:div w:id="1918903907">
              <w:marLeft w:val="0"/>
              <w:marRight w:val="0"/>
              <w:marTop w:val="0"/>
              <w:marBottom w:val="0"/>
              <w:divBdr>
                <w:top w:val="none" w:sz="0" w:space="0" w:color="auto"/>
                <w:left w:val="none" w:sz="0" w:space="0" w:color="auto"/>
                <w:bottom w:val="none" w:sz="0" w:space="0" w:color="auto"/>
                <w:right w:val="none" w:sz="0" w:space="0" w:color="auto"/>
              </w:divBdr>
            </w:div>
            <w:div w:id="1166089956">
              <w:marLeft w:val="0"/>
              <w:marRight w:val="0"/>
              <w:marTop w:val="0"/>
              <w:marBottom w:val="0"/>
              <w:divBdr>
                <w:top w:val="none" w:sz="0" w:space="0" w:color="auto"/>
                <w:left w:val="none" w:sz="0" w:space="0" w:color="auto"/>
                <w:bottom w:val="none" w:sz="0" w:space="0" w:color="auto"/>
                <w:right w:val="none" w:sz="0" w:space="0" w:color="auto"/>
              </w:divBdr>
            </w:div>
            <w:div w:id="341013997">
              <w:marLeft w:val="0"/>
              <w:marRight w:val="0"/>
              <w:marTop w:val="0"/>
              <w:marBottom w:val="0"/>
              <w:divBdr>
                <w:top w:val="none" w:sz="0" w:space="0" w:color="auto"/>
                <w:left w:val="none" w:sz="0" w:space="0" w:color="auto"/>
                <w:bottom w:val="none" w:sz="0" w:space="0" w:color="auto"/>
                <w:right w:val="none" w:sz="0" w:space="0" w:color="auto"/>
              </w:divBdr>
            </w:div>
            <w:div w:id="779028637">
              <w:marLeft w:val="0"/>
              <w:marRight w:val="0"/>
              <w:marTop w:val="0"/>
              <w:marBottom w:val="0"/>
              <w:divBdr>
                <w:top w:val="none" w:sz="0" w:space="0" w:color="auto"/>
                <w:left w:val="none" w:sz="0" w:space="0" w:color="auto"/>
                <w:bottom w:val="none" w:sz="0" w:space="0" w:color="auto"/>
                <w:right w:val="none" w:sz="0" w:space="0" w:color="auto"/>
              </w:divBdr>
            </w:div>
            <w:div w:id="1797143764">
              <w:marLeft w:val="0"/>
              <w:marRight w:val="0"/>
              <w:marTop w:val="0"/>
              <w:marBottom w:val="0"/>
              <w:divBdr>
                <w:top w:val="none" w:sz="0" w:space="0" w:color="auto"/>
                <w:left w:val="none" w:sz="0" w:space="0" w:color="auto"/>
                <w:bottom w:val="none" w:sz="0" w:space="0" w:color="auto"/>
                <w:right w:val="none" w:sz="0" w:space="0" w:color="auto"/>
              </w:divBdr>
            </w:div>
            <w:div w:id="658732330">
              <w:marLeft w:val="0"/>
              <w:marRight w:val="0"/>
              <w:marTop w:val="0"/>
              <w:marBottom w:val="0"/>
              <w:divBdr>
                <w:top w:val="none" w:sz="0" w:space="0" w:color="auto"/>
                <w:left w:val="none" w:sz="0" w:space="0" w:color="auto"/>
                <w:bottom w:val="none" w:sz="0" w:space="0" w:color="auto"/>
                <w:right w:val="none" w:sz="0" w:space="0" w:color="auto"/>
              </w:divBdr>
            </w:div>
            <w:div w:id="1850681128">
              <w:marLeft w:val="0"/>
              <w:marRight w:val="0"/>
              <w:marTop w:val="0"/>
              <w:marBottom w:val="0"/>
              <w:divBdr>
                <w:top w:val="none" w:sz="0" w:space="0" w:color="auto"/>
                <w:left w:val="none" w:sz="0" w:space="0" w:color="auto"/>
                <w:bottom w:val="none" w:sz="0" w:space="0" w:color="auto"/>
                <w:right w:val="none" w:sz="0" w:space="0" w:color="auto"/>
              </w:divBdr>
            </w:div>
            <w:div w:id="1006981808">
              <w:marLeft w:val="0"/>
              <w:marRight w:val="0"/>
              <w:marTop w:val="0"/>
              <w:marBottom w:val="0"/>
              <w:divBdr>
                <w:top w:val="none" w:sz="0" w:space="0" w:color="auto"/>
                <w:left w:val="none" w:sz="0" w:space="0" w:color="auto"/>
                <w:bottom w:val="none" w:sz="0" w:space="0" w:color="auto"/>
                <w:right w:val="none" w:sz="0" w:space="0" w:color="auto"/>
              </w:divBdr>
            </w:div>
            <w:div w:id="1172257986">
              <w:marLeft w:val="0"/>
              <w:marRight w:val="0"/>
              <w:marTop w:val="0"/>
              <w:marBottom w:val="0"/>
              <w:divBdr>
                <w:top w:val="none" w:sz="0" w:space="0" w:color="auto"/>
                <w:left w:val="none" w:sz="0" w:space="0" w:color="auto"/>
                <w:bottom w:val="none" w:sz="0" w:space="0" w:color="auto"/>
                <w:right w:val="none" w:sz="0" w:space="0" w:color="auto"/>
              </w:divBdr>
            </w:div>
            <w:div w:id="1776316810">
              <w:marLeft w:val="0"/>
              <w:marRight w:val="0"/>
              <w:marTop w:val="0"/>
              <w:marBottom w:val="0"/>
              <w:divBdr>
                <w:top w:val="none" w:sz="0" w:space="0" w:color="auto"/>
                <w:left w:val="none" w:sz="0" w:space="0" w:color="auto"/>
                <w:bottom w:val="none" w:sz="0" w:space="0" w:color="auto"/>
                <w:right w:val="none" w:sz="0" w:space="0" w:color="auto"/>
              </w:divBdr>
            </w:div>
            <w:div w:id="1916470649">
              <w:marLeft w:val="0"/>
              <w:marRight w:val="0"/>
              <w:marTop w:val="0"/>
              <w:marBottom w:val="0"/>
              <w:divBdr>
                <w:top w:val="none" w:sz="0" w:space="0" w:color="auto"/>
                <w:left w:val="none" w:sz="0" w:space="0" w:color="auto"/>
                <w:bottom w:val="none" w:sz="0" w:space="0" w:color="auto"/>
                <w:right w:val="none" w:sz="0" w:space="0" w:color="auto"/>
              </w:divBdr>
            </w:div>
            <w:div w:id="1978758680">
              <w:marLeft w:val="0"/>
              <w:marRight w:val="0"/>
              <w:marTop w:val="0"/>
              <w:marBottom w:val="0"/>
              <w:divBdr>
                <w:top w:val="none" w:sz="0" w:space="0" w:color="auto"/>
                <w:left w:val="none" w:sz="0" w:space="0" w:color="auto"/>
                <w:bottom w:val="none" w:sz="0" w:space="0" w:color="auto"/>
                <w:right w:val="none" w:sz="0" w:space="0" w:color="auto"/>
              </w:divBdr>
            </w:div>
            <w:div w:id="297075635">
              <w:marLeft w:val="0"/>
              <w:marRight w:val="0"/>
              <w:marTop w:val="0"/>
              <w:marBottom w:val="0"/>
              <w:divBdr>
                <w:top w:val="none" w:sz="0" w:space="0" w:color="auto"/>
                <w:left w:val="none" w:sz="0" w:space="0" w:color="auto"/>
                <w:bottom w:val="none" w:sz="0" w:space="0" w:color="auto"/>
                <w:right w:val="none" w:sz="0" w:space="0" w:color="auto"/>
              </w:divBdr>
            </w:div>
            <w:div w:id="68506708">
              <w:marLeft w:val="0"/>
              <w:marRight w:val="0"/>
              <w:marTop w:val="0"/>
              <w:marBottom w:val="0"/>
              <w:divBdr>
                <w:top w:val="none" w:sz="0" w:space="0" w:color="auto"/>
                <w:left w:val="none" w:sz="0" w:space="0" w:color="auto"/>
                <w:bottom w:val="none" w:sz="0" w:space="0" w:color="auto"/>
                <w:right w:val="none" w:sz="0" w:space="0" w:color="auto"/>
              </w:divBdr>
            </w:div>
            <w:div w:id="1183591814">
              <w:marLeft w:val="0"/>
              <w:marRight w:val="0"/>
              <w:marTop w:val="0"/>
              <w:marBottom w:val="0"/>
              <w:divBdr>
                <w:top w:val="none" w:sz="0" w:space="0" w:color="auto"/>
                <w:left w:val="none" w:sz="0" w:space="0" w:color="auto"/>
                <w:bottom w:val="none" w:sz="0" w:space="0" w:color="auto"/>
                <w:right w:val="none" w:sz="0" w:space="0" w:color="auto"/>
              </w:divBdr>
            </w:div>
            <w:div w:id="2109882341">
              <w:marLeft w:val="0"/>
              <w:marRight w:val="0"/>
              <w:marTop w:val="0"/>
              <w:marBottom w:val="0"/>
              <w:divBdr>
                <w:top w:val="none" w:sz="0" w:space="0" w:color="auto"/>
                <w:left w:val="none" w:sz="0" w:space="0" w:color="auto"/>
                <w:bottom w:val="none" w:sz="0" w:space="0" w:color="auto"/>
                <w:right w:val="none" w:sz="0" w:space="0" w:color="auto"/>
              </w:divBdr>
            </w:div>
            <w:div w:id="1134828657">
              <w:marLeft w:val="0"/>
              <w:marRight w:val="0"/>
              <w:marTop w:val="0"/>
              <w:marBottom w:val="0"/>
              <w:divBdr>
                <w:top w:val="none" w:sz="0" w:space="0" w:color="auto"/>
                <w:left w:val="none" w:sz="0" w:space="0" w:color="auto"/>
                <w:bottom w:val="none" w:sz="0" w:space="0" w:color="auto"/>
                <w:right w:val="none" w:sz="0" w:space="0" w:color="auto"/>
              </w:divBdr>
            </w:div>
            <w:div w:id="935090542">
              <w:marLeft w:val="0"/>
              <w:marRight w:val="0"/>
              <w:marTop w:val="0"/>
              <w:marBottom w:val="0"/>
              <w:divBdr>
                <w:top w:val="none" w:sz="0" w:space="0" w:color="auto"/>
                <w:left w:val="none" w:sz="0" w:space="0" w:color="auto"/>
                <w:bottom w:val="none" w:sz="0" w:space="0" w:color="auto"/>
                <w:right w:val="none" w:sz="0" w:space="0" w:color="auto"/>
              </w:divBdr>
            </w:div>
            <w:div w:id="1881817656">
              <w:marLeft w:val="0"/>
              <w:marRight w:val="0"/>
              <w:marTop w:val="0"/>
              <w:marBottom w:val="0"/>
              <w:divBdr>
                <w:top w:val="none" w:sz="0" w:space="0" w:color="auto"/>
                <w:left w:val="none" w:sz="0" w:space="0" w:color="auto"/>
                <w:bottom w:val="none" w:sz="0" w:space="0" w:color="auto"/>
                <w:right w:val="none" w:sz="0" w:space="0" w:color="auto"/>
              </w:divBdr>
            </w:div>
            <w:div w:id="1814104358">
              <w:marLeft w:val="0"/>
              <w:marRight w:val="0"/>
              <w:marTop w:val="0"/>
              <w:marBottom w:val="0"/>
              <w:divBdr>
                <w:top w:val="none" w:sz="0" w:space="0" w:color="auto"/>
                <w:left w:val="none" w:sz="0" w:space="0" w:color="auto"/>
                <w:bottom w:val="none" w:sz="0" w:space="0" w:color="auto"/>
                <w:right w:val="none" w:sz="0" w:space="0" w:color="auto"/>
              </w:divBdr>
            </w:div>
            <w:div w:id="112092203">
              <w:marLeft w:val="0"/>
              <w:marRight w:val="0"/>
              <w:marTop w:val="0"/>
              <w:marBottom w:val="0"/>
              <w:divBdr>
                <w:top w:val="none" w:sz="0" w:space="0" w:color="auto"/>
                <w:left w:val="none" w:sz="0" w:space="0" w:color="auto"/>
                <w:bottom w:val="none" w:sz="0" w:space="0" w:color="auto"/>
                <w:right w:val="none" w:sz="0" w:space="0" w:color="auto"/>
              </w:divBdr>
            </w:div>
            <w:div w:id="1834026905">
              <w:marLeft w:val="0"/>
              <w:marRight w:val="0"/>
              <w:marTop w:val="0"/>
              <w:marBottom w:val="0"/>
              <w:divBdr>
                <w:top w:val="none" w:sz="0" w:space="0" w:color="auto"/>
                <w:left w:val="none" w:sz="0" w:space="0" w:color="auto"/>
                <w:bottom w:val="none" w:sz="0" w:space="0" w:color="auto"/>
                <w:right w:val="none" w:sz="0" w:space="0" w:color="auto"/>
              </w:divBdr>
            </w:div>
            <w:div w:id="1930498405">
              <w:marLeft w:val="0"/>
              <w:marRight w:val="0"/>
              <w:marTop w:val="0"/>
              <w:marBottom w:val="0"/>
              <w:divBdr>
                <w:top w:val="none" w:sz="0" w:space="0" w:color="auto"/>
                <w:left w:val="none" w:sz="0" w:space="0" w:color="auto"/>
                <w:bottom w:val="none" w:sz="0" w:space="0" w:color="auto"/>
                <w:right w:val="none" w:sz="0" w:space="0" w:color="auto"/>
              </w:divBdr>
            </w:div>
            <w:div w:id="1246110533">
              <w:marLeft w:val="0"/>
              <w:marRight w:val="0"/>
              <w:marTop w:val="0"/>
              <w:marBottom w:val="0"/>
              <w:divBdr>
                <w:top w:val="none" w:sz="0" w:space="0" w:color="auto"/>
                <w:left w:val="none" w:sz="0" w:space="0" w:color="auto"/>
                <w:bottom w:val="none" w:sz="0" w:space="0" w:color="auto"/>
                <w:right w:val="none" w:sz="0" w:space="0" w:color="auto"/>
              </w:divBdr>
            </w:div>
            <w:div w:id="851187265">
              <w:marLeft w:val="0"/>
              <w:marRight w:val="0"/>
              <w:marTop w:val="0"/>
              <w:marBottom w:val="0"/>
              <w:divBdr>
                <w:top w:val="none" w:sz="0" w:space="0" w:color="auto"/>
                <w:left w:val="none" w:sz="0" w:space="0" w:color="auto"/>
                <w:bottom w:val="none" w:sz="0" w:space="0" w:color="auto"/>
                <w:right w:val="none" w:sz="0" w:space="0" w:color="auto"/>
              </w:divBdr>
            </w:div>
            <w:div w:id="1004745842">
              <w:marLeft w:val="0"/>
              <w:marRight w:val="0"/>
              <w:marTop w:val="0"/>
              <w:marBottom w:val="0"/>
              <w:divBdr>
                <w:top w:val="none" w:sz="0" w:space="0" w:color="auto"/>
                <w:left w:val="none" w:sz="0" w:space="0" w:color="auto"/>
                <w:bottom w:val="none" w:sz="0" w:space="0" w:color="auto"/>
                <w:right w:val="none" w:sz="0" w:space="0" w:color="auto"/>
              </w:divBdr>
            </w:div>
            <w:div w:id="410398152">
              <w:marLeft w:val="0"/>
              <w:marRight w:val="0"/>
              <w:marTop w:val="0"/>
              <w:marBottom w:val="0"/>
              <w:divBdr>
                <w:top w:val="none" w:sz="0" w:space="0" w:color="auto"/>
                <w:left w:val="none" w:sz="0" w:space="0" w:color="auto"/>
                <w:bottom w:val="none" w:sz="0" w:space="0" w:color="auto"/>
                <w:right w:val="none" w:sz="0" w:space="0" w:color="auto"/>
              </w:divBdr>
            </w:div>
            <w:div w:id="1950038745">
              <w:marLeft w:val="0"/>
              <w:marRight w:val="0"/>
              <w:marTop w:val="0"/>
              <w:marBottom w:val="0"/>
              <w:divBdr>
                <w:top w:val="none" w:sz="0" w:space="0" w:color="auto"/>
                <w:left w:val="none" w:sz="0" w:space="0" w:color="auto"/>
                <w:bottom w:val="none" w:sz="0" w:space="0" w:color="auto"/>
                <w:right w:val="none" w:sz="0" w:space="0" w:color="auto"/>
              </w:divBdr>
            </w:div>
            <w:div w:id="650208864">
              <w:marLeft w:val="0"/>
              <w:marRight w:val="0"/>
              <w:marTop w:val="0"/>
              <w:marBottom w:val="0"/>
              <w:divBdr>
                <w:top w:val="none" w:sz="0" w:space="0" w:color="auto"/>
                <w:left w:val="none" w:sz="0" w:space="0" w:color="auto"/>
                <w:bottom w:val="none" w:sz="0" w:space="0" w:color="auto"/>
                <w:right w:val="none" w:sz="0" w:space="0" w:color="auto"/>
              </w:divBdr>
            </w:div>
            <w:div w:id="649986204">
              <w:marLeft w:val="0"/>
              <w:marRight w:val="0"/>
              <w:marTop w:val="0"/>
              <w:marBottom w:val="0"/>
              <w:divBdr>
                <w:top w:val="none" w:sz="0" w:space="0" w:color="auto"/>
                <w:left w:val="none" w:sz="0" w:space="0" w:color="auto"/>
                <w:bottom w:val="none" w:sz="0" w:space="0" w:color="auto"/>
                <w:right w:val="none" w:sz="0" w:space="0" w:color="auto"/>
              </w:divBdr>
            </w:div>
            <w:div w:id="1774010475">
              <w:marLeft w:val="0"/>
              <w:marRight w:val="0"/>
              <w:marTop w:val="0"/>
              <w:marBottom w:val="0"/>
              <w:divBdr>
                <w:top w:val="none" w:sz="0" w:space="0" w:color="auto"/>
                <w:left w:val="none" w:sz="0" w:space="0" w:color="auto"/>
                <w:bottom w:val="none" w:sz="0" w:space="0" w:color="auto"/>
                <w:right w:val="none" w:sz="0" w:space="0" w:color="auto"/>
              </w:divBdr>
            </w:div>
            <w:div w:id="1701395396">
              <w:marLeft w:val="0"/>
              <w:marRight w:val="0"/>
              <w:marTop w:val="0"/>
              <w:marBottom w:val="0"/>
              <w:divBdr>
                <w:top w:val="none" w:sz="0" w:space="0" w:color="auto"/>
                <w:left w:val="none" w:sz="0" w:space="0" w:color="auto"/>
                <w:bottom w:val="none" w:sz="0" w:space="0" w:color="auto"/>
                <w:right w:val="none" w:sz="0" w:space="0" w:color="auto"/>
              </w:divBdr>
            </w:div>
            <w:div w:id="1967540412">
              <w:marLeft w:val="0"/>
              <w:marRight w:val="0"/>
              <w:marTop w:val="0"/>
              <w:marBottom w:val="0"/>
              <w:divBdr>
                <w:top w:val="none" w:sz="0" w:space="0" w:color="auto"/>
                <w:left w:val="none" w:sz="0" w:space="0" w:color="auto"/>
                <w:bottom w:val="none" w:sz="0" w:space="0" w:color="auto"/>
                <w:right w:val="none" w:sz="0" w:space="0" w:color="auto"/>
              </w:divBdr>
            </w:div>
            <w:div w:id="1851488476">
              <w:marLeft w:val="0"/>
              <w:marRight w:val="0"/>
              <w:marTop w:val="0"/>
              <w:marBottom w:val="0"/>
              <w:divBdr>
                <w:top w:val="none" w:sz="0" w:space="0" w:color="auto"/>
                <w:left w:val="none" w:sz="0" w:space="0" w:color="auto"/>
                <w:bottom w:val="none" w:sz="0" w:space="0" w:color="auto"/>
                <w:right w:val="none" w:sz="0" w:space="0" w:color="auto"/>
              </w:divBdr>
            </w:div>
            <w:div w:id="1314602858">
              <w:marLeft w:val="0"/>
              <w:marRight w:val="0"/>
              <w:marTop w:val="0"/>
              <w:marBottom w:val="0"/>
              <w:divBdr>
                <w:top w:val="none" w:sz="0" w:space="0" w:color="auto"/>
                <w:left w:val="none" w:sz="0" w:space="0" w:color="auto"/>
                <w:bottom w:val="none" w:sz="0" w:space="0" w:color="auto"/>
                <w:right w:val="none" w:sz="0" w:space="0" w:color="auto"/>
              </w:divBdr>
            </w:div>
            <w:div w:id="1683818344">
              <w:marLeft w:val="0"/>
              <w:marRight w:val="0"/>
              <w:marTop w:val="0"/>
              <w:marBottom w:val="0"/>
              <w:divBdr>
                <w:top w:val="none" w:sz="0" w:space="0" w:color="auto"/>
                <w:left w:val="none" w:sz="0" w:space="0" w:color="auto"/>
                <w:bottom w:val="none" w:sz="0" w:space="0" w:color="auto"/>
                <w:right w:val="none" w:sz="0" w:space="0" w:color="auto"/>
              </w:divBdr>
            </w:div>
            <w:div w:id="548953359">
              <w:marLeft w:val="0"/>
              <w:marRight w:val="0"/>
              <w:marTop w:val="0"/>
              <w:marBottom w:val="0"/>
              <w:divBdr>
                <w:top w:val="none" w:sz="0" w:space="0" w:color="auto"/>
                <w:left w:val="none" w:sz="0" w:space="0" w:color="auto"/>
                <w:bottom w:val="none" w:sz="0" w:space="0" w:color="auto"/>
                <w:right w:val="none" w:sz="0" w:space="0" w:color="auto"/>
              </w:divBdr>
            </w:div>
            <w:div w:id="878129306">
              <w:marLeft w:val="0"/>
              <w:marRight w:val="0"/>
              <w:marTop w:val="0"/>
              <w:marBottom w:val="0"/>
              <w:divBdr>
                <w:top w:val="none" w:sz="0" w:space="0" w:color="auto"/>
                <w:left w:val="none" w:sz="0" w:space="0" w:color="auto"/>
                <w:bottom w:val="none" w:sz="0" w:space="0" w:color="auto"/>
                <w:right w:val="none" w:sz="0" w:space="0" w:color="auto"/>
              </w:divBdr>
            </w:div>
            <w:div w:id="632560099">
              <w:marLeft w:val="0"/>
              <w:marRight w:val="0"/>
              <w:marTop w:val="0"/>
              <w:marBottom w:val="0"/>
              <w:divBdr>
                <w:top w:val="none" w:sz="0" w:space="0" w:color="auto"/>
                <w:left w:val="none" w:sz="0" w:space="0" w:color="auto"/>
                <w:bottom w:val="none" w:sz="0" w:space="0" w:color="auto"/>
                <w:right w:val="none" w:sz="0" w:space="0" w:color="auto"/>
              </w:divBdr>
            </w:div>
            <w:div w:id="902983420">
              <w:marLeft w:val="0"/>
              <w:marRight w:val="0"/>
              <w:marTop w:val="0"/>
              <w:marBottom w:val="0"/>
              <w:divBdr>
                <w:top w:val="none" w:sz="0" w:space="0" w:color="auto"/>
                <w:left w:val="none" w:sz="0" w:space="0" w:color="auto"/>
                <w:bottom w:val="none" w:sz="0" w:space="0" w:color="auto"/>
                <w:right w:val="none" w:sz="0" w:space="0" w:color="auto"/>
              </w:divBdr>
            </w:div>
            <w:div w:id="1777482040">
              <w:marLeft w:val="0"/>
              <w:marRight w:val="0"/>
              <w:marTop w:val="0"/>
              <w:marBottom w:val="0"/>
              <w:divBdr>
                <w:top w:val="none" w:sz="0" w:space="0" w:color="auto"/>
                <w:left w:val="none" w:sz="0" w:space="0" w:color="auto"/>
                <w:bottom w:val="none" w:sz="0" w:space="0" w:color="auto"/>
                <w:right w:val="none" w:sz="0" w:space="0" w:color="auto"/>
              </w:divBdr>
            </w:div>
            <w:div w:id="896740798">
              <w:marLeft w:val="0"/>
              <w:marRight w:val="0"/>
              <w:marTop w:val="0"/>
              <w:marBottom w:val="0"/>
              <w:divBdr>
                <w:top w:val="none" w:sz="0" w:space="0" w:color="auto"/>
                <w:left w:val="none" w:sz="0" w:space="0" w:color="auto"/>
                <w:bottom w:val="none" w:sz="0" w:space="0" w:color="auto"/>
                <w:right w:val="none" w:sz="0" w:space="0" w:color="auto"/>
              </w:divBdr>
            </w:div>
            <w:div w:id="1658224623">
              <w:marLeft w:val="0"/>
              <w:marRight w:val="0"/>
              <w:marTop w:val="0"/>
              <w:marBottom w:val="0"/>
              <w:divBdr>
                <w:top w:val="none" w:sz="0" w:space="0" w:color="auto"/>
                <w:left w:val="none" w:sz="0" w:space="0" w:color="auto"/>
                <w:bottom w:val="none" w:sz="0" w:space="0" w:color="auto"/>
                <w:right w:val="none" w:sz="0" w:space="0" w:color="auto"/>
              </w:divBdr>
            </w:div>
            <w:div w:id="732697113">
              <w:marLeft w:val="0"/>
              <w:marRight w:val="0"/>
              <w:marTop w:val="0"/>
              <w:marBottom w:val="0"/>
              <w:divBdr>
                <w:top w:val="none" w:sz="0" w:space="0" w:color="auto"/>
                <w:left w:val="none" w:sz="0" w:space="0" w:color="auto"/>
                <w:bottom w:val="none" w:sz="0" w:space="0" w:color="auto"/>
                <w:right w:val="none" w:sz="0" w:space="0" w:color="auto"/>
              </w:divBdr>
            </w:div>
            <w:div w:id="1300766187">
              <w:marLeft w:val="0"/>
              <w:marRight w:val="0"/>
              <w:marTop w:val="0"/>
              <w:marBottom w:val="0"/>
              <w:divBdr>
                <w:top w:val="none" w:sz="0" w:space="0" w:color="auto"/>
                <w:left w:val="none" w:sz="0" w:space="0" w:color="auto"/>
                <w:bottom w:val="none" w:sz="0" w:space="0" w:color="auto"/>
                <w:right w:val="none" w:sz="0" w:space="0" w:color="auto"/>
              </w:divBdr>
            </w:div>
            <w:div w:id="1229028645">
              <w:marLeft w:val="0"/>
              <w:marRight w:val="0"/>
              <w:marTop w:val="0"/>
              <w:marBottom w:val="0"/>
              <w:divBdr>
                <w:top w:val="none" w:sz="0" w:space="0" w:color="auto"/>
                <w:left w:val="none" w:sz="0" w:space="0" w:color="auto"/>
                <w:bottom w:val="none" w:sz="0" w:space="0" w:color="auto"/>
                <w:right w:val="none" w:sz="0" w:space="0" w:color="auto"/>
              </w:divBdr>
            </w:div>
            <w:div w:id="694768934">
              <w:marLeft w:val="0"/>
              <w:marRight w:val="0"/>
              <w:marTop w:val="0"/>
              <w:marBottom w:val="0"/>
              <w:divBdr>
                <w:top w:val="none" w:sz="0" w:space="0" w:color="auto"/>
                <w:left w:val="none" w:sz="0" w:space="0" w:color="auto"/>
                <w:bottom w:val="none" w:sz="0" w:space="0" w:color="auto"/>
                <w:right w:val="none" w:sz="0" w:space="0" w:color="auto"/>
              </w:divBdr>
            </w:div>
            <w:div w:id="857355839">
              <w:marLeft w:val="0"/>
              <w:marRight w:val="0"/>
              <w:marTop w:val="0"/>
              <w:marBottom w:val="0"/>
              <w:divBdr>
                <w:top w:val="none" w:sz="0" w:space="0" w:color="auto"/>
                <w:left w:val="none" w:sz="0" w:space="0" w:color="auto"/>
                <w:bottom w:val="none" w:sz="0" w:space="0" w:color="auto"/>
                <w:right w:val="none" w:sz="0" w:space="0" w:color="auto"/>
              </w:divBdr>
            </w:div>
            <w:div w:id="460850280">
              <w:marLeft w:val="0"/>
              <w:marRight w:val="0"/>
              <w:marTop w:val="0"/>
              <w:marBottom w:val="0"/>
              <w:divBdr>
                <w:top w:val="none" w:sz="0" w:space="0" w:color="auto"/>
                <w:left w:val="none" w:sz="0" w:space="0" w:color="auto"/>
                <w:bottom w:val="none" w:sz="0" w:space="0" w:color="auto"/>
                <w:right w:val="none" w:sz="0" w:space="0" w:color="auto"/>
              </w:divBdr>
            </w:div>
            <w:div w:id="96994117">
              <w:marLeft w:val="0"/>
              <w:marRight w:val="0"/>
              <w:marTop w:val="0"/>
              <w:marBottom w:val="0"/>
              <w:divBdr>
                <w:top w:val="none" w:sz="0" w:space="0" w:color="auto"/>
                <w:left w:val="none" w:sz="0" w:space="0" w:color="auto"/>
                <w:bottom w:val="none" w:sz="0" w:space="0" w:color="auto"/>
                <w:right w:val="none" w:sz="0" w:space="0" w:color="auto"/>
              </w:divBdr>
            </w:div>
            <w:div w:id="23988227">
              <w:marLeft w:val="0"/>
              <w:marRight w:val="0"/>
              <w:marTop w:val="0"/>
              <w:marBottom w:val="0"/>
              <w:divBdr>
                <w:top w:val="none" w:sz="0" w:space="0" w:color="auto"/>
                <w:left w:val="none" w:sz="0" w:space="0" w:color="auto"/>
                <w:bottom w:val="none" w:sz="0" w:space="0" w:color="auto"/>
                <w:right w:val="none" w:sz="0" w:space="0" w:color="auto"/>
              </w:divBdr>
            </w:div>
            <w:div w:id="1883441661">
              <w:marLeft w:val="0"/>
              <w:marRight w:val="0"/>
              <w:marTop w:val="0"/>
              <w:marBottom w:val="0"/>
              <w:divBdr>
                <w:top w:val="none" w:sz="0" w:space="0" w:color="auto"/>
                <w:left w:val="none" w:sz="0" w:space="0" w:color="auto"/>
                <w:bottom w:val="none" w:sz="0" w:space="0" w:color="auto"/>
                <w:right w:val="none" w:sz="0" w:space="0" w:color="auto"/>
              </w:divBdr>
            </w:div>
            <w:div w:id="851410385">
              <w:marLeft w:val="0"/>
              <w:marRight w:val="0"/>
              <w:marTop w:val="0"/>
              <w:marBottom w:val="0"/>
              <w:divBdr>
                <w:top w:val="none" w:sz="0" w:space="0" w:color="auto"/>
                <w:left w:val="none" w:sz="0" w:space="0" w:color="auto"/>
                <w:bottom w:val="none" w:sz="0" w:space="0" w:color="auto"/>
                <w:right w:val="none" w:sz="0" w:space="0" w:color="auto"/>
              </w:divBdr>
            </w:div>
            <w:div w:id="1964387573">
              <w:marLeft w:val="0"/>
              <w:marRight w:val="0"/>
              <w:marTop w:val="0"/>
              <w:marBottom w:val="0"/>
              <w:divBdr>
                <w:top w:val="none" w:sz="0" w:space="0" w:color="auto"/>
                <w:left w:val="none" w:sz="0" w:space="0" w:color="auto"/>
                <w:bottom w:val="none" w:sz="0" w:space="0" w:color="auto"/>
                <w:right w:val="none" w:sz="0" w:space="0" w:color="auto"/>
              </w:divBdr>
            </w:div>
            <w:div w:id="1429157975">
              <w:marLeft w:val="0"/>
              <w:marRight w:val="0"/>
              <w:marTop w:val="0"/>
              <w:marBottom w:val="0"/>
              <w:divBdr>
                <w:top w:val="none" w:sz="0" w:space="0" w:color="auto"/>
                <w:left w:val="none" w:sz="0" w:space="0" w:color="auto"/>
                <w:bottom w:val="none" w:sz="0" w:space="0" w:color="auto"/>
                <w:right w:val="none" w:sz="0" w:space="0" w:color="auto"/>
              </w:divBdr>
            </w:div>
            <w:div w:id="2063819617">
              <w:marLeft w:val="0"/>
              <w:marRight w:val="0"/>
              <w:marTop w:val="0"/>
              <w:marBottom w:val="0"/>
              <w:divBdr>
                <w:top w:val="none" w:sz="0" w:space="0" w:color="auto"/>
                <w:left w:val="none" w:sz="0" w:space="0" w:color="auto"/>
                <w:bottom w:val="none" w:sz="0" w:space="0" w:color="auto"/>
                <w:right w:val="none" w:sz="0" w:space="0" w:color="auto"/>
              </w:divBdr>
            </w:div>
            <w:div w:id="320432864">
              <w:marLeft w:val="0"/>
              <w:marRight w:val="0"/>
              <w:marTop w:val="0"/>
              <w:marBottom w:val="0"/>
              <w:divBdr>
                <w:top w:val="none" w:sz="0" w:space="0" w:color="auto"/>
                <w:left w:val="none" w:sz="0" w:space="0" w:color="auto"/>
                <w:bottom w:val="none" w:sz="0" w:space="0" w:color="auto"/>
                <w:right w:val="none" w:sz="0" w:space="0" w:color="auto"/>
              </w:divBdr>
            </w:div>
            <w:div w:id="873466664">
              <w:marLeft w:val="0"/>
              <w:marRight w:val="0"/>
              <w:marTop w:val="0"/>
              <w:marBottom w:val="0"/>
              <w:divBdr>
                <w:top w:val="none" w:sz="0" w:space="0" w:color="auto"/>
                <w:left w:val="none" w:sz="0" w:space="0" w:color="auto"/>
                <w:bottom w:val="none" w:sz="0" w:space="0" w:color="auto"/>
                <w:right w:val="none" w:sz="0" w:space="0" w:color="auto"/>
              </w:divBdr>
            </w:div>
            <w:div w:id="431128191">
              <w:marLeft w:val="0"/>
              <w:marRight w:val="0"/>
              <w:marTop w:val="0"/>
              <w:marBottom w:val="0"/>
              <w:divBdr>
                <w:top w:val="none" w:sz="0" w:space="0" w:color="auto"/>
                <w:left w:val="none" w:sz="0" w:space="0" w:color="auto"/>
                <w:bottom w:val="none" w:sz="0" w:space="0" w:color="auto"/>
                <w:right w:val="none" w:sz="0" w:space="0" w:color="auto"/>
              </w:divBdr>
            </w:div>
            <w:div w:id="1802916667">
              <w:marLeft w:val="0"/>
              <w:marRight w:val="0"/>
              <w:marTop w:val="0"/>
              <w:marBottom w:val="0"/>
              <w:divBdr>
                <w:top w:val="none" w:sz="0" w:space="0" w:color="auto"/>
                <w:left w:val="none" w:sz="0" w:space="0" w:color="auto"/>
                <w:bottom w:val="none" w:sz="0" w:space="0" w:color="auto"/>
                <w:right w:val="none" w:sz="0" w:space="0" w:color="auto"/>
              </w:divBdr>
            </w:div>
            <w:div w:id="302390571">
              <w:marLeft w:val="0"/>
              <w:marRight w:val="0"/>
              <w:marTop w:val="0"/>
              <w:marBottom w:val="0"/>
              <w:divBdr>
                <w:top w:val="none" w:sz="0" w:space="0" w:color="auto"/>
                <w:left w:val="none" w:sz="0" w:space="0" w:color="auto"/>
                <w:bottom w:val="none" w:sz="0" w:space="0" w:color="auto"/>
                <w:right w:val="none" w:sz="0" w:space="0" w:color="auto"/>
              </w:divBdr>
            </w:div>
            <w:div w:id="14115501">
              <w:marLeft w:val="0"/>
              <w:marRight w:val="0"/>
              <w:marTop w:val="0"/>
              <w:marBottom w:val="0"/>
              <w:divBdr>
                <w:top w:val="none" w:sz="0" w:space="0" w:color="auto"/>
                <w:left w:val="none" w:sz="0" w:space="0" w:color="auto"/>
                <w:bottom w:val="none" w:sz="0" w:space="0" w:color="auto"/>
                <w:right w:val="none" w:sz="0" w:space="0" w:color="auto"/>
              </w:divBdr>
            </w:div>
            <w:div w:id="824589628">
              <w:marLeft w:val="0"/>
              <w:marRight w:val="0"/>
              <w:marTop w:val="0"/>
              <w:marBottom w:val="0"/>
              <w:divBdr>
                <w:top w:val="none" w:sz="0" w:space="0" w:color="auto"/>
                <w:left w:val="none" w:sz="0" w:space="0" w:color="auto"/>
                <w:bottom w:val="none" w:sz="0" w:space="0" w:color="auto"/>
                <w:right w:val="none" w:sz="0" w:space="0" w:color="auto"/>
              </w:divBdr>
            </w:div>
            <w:div w:id="1285037201">
              <w:marLeft w:val="0"/>
              <w:marRight w:val="0"/>
              <w:marTop w:val="0"/>
              <w:marBottom w:val="0"/>
              <w:divBdr>
                <w:top w:val="none" w:sz="0" w:space="0" w:color="auto"/>
                <w:left w:val="none" w:sz="0" w:space="0" w:color="auto"/>
                <w:bottom w:val="none" w:sz="0" w:space="0" w:color="auto"/>
                <w:right w:val="none" w:sz="0" w:space="0" w:color="auto"/>
              </w:divBdr>
            </w:div>
            <w:div w:id="1958676909">
              <w:marLeft w:val="0"/>
              <w:marRight w:val="0"/>
              <w:marTop w:val="0"/>
              <w:marBottom w:val="0"/>
              <w:divBdr>
                <w:top w:val="none" w:sz="0" w:space="0" w:color="auto"/>
                <w:left w:val="none" w:sz="0" w:space="0" w:color="auto"/>
                <w:bottom w:val="none" w:sz="0" w:space="0" w:color="auto"/>
                <w:right w:val="none" w:sz="0" w:space="0" w:color="auto"/>
              </w:divBdr>
            </w:div>
            <w:div w:id="984431634">
              <w:marLeft w:val="0"/>
              <w:marRight w:val="0"/>
              <w:marTop w:val="0"/>
              <w:marBottom w:val="0"/>
              <w:divBdr>
                <w:top w:val="none" w:sz="0" w:space="0" w:color="auto"/>
                <w:left w:val="none" w:sz="0" w:space="0" w:color="auto"/>
                <w:bottom w:val="none" w:sz="0" w:space="0" w:color="auto"/>
                <w:right w:val="none" w:sz="0" w:space="0" w:color="auto"/>
              </w:divBdr>
            </w:div>
            <w:div w:id="328676894">
              <w:marLeft w:val="0"/>
              <w:marRight w:val="0"/>
              <w:marTop w:val="0"/>
              <w:marBottom w:val="0"/>
              <w:divBdr>
                <w:top w:val="none" w:sz="0" w:space="0" w:color="auto"/>
                <w:left w:val="none" w:sz="0" w:space="0" w:color="auto"/>
                <w:bottom w:val="none" w:sz="0" w:space="0" w:color="auto"/>
                <w:right w:val="none" w:sz="0" w:space="0" w:color="auto"/>
              </w:divBdr>
            </w:div>
            <w:div w:id="698823735">
              <w:marLeft w:val="0"/>
              <w:marRight w:val="0"/>
              <w:marTop w:val="0"/>
              <w:marBottom w:val="0"/>
              <w:divBdr>
                <w:top w:val="none" w:sz="0" w:space="0" w:color="auto"/>
                <w:left w:val="none" w:sz="0" w:space="0" w:color="auto"/>
                <w:bottom w:val="none" w:sz="0" w:space="0" w:color="auto"/>
                <w:right w:val="none" w:sz="0" w:space="0" w:color="auto"/>
              </w:divBdr>
            </w:div>
            <w:div w:id="1158301420">
              <w:marLeft w:val="0"/>
              <w:marRight w:val="0"/>
              <w:marTop w:val="0"/>
              <w:marBottom w:val="0"/>
              <w:divBdr>
                <w:top w:val="none" w:sz="0" w:space="0" w:color="auto"/>
                <w:left w:val="none" w:sz="0" w:space="0" w:color="auto"/>
                <w:bottom w:val="none" w:sz="0" w:space="0" w:color="auto"/>
                <w:right w:val="none" w:sz="0" w:space="0" w:color="auto"/>
              </w:divBdr>
            </w:div>
            <w:div w:id="1947691996">
              <w:marLeft w:val="0"/>
              <w:marRight w:val="0"/>
              <w:marTop w:val="0"/>
              <w:marBottom w:val="0"/>
              <w:divBdr>
                <w:top w:val="none" w:sz="0" w:space="0" w:color="auto"/>
                <w:left w:val="none" w:sz="0" w:space="0" w:color="auto"/>
                <w:bottom w:val="none" w:sz="0" w:space="0" w:color="auto"/>
                <w:right w:val="none" w:sz="0" w:space="0" w:color="auto"/>
              </w:divBdr>
            </w:div>
            <w:div w:id="2068449348">
              <w:marLeft w:val="0"/>
              <w:marRight w:val="0"/>
              <w:marTop w:val="0"/>
              <w:marBottom w:val="0"/>
              <w:divBdr>
                <w:top w:val="none" w:sz="0" w:space="0" w:color="auto"/>
                <w:left w:val="none" w:sz="0" w:space="0" w:color="auto"/>
                <w:bottom w:val="none" w:sz="0" w:space="0" w:color="auto"/>
                <w:right w:val="none" w:sz="0" w:space="0" w:color="auto"/>
              </w:divBdr>
            </w:div>
            <w:div w:id="768353834">
              <w:marLeft w:val="0"/>
              <w:marRight w:val="0"/>
              <w:marTop w:val="0"/>
              <w:marBottom w:val="0"/>
              <w:divBdr>
                <w:top w:val="none" w:sz="0" w:space="0" w:color="auto"/>
                <w:left w:val="none" w:sz="0" w:space="0" w:color="auto"/>
                <w:bottom w:val="none" w:sz="0" w:space="0" w:color="auto"/>
                <w:right w:val="none" w:sz="0" w:space="0" w:color="auto"/>
              </w:divBdr>
            </w:div>
            <w:div w:id="759063556">
              <w:marLeft w:val="0"/>
              <w:marRight w:val="0"/>
              <w:marTop w:val="0"/>
              <w:marBottom w:val="0"/>
              <w:divBdr>
                <w:top w:val="none" w:sz="0" w:space="0" w:color="auto"/>
                <w:left w:val="none" w:sz="0" w:space="0" w:color="auto"/>
                <w:bottom w:val="none" w:sz="0" w:space="0" w:color="auto"/>
                <w:right w:val="none" w:sz="0" w:space="0" w:color="auto"/>
              </w:divBdr>
            </w:div>
            <w:div w:id="466899874">
              <w:marLeft w:val="0"/>
              <w:marRight w:val="0"/>
              <w:marTop w:val="0"/>
              <w:marBottom w:val="0"/>
              <w:divBdr>
                <w:top w:val="none" w:sz="0" w:space="0" w:color="auto"/>
                <w:left w:val="none" w:sz="0" w:space="0" w:color="auto"/>
                <w:bottom w:val="none" w:sz="0" w:space="0" w:color="auto"/>
                <w:right w:val="none" w:sz="0" w:space="0" w:color="auto"/>
              </w:divBdr>
            </w:div>
            <w:div w:id="451092568">
              <w:marLeft w:val="0"/>
              <w:marRight w:val="0"/>
              <w:marTop w:val="0"/>
              <w:marBottom w:val="0"/>
              <w:divBdr>
                <w:top w:val="none" w:sz="0" w:space="0" w:color="auto"/>
                <w:left w:val="none" w:sz="0" w:space="0" w:color="auto"/>
                <w:bottom w:val="none" w:sz="0" w:space="0" w:color="auto"/>
                <w:right w:val="none" w:sz="0" w:space="0" w:color="auto"/>
              </w:divBdr>
            </w:div>
            <w:div w:id="1932665607">
              <w:marLeft w:val="0"/>
              <w:marRight w:val="0"/>
              <w:marTop w:val="0"/>
              <w:marBottom w:val="0"/>
              <w:divBdr>
                <w:top w:val="none" w:sz="0" w:space="0" w:color="auto"/>
                <w:left w:val="none" w:sz="0" w:space="0" w:color="auto"/>
                <w:bottom w:val="none" w:sz="0" w:space="0" w:color="auto"/>
                <w:right w:val="none" w:sz="0" w:space="0" w:color="auto"/>
              </w:divBdr>
            </w:div>
            <w:div w:id="1328748854">
              <w:marLeft w:val="0"/>
              <w:marRight w:val="0"/>
              <w:marTop w:val="0"/>
              <w:marBottom w:val="0"/>
              <w:divBdr>
                <w:top w:val="none" w:sz="0" w:space="0" w:color="auto"/>
                <w:left w:val="none" w:sz="0" w:space="0" w:color="auto"/>
                <w:bottom w:val="none" w:sz="0" w:space="0" w:color="auto"/>
                <w:right w:val="none" w:sz="0" w:space="0" w:color="auto"/>
              </w:divBdr>
            </w:div>
            <w:div w:id="1216699337">
              <w:marLeft w:val="0"/>
              <w:marRight w:val="0"/>
              <w:marTop w:val="0"/>
              <w:marBottom w:val="0"/>
              <w:divBdr>
                <w:top w:val="none" w:sz="0" w:space="0" w:color="auto"/>
                <w:left w:val="none" w:sz="0" w:space="0" w:color="auto"/>
                <w:bottom w:val="none" w:sz="0" w:space="0" w:color="auto"/>
                <w:right w:val="none" w:sz="0" w:space="0" w:color="auto"/>
              </w:divBdr>
            </w:div>
            <w:div w:id="1346517121">
              <w:marLeft w:val="0"/>
              <w:marRight w:val="0"/>
              <w:marTop w:val="0"/>
              <w:marBottom w:val="0"/>
              <w:divBdr>
                <w:top w:val="none" w:sz="0" w:space="0" w:color="auto"/>
                <w:left w:val="none" w:sz="0" w:space="0" w:color="auto"/>
                <w:bottom w:val="none" w:sz="0" w:space="0" w:color="auto"/>
                <w:right w:val="none" w:sz="0" w:space="0" w:color="auto"/>
              </w:divBdr>
            </w:div>
            <w:div w:id="1473792597">
              <w:marLeft w:val="0"/>
              <w:marRight w:val="0"/>
              <w:marTop w:val="0"/>
              <w:marBottom w:val="0"/>
              <w:divBdr>
                <w:top w:val="none" w:sz="0" w:space="0" w:color="auto"/>
                <w:left w:val="none" w:sz="0" w:space="0" w:color="auto"/>
                <w:bottom w:val="none" w:sz="0" w:space="0" w:color="auto"/>
                <w:right w:val="none" w:sz="0" w:space="0" w:color="auto"/>
              </w:divBdr>
            </w:div>
            <w:div w:id="864363058">
              <w:marLeft w:val="0"/>
              <w:marRight w:val="0"/>
              <w:marTop w:val="0"/>
              <w:marBottom w:val="0"/>
              <w:divBdr>
                <w:top w:val="none" w:sz="0" w:space="0" w:color="auto"/>
                <w:left w:val="none" w:sz="0" w:space="0" w:color="auto"/>
                <w:bottom w:val="none" w:sz="0" w:space="0" w:color="auto"/>
                <w:right w:val="none" w:sz="0" w:space="0" w:color="auto"/>
              </w:divBdr>
            </w:div>
            <w:div w:id="2041738852">
              <w:marLeft w:val="0"/>
              <w:marRight w:val="0"/>
              <w:marTop w:val="0"/>
              <w:marBottom w:val="0"/>
              <w:divBdr>
                <w:top w:val="none" w:sz="0" w:space="0" w:color="auto"/>
                <w:left w:val="none" w:sz="0" w:space="0" w:color="auto"/>
                <w:bottom w:val="none" w:sz="0" w:space="0" w:color="auto"/>
                <w:right w:val="none" w:sz="0" w:space="0" w:color="auto"/>
              </w:divBdr>
            </w:div>
            <w:div w:id="41751405">
              <w:marLeft w:val="0"/>
              <w:marRight w:val="0"/>
              <w:marTop w:val="0"/>
              <w:marBottom w:val="0"/>
              <w:divBdr>
                <w:top w:val="none" w:sz="0" w:space="0" w:color="auto"/>
                <w:left w:val="none" w:sz="0" w:space="0" w:color="auto"/>
                <w:bottom w:val="none" w:sz="0" w:space="0" w:color="auto"/>
                <w:right w:val="none" w:sz="0" w:space="0" w:color="auto"/>
              </w:divBdr>
            </w:div>
            <w:div w:id="1174109712">
              <w:marLeft w:val="0"/>
              <w:marRight w:val="0"/>
              <w:marTop w:val="0"/>
              <w:marBottom w:val="0"/>
              <w:divBdr>
                <w:top w:val="none" w:sz="0" w:space="0" w:color="auto"/>
                <w:left w:val="none" w:sz="0" w:space="0" w:color="auto"/>
                <w:bottom w:val="none" w:sz="0" w:space="0" w:color="auto"/>
                <w:right w:val="none" w:sz="0" w:space="0" w:color="auto"/>
              </w:divBdr>
            </w:div>
            <w:div w:id="1592816503">
              <w:marLeft w:val="0"/>
              <w:marRight w:val="0"/>
              <w:marTop w:val="0"/>
              <w:marBottom w:val="0"/>
              <w:divBdr>
                <w:top w:val="none" w:sz="0" w:space="0" w:color="auto"/>
                <w:left w:val="none" w:sz="0" w:space="0" w:color="auto"/>
                <w:bottom w:val="none" w:sz="0" w:space="0" w:color="auto"/>
                <w:right w:val="none" w:sz="0" w:space="0" w:color="auto"/>
              </w:divBdr>
            </w:div>
            <w:div w:id="1017118994">
              <w:marLeft w:val="0"/>
              <w:marRight w:val="0"/>
              <w:marTop w:val="0"/>
              <w:marBottom w:val="0"/>
              <w:divBdr>
                <w:top w:val="none" w:sz="0" w:space="0" w:color="auto"/>
                <w:left w:val="none" w:sz="0" w:space="0" w:color="auto"/>
                <w:bottom w:val="none" w:sz="0" w:space="0" w:color="auto"/>
                <w:right w:val="none" w:sz="0" w:space="0" w:color="auto"/>
              </w:divBdr>
            </w:div>
            <w:div w:id="484054991">
              <w:marLeft w:val="0"/>
              <w:marRight w:val="0"/>
              <w:marTop w:val="0"/>
              <w:marBottom w:val="0"/>
              <w:divBdr>
                <w:top w:val="none" w:sz="0" w:space="0" w:color="auto"/>
                <w:left w:val="none" w:sz="0" w:space="0" w:color="auto"/>
                <w:bottom w:val="none" w:sz="0" w:space="0" w:color="auto"/>
                <w:right w:val="none" w:sz="0" w:space="0" w:color="auto"/>
              </w:divBdr>
            </w:div>
            <w:div w:id="1664577386">
              <w:marLeft w:val="0"/>
              <w:marRight w:val="0"/>
              <w:marTop w:val="0"/>
              <w:marBottom w:val="0"/>
              <w:divBdr>
                <w:top w:val="none" w:sz="0" w:space="0" w:color="auto"/>
                <w:left w:val="none" w:sz="0" w:space="0" w:color="auto"/>
                <w:bottom w:val="none" w:sz="0" w:space="0" w:color="auto"/>
                <w:right w:val="none" w:sz="0" w:space="0" w:color="auto"/>
              </w:divBdr>
            </w:div>
            <w:div w:id="1633096328">
              <w:marLeft w:val="0"/>
              <w:marRight w:val="0"/>
              <w:marTop w:val="0"/>
              <w:marBottom w:val="0"/>
              <w:divBdr>
                <w:top w:val="none" w:sz="0" w:space="0" w:color="auto"/>
                <w:left w:val="none" w:sz="0" w:space="0" w:color="auto"/>
                <w:bottom w:val="none" w:sz="0" w:space="0" w:color="auto"/>
                <w:right w:val="none" w:sz="0" w:space="0" w:color="auto"/>
              </w:divBdr>
            </w:div>
            <w:div w:id="1878077671">
              <w:marLeft w:val="0"/>
              <w:marRight w:val="0"/>
              <w:marTop w:val="0"/>
              <w:marBottom w:val="0"/>
              <w:divBdr>
                <w:top w:val="none" w:sz="0" w:space="0" w:color="auto"/>
                <w:left w:val="none" w:sz="0" w:space="0" w:color="auto"/>
                <w:bottom w:val="none" w:sz="0" w:space="0" w:color="auto"/>
                <w:right w:val="none" w:sz="0" w:space="0" w:color="auto"/>
              </w:divBdr>
            </w:div>
            <w:div w:id="813907868">
              <w:marLeft w:val="0"/>
              <w:marRight w:val="0"/>
              <w:marTop w:val="0"/>
              <w:marBottom w:val="0"/>
              <w:divBdr>
                <w:top w:val="none" w:sz="0" w:space="0" w:color="auto"/>
                <w:left w:val="none" w:sz="0" w:space="0" w:color="auto"/>
                <w:bottom w:val="none" w:sz="0" w:space="0" w:color="auto"/>
                <w:right w:val="none" w:sz="0" w:space="0" w:color="auto"/>
              </w:divBdr>
            </w:div>
            <w:div w:id="1661537365">
              <w:marLeft w:val="0"/>
              <w:marRight w:val="0"/>
              <w:marTop w:val="0"/>
              <w:marBottom w:val="0"/>
              <w:divBdr>
                <w:top w:val="none" w:sz="0" w:space="0" w:color="auto"/>
                <w:left w:val="none" w:sz="0" w:space="0" w:color="auto"/>
                <w:bottom w:val="none" w:sz="0" w:space="0" w:color="auto"/>
                <w:right w:val="none" w:sz="0" w:space="0" w:color="auto"/>
              </w:divBdr>
            </w:div>
            <w:div w:id="632366394">
              <w:marLeft w:val="0"/>
              <w:marRight w:val="0"/>
              <w:marTop w:val="0"/>
              <w:marBottom w:val="0"/>
              <w:divBdr>
                <w:top w:val="none" w:sz="0" w:space="0" w:color="auto"/>
                <w:left w:val="none" w:sz="0" w:space="0" w:color="auto"/>
                <w:bottom w:val="none" w:sz="0" w:space="0" w:color="auto"/>
                <w:right w:val="none" w:sz="0" w:space="0" w:color="auto"/>
              </w:divBdr>
            </w:div>
            <w:div w:id="875200332">
              <w:marLeft w:val="0"/>
              <w:marRight w:val="0"/>
              <w:marTop w:val="0"/>
              <w:marBottom w:val="0"/>
              <w:divBdr>
                <w:top w:val="none" w:sz="0" w:space="0" w:color="auto"/>
                <w:left w:val="none" w:sz="0" w:space="0" w:color="auto"/>
                <w:bottom w:val="none" w:sz="0" w:space="0" w:color="auto"/>
                <w:right w:val="none" w:sz="0" w:space="0" w:color="auto"/>
              </w:divBdr>
            </w:div>
            <w:div w:id="845364214">
              <w:marLeft w:val="0"/>
              <w:marRight w:val="0"/>
              <w:marTop w:val="0"/>
              <w:marBottom w:val="0"/>
              <w:divBdr>
                <w:top w:val="none" w:sz="0" w:space="0" w:color="auto"/>
                <w:left w:val="none" w:sz="0" w:space="0" w:color="auto"/>
                <w:bottom w:val="none" w:sz="0" w:space="0" w:color="auto"/>
                <w:right w:val="none" w:sz="0" w:space="0" w:color="auto"/>
              </w:divBdr>
            </w:div>
            <w:div w:id="1522008582">
              <w:marLeft w:val="0"/>
              <w:marRight w:val="0"/>
              <w:marTop w:val="0"/>
              <w:marBottom w:val="0"/>
              <w:divBdr>
                <w:top w:val="none" w:sz="0" w:space="0" w:color="auto"/>
                <w:left w:val="none" w:sz="0" w:space="0" w:color="auto"/>
                <w:bottom w:val="none" w:sz="0" w:space="0" w:color="auto"/>
                <w:right w:val="none" w:sz="0" w:space="0" w:color="auto"/>
              </w:divBdr>
            </w:div>
            <w:div w:id="776946066">
              <w:marLeft w:val="0"/>
              <w:marRight w:val="0"/>
              <w:marTop w:val="0"/>
              <w:marBottom w:val="0"/>
              <w:divBdr>
                <w:top w:val="none" w:sz="0" w:space="0" w:color="auto"/>
                <w:left w:val="none" w:sz="0" w:space="0" w:color="auto"/>
                <w:bottom w:val="none" w:sz="0" w:space="0" w:color="auto"/>
                <w:right w:val="none" w:sz="0" w:space="0" w:color="auto"/>
              </w:divBdr>
            </w:div>
            <w:div w:id="529492976">
              <w:marLeft w:val="0"/>
              <w:marRight w:val="0"/>
              <w:marTop w:val="0"/>
              <w:marBottom w:val="0"/>
              <w:divBdr>
                <w:top w:val="none" w:sz="0" w:space="0" w:color="auto"/>
                <w:left w:val="none" w:sz="0" w:space="0" w:color="auto"/>
                <w:bottom w:val="none" w:sz="0" w:space="0" w:color="auto"/>
                <w:right w:val="none" w:sz="0" w:space="0" w:color="auto"/>
              </w:divBdr>
            </w:div>
            <w:div w:id="27606027">
              <w:marLeft w:val="0"/>
              <w:marRight w:val="0"/>
              <w:marTop w:val="0"/>
              <w:marBottom w:val="0"/>
              <w:divBdr>
                <w:top w:val="none" w:sz="0" w:space="0" w:color="auto"/>
                <w:left w:val="none" w:sz="0" w:space="0" w:color="auto"/>
                <w:bottom w:val="none" w:sz="0" w:space="0" w:color="auto"/>
                <w:right w:val="none" w:sz="0" w:space="0" w:color="auto"/>
              </w:divBdr>
            </w:div>
            <w:div w:id="367266927">
              <w:marLeft w:val="0"/>
              <w:marRight w:val="0"/>
              <w:marTop w:val="0"/>
              <w:marBottom w:val="0"/>
              <w:divBdr>
                <w:top w:val="none" w:sz="0" w:space="0" w:color="auto"/>
                <w:left w:val="none" w:sz="0" w:space="0" w:color="auto"/>
                <w:bottom w:val="none" w:sz="0" w:space="0" w:color="auto"/>
                <w:right w:val="none" w:sz="0" w:space="0" w:color="auto"/>
              </w:divBdr>
            </w:div>
            <w:div w:id="225996417">
              <w:marLeft w:val="0"/>
              <w:marRight w:val="0"/>
              <w:marTop w:val="0"/>
              <w:marBottom w:val="0"/>
              <w:divBdr>
                <w:top w:val="none" w:sz="0" w:space="0" w:color="auto"/>
                <w:left w:val="none" w:sz="0" w:space="0" w:color="auto"/>
                <w:bottom w:val="none" w:sz="0" w:space="0" w:color="auto"/>
                <w:right w:val="none" w:sz="0" w:space="0" w:color="auto"/>
              </w:divBdr>
            </w:div>
            <w:div w:id="2068990462">
              <w:marLeft w:val="0"/>
              <w:marRight w:val="0"/>
              <w:marTop w:val="0"/>
              <w:marBottom w:val="0"/>
              <w:divBdr>
                <w:top w:val="none" w:sz="0" w:space="0" w:color="auto"/>
                <w:left w:val="none" w:sz="0" w:space="0" w:color="auto"/>
                <w:bottom w:val="none" w:sz="0" w:space="0" w:color="auto"/>
                <w:right w:val="none" w:sz="0" w:space="0" w:color="auto"/>
              </w:divBdr>
            </w:div>
            <w:div w:id="792986297">
              <w:marLeft w:val="0"/>
              <w:marRight w:val="0"/>
              <w:marTop w:val="0"/>
              <w:marBottom w:val="0"/>
              <w:divBdr>
                <w:top w:val="none" w:sz="0" w:space="0" w:color="auto"/>
                <w:left w:val="none" w:sz="0" w:space="0" w:color="auto"/>
                <w:bottom w:val="none" w:sz="0" w:space="0" w:color="auto"/>
                <w:right w:val="none" w:sz="0" w:space="0" w:color="auto"/>
              </w:divBdr>
            </w:div>
            <w:div w:id="232353191">
              <w:marLeft w:val="0"/>
              <w:marRight w:val="0"/>
              <w:marTop w:val="0"/>
              <w:marBottom w:val="0"/>
              <w:divBdr>
                <w:top w:val="none" w:sz="0" w:space="0" w:color="auto"/>
                <w:left w:val="none" w:sz="0" w:space="0" w:color="auto"/>
                <w:bottom w:val="none" w:sz="0" w:space="0" w:color="auto"/>
                <w:right w:val="none" w:sz="0" w:space="0" w:color="auto"/>
              </w:divBdr>
            </w:div>
            <w:div w:id="925849001">
              <w:marLeft w:val="0"/>
              <w:marRight w:val="0"/>
              <w:marTop w:val="0"/>
              <w:marBottom w:val="0"/>
              <w:divBdr>
                <w:top w:val="none" w:sz="0" w:space="0" w:color="auto"/>
                <w:left w:val="none" w:sz="0" w:space="0" w:color="auto"/>
                <w:bottom w:val="none" w:sz="0" w:space="0" w:color="auto"/>
                <w:right w:val="none" w:sz="0" w:space="0" w:color="auto"/>
              </w:divBdr>
            </w:div>
            <w:div w:id="1751150428">
              <w:marLeft w:val="0"/>
              <w:marRight w:val="0"/>
              <w:marTop w:val="0"/>
              <w:marBottom w:val="0"/>
              <w:divBdr>
                <w:top w:val="none" w:sz="0" w:space="0" w:color="auto"/>
                <w:left w:val="none" w:sz="0" w:space="0" w:color="auto"/>
                <w:bottom w:val="none" w:sz="0" w:space="0" w:color="auto"/>
                <w:right w:val="none" w:sz="0" w:space="0" w:color="auto"/>
              </w:divBdr>
            </w:div>
            <w:div w:id="1298491000">
              <w:marLeft w:val="0"/>
              <w:marRight w:val="0"/>
              <w:marTop w:val="0"/>
              <w:marBottom w:val="0"/>
              <w:divBdr>
                <w:top w:val="none" w:sz="0" w:space="0" w:color="auto"/>
                <w:left w:val="none" w:sz="0" w:space="0" w:color="auto"/>
                <w:bottom w:val="none" w:sz="0" w:space="0" w:color="auto"/>
                <w:right w:val="none" w:sz="0" w:space="0" w:color="auto"/>
              </w:divBdr>
            </w:div>
            <w:div w:id="650132119">
              <w:marLeft w:val="0"/>
              <w:marRight w:val="0"/>
              <w:marTop w:val="0"/>
              <w:marBottom w:val="0"/>
              <w:divBdr>
                <w:top w:val="none" w:sz="0" w:space="0" w:color="auto"/>
                <w:left w:val="none" w:sz="0" w:space="0" w:color="auto"/>
                <w:bottom w:val="none" w:sz="0" w:space="0" w:color="auto"/>
                <w:right w:val="none" w:sz="0" w:space="0" w:color="auto"/>
              </w:divBdr>
            </w:div>
            <w:div w:id="1561793734">
              <w:marLeft w:val="0"/>
              <w:marRight w:val="0"/>
              <w:marTop w:val="0"/>
              <w:marBottom w:val="0"/>
              <w:divBdr>
                <w:top w:val="none" w:sz="0" w:space="0" w:color="auto"/>
                <w:left w:val="none" w:sz="0" w:space="0" w:color="auto"/>
                <w:bottom w:val="none" w:sz="0" w:space="0" w:color="auto"/>
                <w:right w:val="none" w:sz="0" w:space="0" w:color="auto"/>
              </w:divBdr>
            </w:div>
            <w:div w:id="1841384877">
              <w:marLeft w:val="0"/>
              <w:marRight w:val="0"/>
              <w:marTop w:val="0"/>
              <w:marBottom w:val="0"/>
              <w:divBdr>
                <w:top w:val="none" w:sz="0" w:space="0" w:color="auto"/>
                <w:left w:val="none" w:sz="0" w:space="0" w:color="auto"/>
                <w:bottom w:val="none" w:sz="0" w:space="0" w:color="auto"/>
                <w:right w:val="none" w:sz="0" w:space="0" w:color="auto"/>
              </w:divBdr>
            </w:div>
            <w:div w:id="392966135">
              <w:marLeft w:val="0"/>
              <w:marRight w:val="0"/>
              <w:marTop w:val="0"/>
              <w:marBottom w:val="0"/>
              <w:divBdr>
                <w:top w:val="none" w:sz="0" w:space="0" w:color="auto"/>
                <w:left w:val="none" w:sz="0" w:space="0" w:color="auto"/>
                <w:bottom w:val="none" w:sz="0" w:space="0" w:color="auto"/>
                <w:right w:val="none" w:sz="0" w:space="0" w:color="auto"/>
              </w:divBdr>
            </w:div>
            <w:div w:id="702243779">
              <w:marLeft w:val="0"/>
              <w:marRight w:val="0"/>
              <w:marTop w:val="0"/>
              <w:marBottom w:val="0"/>
              <w:divBdr>
                <w:top w:val="none" w:sz="0" w:space="0" w:color="auto"/>
                <w:left w:val="none" w:sz="0" w:space="0" w:color="auto"/>
                <w:bottom w:val="none" w:sz="0" w:space="0" w:color="auto"/>
                <w:right w:val="none" w:sz="0" w:space="0" w:color="auto"/>
              </w:divBdr>
            </w:div>
            <w:div w:id="1475640910">
              <w:marLeft w:val="0"/>
              <w:marRight w:val="0"/>
              <w:marTop w:val="0"/>
              <w:marBottom w:val="0"/>
              <w:divBdr>
                <w:top w:val="none" w:sz="0" w:space="0" w:color="auto"/>
                <w:left w:val="none" w:sz="0" w:space="0" w:color="auto"/>
                <w:bottom w:val="none" w:sz="0" w:space="0" w:color="auto"/>
                <w:right w:val="none" w:sz="0" w:space="0" w:color="auto"/>
              </w:divBdr>
            </w:div>
            <w:div w:id="698698081">
              <w:marLeft w:val="0"/>
              <w:marRight w:val="0"/>
              <w:marTop w:val="0"/>
              <w:marBottom w:val="0"/>
              <w:divBdr>
                <w:top w:val="none" w:sz="0" w:space="0" w:color="auto"/>
                <w:left w:val="none" w:sz="0" w:space="0" w:color="auto"/>
                <w:bottom w:val="none" w:sz="0" w:space="0" w:color="auto"/>
                <w:right w:val="none" w:sz="0" w:space="0" w:color="auto"/>
              </w:divBdr>
            </w:div>
            <w:div w:id="1008018077">
              <w:marLeft w:val="0"/>
              <w:marRight w:val="0"/>
              <w:marTop w:val="0"/>
              <w:marBottom w:val="0"/>
              <w:divBdr>
                <w:top w:val="none" w:sz="0" w:space="0" w:color="auto"/>
                <w:left w:val="none" w:sz="0" w:space="0" w:color="auto"/>
                <w:bottom w:val="none" w:sz="0" w:space="0" w:color="auto"/>
                <w:right w:val="none" w:sz="0" w:space="0" w:color="auto"/>
              </w:divBdr>
            </w:div>
            <w:div w:id="2073770715">
              <w:marLeft w:val="0"/>
              <w:marRight w:val="0"/>
              <w:marTop w:val="0"/>
              <w:marBottom w:val="0"/>
              <w:divBdr>
                <w:top w:val="none" w:sz="0" w:space="0" w:color="auto"/>
                <w:left w:val="none" w:sz="0" w:space="0" w:color="auto"/>
                <w:bottom w:val="none" w:sz="0" w:space="0" w:color="auto"/>
                <w:right w:val="none" w:sz="0" w:space="0" w:color="auto"/>
              </w:divBdr>
            </w:div>
            <w:div w:id="191266068">
              <w:marLeft w:val="0"/>
              <w:marRight w:val="0"/>
              <w:marTop w:val="0"/>
              <w:marBottom w:val="0"/>
              <w:divBdr>
                <w:top w:val="none" w:sz="0" w:space="0" w:color="auto"/>
                <w:left w:val="none" w:sz="0" w:space="0" w:color="auto"/>
                <w:bottom w:val="none" w:sz="0" w:space="0" w:color="auto"/>
                <w:right w:val="none" w:sz="0" w:space="0" w:color="auto"/>
              </w:divBdr>
            </w:div>
            <w:div w:id="78601495">
              <w:marLeft w:val="0"/>
              <w:marRight w:val="0"/>
              <w:marTop w:val="0"/>
              <w:marBottom w:val="0"/>
              <w:divBdr>
                <w:top w:val="none" w:sz="0" w:space="0" w:color="auto"/>
                <w:left w:val="none" w:sz="0" w:space="0" w:color="auto"/>
                <w:bottom w:val="none" w:sz="0" w:space="0" w:color="auto"/>
                <w:right w:val="none" w:sz="0" w:space="0" w:color="auto"/>
              </w:divBdr>
            </w:div>
            <w:div w:id="1349256734">
              <w:marLeft w:val="0"/>
              <w:marRight w:val="0"/>
              <w:marTop w:val="0"/>
              <w:marBottom w:val="0"/>
              <w:divBdr>
                <w:top w:val="none" w:sz="0" w:space="0" w:color="auto"/>
                <w:left w:val="none" w:sz="0" w:space="0" w:color="auto"/>
                <w:bottom w:val="none" w:sz="0" w:space="0" w:color="auto"/>
                <w:right w:val="none" w:sz="0" w:space="0" w:color="auto"/>
              </w:divBdr>
            </w:div>
            <w:div w:id="718437592">
              <w:marLeft w:val="0"/>
              <w:marRight w:val="0"/>
              <w:marTop w:val="0"/>
              <w:marBottom w:val="0"/>
              <w:divBdr>
                <w:top w:val="none" w:sz="0" w:space="0" w:color="auto"/>
                <w:left w:val="none" w:sz="0" w:space="0" w:color="auto"/>
                <w:bottom w:val="none" w:sz="0" w:space="0" w:color="auto"/>
                <w:right w:val="none" w:sz="0" w:space="0" w:color="auto"/>
              </w:divBdr>
            </w:div>
            <w:div w:id="547956588">
              <w:marLeft w:val="0"/>
              <w:marRight w:val="0"/>
              <w:marTop w:val="0"/>
              <w:marBottom w:val="0"/>
              <w:divBdr>
                <w:top w:val="none" w:sz="0" w:space="0" w:color="auto"/>
                <w:left w:val="none" w:sz="0" w:space="0" w:color="auto"/>
                <w:bottom w:val="none" w:sz="0" w:space="0" w:color="auto"/>
                <w:right w:val="none" w:sz="0" w:space="0" w:color="auto"/>
              </w:divBdr>
            </w:div>
            <w:div w:id="2063361046">
              <w:marLeft w:val="0"/>
              <w:marRight w:val="0"/>
              <w:marTop w:val="0"/>
              <w:marBottom w:val="0"/>
              <w:divBdr>
                <w:top w:val="none" w:sz="0" w:space="0" w:color="auto"/>
                <w:left w:val="none" w:sz="0" w:space="0" w:color="auto"/>
                <w:bottom w:val="none" w:sz="0" w:space="0" w:color="auto"/>
                <w:right w:val="none" w:sz="0" w:space="0" w:color="auto"/>
              </w:divBdr>
            </w:div>
            <w:div w:id="1437285290">
              <w:marLeft w:val="0"/>
              <w:marRight w:val="0"/>
              <w:marTop w:val="0"/>
              <w:marBottom w:val="0"/>
              <w:divBdr>
                <w:top w:val="none" w:sz="0" w:space="0" w:color="auto"/>
                <w:left w:val="none" w:sz="0" w:space="0" w:color="auto"/>
                <w:bottom w:val="none" w:sz="0" w:space="0" w:color="auto"/>
                <w:right w:val="none" w:sz="0" w:space="0" w:color="auto"/>
              </w:divBdr>
            </w:div>
            <w:div w:id="103769018">
              <w:marLeft w:val="0"/>
              <w:marRight w:val="0"/>
              <w:marTop w:val="0"/>
              <w:marBottom w:val="0"/>
              <w:divBdr>
                <w:top w:val="none" w:sz="0" w:space="0" w:color="auto"/>
                <w:left w:val="none" w:sz="0" w:space="0" w:color="auto"/>
                <w:bottom w:val="none" w:sz="0" w:space="0" w:color="auto"/>
                <w:right w:val="none" w:sz="0" w:space="0" w:color="auto"/>
              </w:divBdr>
            </w:div>
            <w:div w:id="84232255">
              <w:marLeft w:val="0"/>
              <w:marRight w:val="0"/>
              <w:marTop w:val="0"/>
              <w:marBottom w:val="0"/>
              <w:divBdr>
                <w:top w:val="none" w:sz="0" w:space="0" w:color="auto"/>
                <w:left w:val="none" w:sz="0" w:space="0" w:color="auto"/>
                <w:bottom w:val="none" w:sz="0" w:space="0" w:color="auto"/>
                <w:right w:val="none" w:sz="0" w:space="0" w:color="auto"/>
              </w:divBdr>
            </w:div>
            <w:div w:id="738331060">
              <w:marLeft w:val="0"/>
              <w:marRight w:val="0"/>
              <w:marTop w:val="0"/>
              <w:marBottom w:val="0"/>
              <w:divBdr>
                <w:top w:val="none" w:sz="0" w:space="0" w:color="auto"/>
                <w:left w:val="none" w:sz="0" w:space="0" w:color="auto"/>
                <w:bottom w:val="none" w:sz="0" w:space="0" w:color="auto"/>
                <w:right w:val="none" w:sz="0" w:space="0" w:color="auto"/>
              </w:divBdr>
            </w:div>
            <w:div w:id="971010927">
              <w:marLeft w:val="0"/>
              <w:marRight w:val="0"/>
              <w:marTop w:val="0"/>
              <w:marBottom w:val="0"/>
              <w:divBdr>
                <w:top w:val="none" w:sz="0" w:space="0" w:color="auto"/>
                <w:left w:val="none" w:sz="0" w:space="0" w:color="auto"/>
                <w:bottom w:val="none" w:sz="0" w:space="0" w:color="auto"/>
                <w:right w:val="none" w:sz="0" w:space="0" w:color="auto"/>
              </w:divBdr>
            </w:div>
            <w:div w:id="601576169">
              <w:marLeft w:val="0"/>
              <w:marRight w:val="0"/>
              <w:marTop w:val="0"/>
              <w:marBottom w:val="0"/>
              <w:divBdr>
                <w:top w:val="none" w:sz="0" w:space="0" w:color="auto"/>
                <w:left w:val="none" w:sz="0" w:space="0" w:color="auto"/>
                <w:bottom w:val="none" w:sz="0" w:space="0" w:color="auto"/>
                <w:right w:val="none" w:sz="0" w:space="0" w:color="auto"/>
              </w:divBdr>
            </w:div>
            <w:div w:id="1136794239">
              <w:marLeft w:val="0"/>
              <w:marRight w:val="0"/>
              <w:marTop w:val="0"/>
              <w:marBottom w:val="0"/>
              <w:divBdr>
                <w:top w:val="none" w:sz="0" w:space="0" w:color="auto"/>
                <w:left w:val="none" w:sz="0" w:space="0" w:color="auto"/>
                <w:bottom w:val="none" w:sz="0" w:space="0" w:color="auto"/>
                <w:right w:val="none" w:sz="0" w:space="0" w:color="auto"/>
              </w:divBdr>
            </w:div>
            <w:div w:id="2111050385">
              <w:marLeft w:val="0"/>
              <w:marRight w:val="0"/>
              <w:marTop w:val="0"/>
              <w:marBottom w:val="0"/>
              <w:divBdr>
                <w:top w:val="none" w:sz="0" w:space="0" w:color="auto"/>
                <w:left w:val="none" w:sz="0" w:space="0" w:color="auto"/>
                <w:bottom w:val="none" w:sz="0" w:space="0" w:color="auto"/>
                <w:right w:val="none" w:sz="0" w:space="0" w:color="auto"/>
              </w:divBdr>
            </w:div>
            <w:div w:id="1369836440">
              <w:marLeft w:val="0"/>
              <w:marRight w:val="0"/>
              <w:marTop w:val="0"/>
              <w:marBottom w:val="0"/>
              <w:divBdr>
                <w:top w:val="none" w:sz="0" w:space="0" w:color="auto"/>
                <w:left w:val="none" w:sz="0" w:space="0" w:color="auto"/>
                <w:bottom w:val="none" w:sz="0" w:space="0" w:color="auto"/>
                <w:right w:val="none" w:sz="0" w:space="0" w:color="auto"/>
              </w:divBdr>
            </w:div>
            <w:div w:id="1641230487">
              <w:marLeft w:val="0"/>
              <w:marRight w:val="0"/>
              <w:marTop w:val="0"/>
              <w:marBottom w:val="0"/>
              <w:divBdr>
                <w:top w:val="none" w:sz="0" w:space="0" w:color="auto"/>
                <w:left w:val="none" w:sz="0" w:space="0" w:color="auto"/>
                <w:bottom w:val="none" w:sz="0" w:space="0" w:color="auto"/>
                <w:right w:val="none" w:sz="0" w:space="0" w:color="auto"/>
              </w:divBdr>
            </w:div>
            <w:div w:id="844169822">
              <w:marLeft w:val="0"/>
              <w:marRight w:val="0"/>
              <w:marTop w:val="0"/>
              <w:marBottom w:val="0"/>
              <w:divBdr>
                <w:top w:val="none" w:sz="0" w:space="0" w:color="auto"/>
                <w:left w:val="none" w:sz="0" w:space="0" w:color="auto"/>
                <w:bottom w:val="none" w:sz="0" w:space="0" w:color="auto"/>
                <w:right w:val="none" w:sz="0" w:space="0" w:color="auto"/>
              </w:divBdr>
            </w:div>
            <w:div w:id="1212690480">
              <w:marLeft w:val="0"/>
              <w:marRight w:val="0"/>
              <w:marTop w:val="0"/>
              <w:marBottom w:val="0"/>
              <w:divBdr>
                <w:top w:val="none" w:sz="0" w:space="0" w:color="auto"/>
                <w:left w:val="none" w:sz="0" w:space="0" w:color="auto"/>
                <w:bottom w:val="none" w:sz="0" w:space="0" w:color="auto"/>
                <w:right w:val="none" w:sz="0" w:space="0" w:color="auto"/>
              </w:divBdr>
            </w:div>
            <w:div w:id="668097009">
              <w:marLeft w:val="0"/>
              <w:marRight w:val="0"/>
              <w:marTop w:val="0"/>
              <w:marBottom w:val="0"/>
              <w:divBdr>
                <w:top w:val="none" w:sz="0" w:space="0" w:color="auto"/>
                <w:left w:val="none" w:sz="0" w:space="0" w:color="auto"/>
                <w:bottom w:val="none" w:sz="0" w:space="0" w:color="auto"/>
                <w:right w:val="none" w:sz="0" w:space="0" w:color="auto"/>
              </w:divBdr>
            </w:div>
            <w:div w:id="59135835">
              <w:marLeft w:val="0"/>
              <w:marRight w:val="0"/>
              <w:marTop w:val="0"/>
              <w:marBottom w:val="0"/>
              <w:divBdr>
                <w:top w:val="none" w:sz="0" w:space="0" w:color="auto"/>
                <w:left w:val="none" w:sz="0" w:space="0" w:color="auto"/>
                <w:bottom w:val="none" w:sz="0" w:space="0" w:color="auto"/>
                <w:right w:val="none" w:sz="0" w:space="0" w:color="auto"/>
              </w:divBdr>
            </w:div>
            <w:div w:id="1371299551">
              <w:marLeft w:val="0"/>
              <w:marRight w:val="0"/>
              <w:marTop w:val="0"/>
              <w:marBottom w:val="0"/>
              <w:divBdr>
                <w:top w:val="none" w:sz="0" w:space="0" w:color="auto"/>
                <w:left w:val="none" w:sz="0" w:space="0" w:color="auto"/>
                <w:bottom w:val="none" w:sz="0" w:space="0" w:color="auto"/>
                <w:right w:val="none" w:sz="0" w:space="0" w:color="auto"/>
              </w:divBdr>
            </w:div>
            <w:div w:id="741684540">
              <w:marLeft w:val="0"/>
              <w:marRight w:val="0"/>
              <w:marTop w:val="0"/>
              <w:marBottom w:val="0"/>
              <w:divBdr>
                <w:top w:val="none" w:sz="0" w:space="0" w:color="auto"/>
                <w:left w:val="none" w:sz="0" w:space="0" w:color="auto"/>
                <w:bottom w:val="none" w:sz="0" w:space="0" w:color="auto"/>
                <w:right w:val="none" w:sz="0" w:space="0" w:color="auto"/>
              </w:divBdr>
            </w:div>
            <w:div w:id="1574662263">
              <w:marLeft w:val="0"/>
              <w:marRight w:val="0"/>
              <w:marTop w:val="0"/>
              <w:marBottom w:val="0"/>
              <w:divBdr>
                <w:top w:val="none" w:sz="0" w:space="0" w:color="auto"/>
                <w:left w:val="none" w:sz="0" w:space="0" w:color="auto"/>
                <w:bottom w:val="none" w:sz="0" w:space="0" w:color="auto"/>
                <w:right w:val="none" w:sz="0" w:space="0" w:color="auto"/>
              </w:divBdr>
            </w:div>
            <w:div w:id="682321468">
              <w:marLeft w:val="0"/>
              <w:marRight w:val="0"/>
              <w:marTop w:val="0"/>
              <w:marBottom w:val="0"/>
              <w:divBdr>
                <w:top w:val="none" w:sz="0" w:space="0" w:color="auto"/>
                <w:left w:val="none" w:sz="0" w:space="0" w:color="auto"/>
                <w:bottom w:val="none" w:sz="0" w:space="0" w:color="auto"/>
                <w:right w:val="none" w:sz="0" w:space="0" w:color="auto"/>
              </w:divBdr>
            </w:div>
            <w:div w:id="779449806">
              <w:marLeft w:val="0"/>
              <w:marRight w:val="0"/>
              <w:marTop w:val="0"/>
              <w:marBottom w:val="0"/>
              <w:divBdr>
                <w:top w:val="none" w:sz="0" w:space="0" w:color="auto"/>
                <w:left w:val="none" w:sz="0" w:space="0" w:color="auto"/>
                <w:bottom w:val="none" w:sz="0" w:space="0" w:color="auto"/>
                <w:right w:val="none" w:sz="0" w:space="0" w:color="auto"/>
              </w:divBdr>
            </w:div>
            <w:div w:id="382679405">
              <w:marLeft w:val="0"/>
              <w:marRight w:val="0"/>
              <w:marTop w:val="0"/>
              <w:marBottom w:val="0"/>
              <w:divBdr>
                <w:top w:val="none" w:sz="0" w:space="0" w:color="auto"/>
                <w:left w:val="none" w:sz="0" w:space="0" w:color="auto"/>
                <w:bottom w:val="none" w:sz="0" w:space="0" w:color="auto"/>
                <w:right w:val="none" w:sz="0" w:space="0" w:color="auto"/>
              </w:divBdr>
            </w:div>
            <w:div w:id="857308728">
              <w:marLeft w:val="0"/>
              <w:marRight w:val="0"/>
              <w:marTop w:val="0"/>
              <w:marBottom w:val="0"/>
              <w:divBdr>
                <w:top w:val="none" w:sz="0" w:space="0" w:color="auto"/>
                <w:left w:val="none" w:sz="0" w:space="0" w:color="auto"/>
                <w:bottom w:val="none" w:sz="0" w:space="0" w:color="auto"/>
                <w:right w:val="none" w:sz="0" w:space="0" w:color="auto"/>
              </w:divBdr>
            </w:div>
            <w:div w:id="1696618468">
              <w:marLeft w:val="0"/>
              <w:marRight w:val="0"/>
              <w:marTop w:val="0"/>
              <w:marBottom w:val="0"/>
              <w:divBdr>
                <w:top w:val="none" w:sz="0" w:space="0" w:color="auto"/>
                <w:left w:val="none" w:sz="0" w:space="0" w:color="auto"/>
                <w:bottom w:val="none" w:sz="0" w:space="0" w:color="auto"/>
                <w:right w:val="none" w:sz="0" w:space="0" w:color="auto"/>
              </w:divBdr>
            </w:div>
            <w:div w:id="1843352686">
              <w:marLeft w:val="0"/>
              <w:marRight w:val="0"/>
              <w:marTop w:val="0"/>
              <w:marBottom w:val="0"/>
              <w:divBdr>
                <w:top w:val="none" w:sz="0" w:space="0" w:color="auto"/>
                <w:left w:val="none" w:sz="0" w:space="0" w:color="auto"/>
                <w:bottom w:val="none" w:sz="0" w:space="0" w:color="auto"/>
                <w:right w:val="none" w:sz="0" w:space="0" w:color="auto"/>
              </w:divBdr>
            </w:div>
            <w:div w:id="566722031">
              <w:marLeft w:val="0"/>
              <w:marRight w:val="0"/>
              <w:marTop w:val="0"/>
              <w:marBottom w:val="0"/>
              <w:divBdr>
                <w:top w:val="none" w:sz="0" w:space="0" w:color="auto"/>
                <w:left w:val="none" w:sz="0" w:space="0" w:color="auto"/>
                <w:bottom w:val="none" w:sz="0" w:space="0" w:color="auto"/>
                <w:right w:val="none" w:sz="0" w:space="0" w:color="auto"/>
              </w:divBdr>
            </w:div>
            <w:div w:id="1782726829">
              <w:marLeft w:val="0"/>
              <w:marRight w:val="0"/>
              <w:marTop w:val="0"/>
              <w:marBottom w:val="0"/>
              <w:divBdr>
                <w:top w:val="none" w:sz="0" w:space="0" w:color="auto"/>
                <w:left w:val="none" w:sz="0" w:space="0" w:color="auto"/>
                <w:bottom w:val="none" w:sz="0" w:space="0" w:color="auto"/>
                <w:right w:val="none" w:sz="0" w:space="0" w:color="auto"/>
              </w:divBdr>
            </w:div>
            <w:div w:id="981739695">
              <w:marLeft w:val="0"/>
              <w:marRight w:val="0"/>
              <w:marTop w:val="0"/>
              <w:marBottom w:val="0"/>
              <w:divBdr>
                <w:top w:val="none" w:sz="0" w:space="0" w:color="auto"/>
                <w:left w:val="none" w:sz="0" w:space="0" w:color="auto"/>
                <w:bottom w:val="none" w:sz="0" w:space="0" w:color="auto"/>
                <w:right w:val="none" w:sz="0" w:space="0" w:color="auto"/>
              </w:divBdr>
            </w:div>
            <w:div w:id="1343320356">
              <w:marLeft w:val="0"/>
              <w:marRight w:val="0"/>
              <w:marTop w:val="0"/>
              <w:marBottom w:val="0"/>
              <w:divBdr>
                <w:top w:val="none" w:sz="0" w:space="0" w:color="auto"/>
                <w:left w:val="none" w:sz="0" w:space="0" w:color="auto"/>
                <w:bottom w:val="none" w:sz="0" w:space="0" w:color="auto"/>
                <w:right w:val="none" w:sz="0" w:space="0" w:color="auto"/>
              </w:divBdr>
            </w:div>
            <w:div w:id="192698505">
              <w:marLeft w:val="0"/>
              <w:marRight w:val="0"/>
              <w:marTop w:val="0"/>
              <w:marBottom w:val="0"/>
              <w:divBdr>
                <w:top w:val="none" w:sz="0" w:space="0" w:color="auto"/>
                <w:left w:val="none" w:sz="0" w:space="0" w:color="auto"/>
                <w:bottom w:val="none" w:sz="0" w:space="0" w:color="auto"/>
                <w:right w:val="none" w:sz="0" w:space="0" w:color="auto"/>
              </w:divBdr>
            </w:div>
            <w:div w:id="461655487">
              <w:marLeft w:val="0"/>
              <w:marRight w:val="0"/>
              <w:marTop w:val="0"/>
              <w:marBottom w:val="0"/>
              <w:divBdr>
                <w:top w:val="none" w:sz="0" w:space="0" w:color="auto"/>
                <w:left w:val="none" w:sz="0" w:space="0" w:color="auto"/>
                <w:bottom w:val="none" w:sz="0" w:space="0" w:color="auto"/>
                <w:right w:val="none" w:sz="0" w:space="0" w:color="auto"/>
              </w:divBdr>
            </w:div>
            <w:div w:id="1031884359">
              <w:marLeft w:val="0"/>
              <w:marRight w:val="0"/>
              <w:marTop w:val="0"/>
              <w:marBottom w:val="0"/>
              <w:divBdr>
                <w:top w:val="none" w:sz="0" w:space="0" w:color="auto"/>
                <w:left w:val="none" w:sz="0" w:space="0" w:color="auto"/>
                <w:bottom w:val="none" w:sz="0" w:space="0" w:color="auto"/>
                <w:right w:val="none" w:sz="0" w:space="0" w:color="auto"/>
              </w:divBdr>
            </w:div>
            <w:div w:id="476530627">
              <w:marLeft w:val="0"/>
              <w:marRight w:val="0"/>
              <w:marTop w:val="0"/>
              <w:marBottom w:val="0"/>
              <w:divBdr>
                <w:top w:val="none" w:sz="0" w:space="0" w:color="auto"/>
                <w:left w:val="none" w:sz="0" w:space="0" w:color="auto"/>
                <w:bottom w:val="none" w:sz="0" w:space="0" w:color="auto"/>
                <w:right w:val="none" w:sz="0" w:space="0" w:color="auto"/>
              </w:divBdr>
            </w:div>
            <w:div w:id="298732571">
              <w:marLeft w:val="0"/>
              <w:marRight w:val="0"/>
              <w:marTop w:val="0"/>
              <w:marBottom w:val="0"/>
              <w:divBdr>
                <w:top w:val="none" w:sz="0" w:space="0" w:color="auto"/>
                <w:left w:val="none" w:sz="0" w:space="0" w:color="auto"/>
                <w:bottom w:val="none" w:sz="0" w:space="0" w:color="auto"/>
                <w:right w:val="none" w:sz="0" w:space="0" w:color="auto"/>
              </w:divBdr>
            </w:div>
            <w:div w:id="1377583892">
              <w:marLeft w:val="0"/>
              <w:marRight w:val="0"/>
              <w:marTop w:val="0"/>
              <w:marBottom w:val="0"/>
              <w:divBdr>
                <w:top w:val="none" w:sz="0" w:space="0" w:color="auto"/>
                <w:left w:val="none" w:sz="0" w:space="0" w:color="auto"/>
                <w:bottom w:val="none" w:sz="0" w:space="0" w:color="auto"/>
                <w:right w:val="none" w:sz="0" w:space="0" w:color="auto"/>
              </w:divBdr>
            </w:div>
            <w:div w:id="61948762">
              <w:marLeft w:val="0"/>
              <w:marRight w:val="0"/>
              <w:marTop w:val="0"/>
              <w:marBottom w:val="0"/>
              <w:divBdr>
                <w:top w:val="none" w:sz="0" w:space="0" w:color="auto"/>
                <w:left w:val="none" w:sz="0" w:space="0" w:color="auto"/>
                <w:bottom w:val="none" w:sz="0" w:space="0" w:color="auto"/>
                <w:right w:val="none" w:sz="0" w:space="0" w:color="auto"/>
              </w:divBdr>
            </w:div>
            <w:div w:id="1800684769">
              <w:marLeft w:val="0"/>
              <w:marRight w:val="0"/>
              <w:marTop w:val="0"/>
              <w:marBottom w:val="0"/>
              <w:divBdr>
                <w:top w:val="none" w:sz="0" w:space="0" w:color="auto"/>
                <w:left w:val="none" w:sz="0" w:space="0" w:color="auto"/>
                <w:bottom w:val="none" w:sz="0" w:space="0" w:color="auto"/>
                <w:right w:val="none" w:sz="0" w:space="0" w:color="auto"/>
              </w:divBdr>
            </w:div>
            <w:div w:id="197667348">
              <w:marLeft w:val="0"/>
              <w:marRight w:val="0"/>
              <w:marTop w:val="0"/>
              <w:marBottom w:val="0"/>
              <w:divBdr>
                <w:top w:val="none" w:sz="0" w:space="0" w:color="auto"/>
                <w:left w:val="none" w:sz="0" w:space="0" w:color="auto"/>
                <w:bottom w:val="none" w:sz="0" w:space="0" w:color="auto"/>
                <w:right w:val="none" w:sz="0" w:space="0" w:color="auto"/>
              </w:divBdr>
            </w:div>
            <w:div w:id="1541935091">
              <w:marLeft w:val="0"/>
              <w:marRight w:val="0"/>
              <w:marTop w:val="0"/>
              <w:marBottom w:val="0"/>
              <w:divBdr>
                <w:top w:val="none" w:sz="0" w:space="0" w:color="auto"/>
                <w:left w:val="none" w:sz="0" w:space="0" w:color="auto"/>
                <w:bottom w:val="none" w:sz="0" w:space="0" w:color="auto"/>
                <w:right w:val="none" w:sz="0" w:space="0" w:color="auto"/>
              </w:divBdr>
            </w:div>
            <w:div w:id="1587498376">
              <w:marLeft w:val="0"/>
              <w:marRight w:val="0"/>
              <w:marTop w:val="0"/>
              <w:marBottom w:val="0"/>
              <w:divBdr>
                <w:top w:val="none" w:sz="0" w:space="0" w:color="auto"/>
                <w:left w:val="none" w:sz="0" w:space="0" w:color="auto"/>
                <w:bottom w:val="none" w:sz="0" w:space="0" w:color="auto"/>
                <w:right w:val="none" w:sz="0" w:space="0" w:color="auto"/>
              </w:divBdr>
            </w:div>
            <w:div w:id="200362934">
              <w:marLeft w:val="0"/>
              <w:marRight w:val="0"/>
              <w:marTop w:val="0"/>
              <w:marBottom w:val="0"/>
              <w:divBdr>
                <w:top w:val="none" w:sz="0" w:space="0" w:color="auto"/>
                <w:left w:val="none" w:sz="0" w:space="0" w:color="auto"/>
                <w:bottom w:val="none" w:sz="0" w:space="0" w:color="auto"/>
                <w:right w:val="none" w:sz="0" w:space="0" w:color="auto"/>
              </w:divBdr>
            </w:div>
            <w:div w:id="783616542">
              <w:marLeft w:val="0"/>
              <w:marRight w:val="0"/>
              <w:marTop w:val="0"/>
              <w:marBottom w:val="0"/>
              <w:divBdr>
                <w:top w:val="none" w:sz="0" w:space="0" w:color="auto"/>
                <w:left w:val="none" w:sz="0" w:space="0" w:color="auto"/>
                <w:bottom w:val="none" w:sz="0" w:space="0" w:color="auto"/>
                <w:right w:val="none" w:sz="0" w:space="0" w:color="auto"/>
              </w:divBdr>
            </w:div>
            <w:div w:id="728726103">
              <w:marLeft w:val="0"/>
              <w:marRight w:val="0"/>
              <w:marTop w:val="0"/>
              <w:marBottom w:val="0"/>
              <w:divBdr>
                <w:top w:val="none" w:sz="0" w:space="0" w:color="auto"/>
                <w:left w:val="none" w:sz="0" w:space="0" w:color="auto"/>
                <w:bottom w:val="none" w:sz="0" w:space="0" w:color="auto"/>
                <w:right w:val="none" w:sz="0" w:space="0" w:color="auto"/>
              </w:divBdr>
            </w:div>
            <w:div w:id="340592508">
              <w:marLeft w:val="0"/>
              <w:marRight w:val="0"/>
              <w:marTop w:val="0"/>
              <w:marBottom w:val="0"/>
              <w:divBdr>
                <w:top w:val="none" w:sz="0" w:space="0" w:color="auto"/>
                <w:left w:val="none" w:sz="0" w:space="0" w:color="auto"/>
                <w:bottom w:val="none" w:sz="0" w:space="0" w:color="auto"/>
                <w:right w:val="none" w:sz="0" w:space="0" w:color="auto"/>
              </w:divBdr>
            </w:div>
            <w:div w:id="614556955">
              <w:marLeft w:val="0"/>
              <w:marRight w:val="0"/>
              <w:marTop w:val="0"/>
              <w:marBottom w:val="0"/>
              <w:divBdr>
                <w:top w:val="none" w:sz="0" w:space="0" w:color="auto"/>
                <w:left w:val="none" w:sz="0" w:space="0" w:color="auto"/>
                <w:bottom w:val="none" w:sz="0" w:space="0" w:color="auto"/>
                <w:right w:val="none" w:sz="0" w:space="0" w:color="auto"/>
              </w:divBdr>
            </w:div>
            <w:div w:id="1758792939">
              <w:marLeft w:val="0"/>
              <w:marRight w:val="0"/>
              <w:marTop w:val="0"/>
              <w:marBottom w:val="0"/>
              <w:divBdr>
                <w:top w:val="none" w:sz="0" w:space="0" w:color="auto"/>
                <w:left w:val="none" w:sz="0" w:space="0" w:color="auto"/>
                <w:bottom w:val="none" w:sz="0" w:space="0" w:color="auto"/>
                <w:right w:val="none" w:sz="0" w:space="0" w:color="auto"/>
              </w:divBdr>
            </w:div>
            <w:div w:id="763915933">
              <w:marLeft w:val="0"/>
              <w:marRight w:val="0"/>
              <w:marTop w:val="0"/>
              <w:marBottom w:val="0"/>
              <w:divBdr>
                <w:top w:val="none" w:sz="0" w:space="0" w:color="auto"/>
                <w:left w:val="none" w:sz="0" w:space="0" w:color="auto"/>
                <w:bottom w:val="none" w:sz="0" w:space="0" w:color="auto"/>
                <w:right w:val="none" w:sz="0" w:space="0" w:color="auto"/>
              </w:divBdr>
            </w:div>
            <w:div w:id="650525941">
              <w:marLeft w:val="0"/>
              <w:marRight w:val="0"/>
              <w:marTop w:val="0"/>
              <w:marBottom w:val="0"/>
              <w:divBdr>
                <w:top w:val="none" w:sz="0" w:space="0" w:color="auto"/>
                <w:left w:val="none" w:sz="0" w:space="0" w:color="auto"/>
                <w:bottom w:val="none" w:sz="0" w:space="0" w:color="auto"/>
                <w:right w:val="none" w:sz="0" w:space="0" w:color="auto"/>
              </w:divBdr>
            </w:div>
            <w:div w:id="631323972">
              <w:marLeft w:val="0"/>
              <w:marRight w:val="0"/>
              <w:marTop w:val="0"/>
              <w:marBottom w:val="0"/>
              <w:divBdr>
                <w:top w:val="none" w:sz="0" w:space="0" w:color="auto"/>
                <w:left w:val="none" w:sz="0" w:space="0" w:color="auto"/>
                <w:bottom w:val="none" w:sz="0" w:space="0" w:color="auto"/>
                <w:right w:val="none" w:sz="0" w:space="0" w:color="auto"/>
              </w:divBdr>
            </w:div>
            <w:div w:id="1817449748">
              <w:marLeft w:val="0"/>
              <w:marRight w:val="0"/>
              <w:marTop w:val="0"/>
              <w:marBottom w:val="0"/>
              <w:divBdr>
                <w:top w:val="none" w:sz="0" w:space="0" w:color="auto"/>
                <w:left w:val="none" w:sz="0" w:space="0" w:color="auto"/>
                <w:bottom w:val="none" w:sz="0" w:space="0" w:color="auto"/>
                <w:right w:val="none" w:sz="0" w:space="0" w:color="auto"/>
              </w:divBdr>
            </w:div>
            <w:div w:id="468791580">
              <w:marLeft w:val="0"/>
              <w:marRight w:val="0"/>
              <w:marTop w:val="0"/>
              <w:marBottom w:val="0"/>
              <w:divBdr>
                <w:top w:val="none" w:sz="0" w:space="0" w:color="auto"/>
                <w:left w:val="none" w:sz="0" w:space="0" w:color="auto"/>
                <w:bottom w:val="none" w:sz="0" w:space="0" w:color="auto"/>
                <w:right w:val="none" w:sz="0" w:space="0" w:color="auto"/>
              </w:divBdr>
            </w:div>
            <w:div w:id="401146834">
              <w:marLeft w:val="0"/>
              <w:marRight w:val="0"/>
              <w:marTop w:val="0"/>
              <w:marBottom w:val="0"/>
              <w:divBdr>
                <w:top w:val="none" w:sz="0" w:space="0" w:color="auto"/>
                <w:left w:val="none" w:sz="0" w:space="0" w:color="auto"/>
                <w:bottom w:val="none" w:sz="0" w:space="0" w:color="auto"/>
                <w:right w:val="none" w:sz="0" w:space="0" w:color="auto"/>
              </w:divBdr>
            </w:div>
            <w:div w:id="434788145">
              <w:marLeft w:val="0"/>
              <w:marRight w:val="0"/>
              <w:marTop w:val="0"/>
              <w:marBottom w:val="0"/>
              <w:divBdr>
                <w:top w:val="none" w:sz="0" w:space="0" w:color="auto"/>
                <w:left w:val="none" w:sz="0" w:space="0" w:color="auto"/>
                <w:bottom w:val="none" w:sz="0" w:space="0" w:color="auto"/>
                <w:right w:val="none" w:sz="0" w:space="0" w:color="auto"/>
              </w:divBdr>
            </w:div>
            <w:div w:id="185676944">
              <w:marLeft w:val="0"/>
              <w:marRight w:val="0"/>
              <w:marTop w:val="0"/>
              <w:marBottom w:val="0"/>
              <w:divBdr>
                <w:top w:val="none" w:sz="0" w:space="0" w:color="auto"/>
                <w:left w:val="none" w:sz="0" w:space="0" w:color="auto"/>
                <w:bottom w:val="none" w:sz="0" w:space="0" w:color="auto"/>
                <w:right w:val="none" w:sz="0" w:space="0" w:color="auto"/>
              </w:divBdr>
            </w:div>
            <w:div w:id="229966037">
              <w:marLeft w:val="0"/>
              <w:marRight w:val="0"/>
              <w:marTop w:val="0"/>
              <w:marBottom w:val="0"/>
              <w:divBdr>
                <w:top w:val="none" w:sz="0" w:space="0" w:color="auto"/>
                <w:left w:val="none" w:sz="0" w:space="0" w:color="auto"/>
                <w:bottom w:val="none" w:sz="0" w:space="0" w:color="auto"/>
                <w:right w:val="none" w:sz="0" w:space="0" w:color="auto"/>
              </w:divBdr>
            </w:div>
            <w:div w:id="1784227203">
              <w:marLeft w:val="0"/>
              <w:marRight w:val="0"/>
              <w:marTop w:val="0"/>
              <w:marBottom w:val="0"/>
              <w:divBdr>
                <w:top w:val="none" w:sz="0" w:space="0" w:color="auto"/>
                <w:left w:val="none" w:sz="0" w:space="0" w:color="auto"/>
                <w:bottom w:val="none" w:sz="0" w:space="0" w:color="auto"/>
                <w:right w:val="none" w:sz="0" w:space="0" w:color="auto"/>
              </w:divBdr>
            </w:div>
            <w:div w:id="950937193">
              <w:marLeft w:val="0"/>
              <w:marRight w:val="0"/>
              <w:marTop w:val="0"/>
              <w:marBottom w:val="0"/>
              <w:divBdr>
                <w:top w:val="none" w:sz="0" w:space="0" w:color="auto"/>
                <w:left w:val="none" w:sz="0" w:space="0" w:color="auto"/>
                <w:bottom w:val="none" w:sz="0" w:space="0" w:color="auto"/>
                <w:right w:val="none" w:sz="0" w:space="0" w:color="auto"/>
              </w:divBdr>
            </w:div>
            <w:div w:id="545988135">
              <w:marLeft w:val="0"/>
              <w:marRight w:val="0"/>
              <w:marTop w:val="0"/>
              <w:marBottom w:val="0"/>
              <w:divBdr>
                <w:top w:val="none" w:sz="0" w:space="0" w:color="auto"/>
                <w:left w:val="none" w:sz="0" w:space="0" w:color="auto"/>
                <w:bottom w:val="none" w:sz="0" w:space="0" w:color="auto"/>
                <w:right w:val="none" w:sz="0" w:space="0" w:color="auto"/>
              </w:divBdr>
            </w:div>
            <w:div w:id="1330250784">
              <w:marLeft w:val="0"/>
              <w:marRight w:val="0"/>
              <w:marTop w:val="0"/>
              <w:marBottom w:val="0"/>
              <w:divBdr>
                <w:top w:val="none" w:sz="0" w:space="0" w:color="auto"/>
                <w:left w:val="none" w:sz="0" w:space="0" w:color="auto"/>
                <w:bottom w:val="none" w:sz="0" w:space="0" w:color="auto"/>
                <w:right w:val="none" w:sz="0" w:space="0" w:color="auto"/>
              </w:divBdr>
            </w:div>
            <w:div w:id="1241063951">
              <w:marLeft w:val="0"/>
              <w:marRight w:val="0"/>
              <w:marTop w:val="0"/>
              <w:marBottom w:val="0"/>
              <w:divBdr>
                <w:top w:val="none" w:sz="0" w:space="0" w:color="auto"/>
                <w:left w:val="none" w:sz="0" w:space="0" w:color="auto"/>
                <w:bottom w:val="none" w:sz="0" w:space="0" w:color="auto"/>
                <w:right w:val="none" w:sz="0" w:space="0" w:color="auto"/>
              </w:divBdr>
            </w:div>
            <w:div w:id="471800497">
              <w:marLeft w:val="0"/>
              <w:marRight w:val="0"/>
              <w:marTop w:val="0"/>
              <w:marBottom w:val="0"/>
              <w:divBdr>
                <w:top w:val="none" w:sz="0" w:space="0" w:color="auto"/>
                <w:left w:val="none" w:sz="0" w:space="0" w:color="auto"/>
                <w:bottom w:val="none" w:sz="0" w:space="0" w:color="auto"/>
                <w:right w:val="none" w:sz="0" w:space="0" w:color="auto"/>
              </w:divBdr>
            </w:div>
            <w:div w:id="220408756">
              <w:marLeft w:val="0"/>
              <w:marRight w:val="0"/>
              <w:marTop w:val="0"/>
              <w:marBottom w:val="0"/>
              <w:divBdr>
                <w:top w:val="none" w:sz="0" w:space="0" w:color="auto"/>
                <w:left w:val="none" w:sz="0" w:space="0" w:color="auto"/>
                <w:bottom w:val="none" w:sz="0" w:space="0" w:color="auto"/>
                <w:right w:val="none" w:sz="0" w:space="0" w:color="auto"/>
              </w:divBdr>
            </w:div>
            <w:div w:id="653529963">
              <w:marLeft w:val="0"/>
              <w:marRight w:val="0"/>
              <w:marTop w:val="0"/>
              <w:marBottom w:val="0"/>
              <w:divBdr>
                <w:top w:val="none" w:sz="0" w:space="0" w:color="auto"/>
                <w:left w:val="none" w:sz="0" w:space="0" w:color="auto"/>
                <w:bottom w:val="none" w:sz="0" w:space="0" w:color="auto"/>
                <w:right w:val="none" w:sz="0" w:space="0" w:color="auto"/>
              </w:divBdr>
            </w:div>
            <w:div w:id="1904292031">
              <w:marLeft w:val="0"/>
              <w:marRight w:val="0"/>
              <w:marTop w:val="0"/>
              <w:marBottom w:val="0"/>
              <w:divBdr>
                <w:top w:val="none" w:sz="0" w:space="0" w:color="auto"/>
                <w:left w:val="none" w:sz="0" w:space="0" w:color="auto"/>
                <w:bottom w:val="none" w:sz="0" w:space="0" w:color="auto"/>
                <w:right w:val="none" w:sz="0" w:space="0" w:color="auto"/>
              </w:divBdr>
            </w:div>
            <w:div w:id="684526014">
              <w:marLeft w:val="0"/>
              <w:marRight w:val="0"/>
              <w:marTop w:val="0"/>
              <w:marBottom w:val="0"/>
              <w:divBdr>
                <w:top w:val="none" w:sz="0" w:space="0" w:color="auto"/>
                <w:left w:val="none" w:sz="0" w:space="0" w:color="auto"/>
                <w:bottom w:val="none" w:sz="0" w:space="0" w:color="auto"/>
                <w:right w:val="none" w:sz="0" w:space="0" w:color="auto"/>
              </w:divBdr>
            </w:div>
            <w:div w:id="1478574244">
              <w:marLeft w:val="0"/>
              <w:marRight w:val="0"/>
              <w:marTop w:val="0"/>
              <w:marBottom w:val="0"/>
              <w:divBdr>
                <w:top w:val="none" w:sz="0" w:space="0" w:color="auto"/>
                <w:left w:val="none" w:sz="0" w:space="0" w:color="auto"/>
                <w:bottom w:val="none" w:sz="0" w:space="0" w:color="auto"/>
                <w:right w:val="none" w:sz="0" w:space="0" w:color="auto"/>
              </w:divBdr>
            </w:div>
            <w:div w:id="1612862164">
              <w:marLeft w:val="0"/>
              <w:marRight w:val="0"/>
              <w:marTop w:val="0"/>
              <w:marBottom w:val="0"/>
              <w:divBdr>
                <w:top w:val="none" w:sz="0" w:space="0" w:color="auto"/>
                <w:left w:val="none" w:sz="0" w:space="0" w:color="auto"/>
                <w:bottom w:val="none" w:sz="0" w:space="0" w:color="auto"/>
                <w:right w:val="none" w:sz="0" w:space="0" w:color="auto"/>
              </w:divBdr>
            </w:div>
            <w:div w:id="498499472">
              <w:marLeft w:val="0"/>
              <w:marRight w:val="0"/>
              <w:marTop w:val="0"/>
              <w:marBottom w:val="0"/>
              <w:divBdr>
                <w:top w:val="none" w:sz="0" w:space="0" w:color="auto"/>
                <w:left w:val="none" w:sz="0" w:space="0" w:color="auto"/>
                <w:bottom w:val="none" w:sz="0" w:space="0" w:color="auto"/>
                <w:right w:val="none" w:sz="0" w:space="0" w:color="auto"/>
              </w:divBdr>
            </w:div>
            <w:div w:id="1686445172">
              <w:marLeft w:val="0"/>
              <w:marRight w:val="0"/>
              <w:marTop w:val="0"/>
              <w:marBottom w:val="0"/>
              <w:divBdr>
                <w:top w:val="none" w:sz="0" w:space="0" w:color="auto"/>
                <w:left w:val="none" w:sz="0" w:space="0" w:color="auto"/>
                <w:bottom w:val="none" w:sz="0" w:space="0" w:color="auto"/>
                <w:right w:val="none" w:sz="0" w:space="0" w:color="auto"/>
              </w:divBdr>
            </w:div>
            <w:div w:id="432818951">
              <w:marLeft w:val="0"/>
              <w:marRight w:val="0"/>
              <w:marTop w:val="0"/>
              <w:marBottom w:val="0"/>
              <w:divBdr>
                <w:top w:val="none" w:sz="0" w:space="0" w:color="auto"/>
                <w:left w:val="none" w:sz="0" w:space="0" w:color="auto"/>
                <w:bottom w:val="none" w:sz="0" w:space="0" w:color="auto"/>
                <w:right w:val="none" w:sz="0" w:space="0" w:color="auto"/>
              </w:divBdr>
            </w:div>
            <w:div w:id="1551577476">
              <w:marLeft w:val="0"/>
              <w:marRight w:val="0"/>
              <w:marTop w:val="0"/>
              <w:marBottom w:val="0"/>
              <w:divBdr>
                <w:top w:val="none" w:sz="0" w:space="0" w:color="auto"/>
                <w:left w:val="none" w:sz="0" w:space="0" w:color="auto"/>
                <w:bottom w:val="none" w:sz="0" w:space="0" w:color="auto"/>
                <w:right w:val="none" w:sz="0" w:space="0" w:color="auto"/>
              </w:divBdr>
            </w:div>
            <w:div w:id="580217135">
              <w:marLeft w:val="0"/>
              <w:marRight w:val="0"/>
              <w:marTop w:val="0"/>
              <w:marBottom w:val="0"/>
              <w:divBdr>
                <w:top w:val="none" w:sz="0" w:space="0" w:color="auto"/>
                <w:left w:val="none" w:sz="0" w:space="0" w:color="auto"/>
                <w:bottom w:val="none" w:sz="0" w:space="0" w:color="auto"/>
                <w:right w:val="none" w:sz="0" w:space="0" w:color="auto"/>
              </w:divBdr>
            </w:div>
            <w:div w:id="1625773198">
              <w:marLeft w:val="0"/>
              <w:marRight w:val="0"/>
              <w:marTop w:val="0"/>
              <w:marBottom w:val="0"/>
              <w:divBdr>
                <w:top w:val="none" w:sz="0" w:space="0" w:color="auto"/>
                <w:left w:val="none" w:sz="0" w:space="0" w:color="auto"/>
                <w:bottom w:val="none" w:sz="0" w:space="0" w:color="auto"/>
                <w:right w:val="none" w:sz="0" w:space="0" w:color="auto"/>
              </w:divBdr>
            </w:div>
            <w:div w:id="1807552969">
              <w:marLeft w:val="0"/>
              <w:marRight w:val="0"/>
              <w:marTop w:val="0"/>
              <w:marBottom w:val="0"/>
              <w:divBdr>
                <w:top w:val="none" w:sz="0" w:space="0" w:color="auto"/>
                <w:left w:val="none" w:sz="0" w:space="0" w:color="auto"/>
                <w:bottom w:val="none" w:sz="0" w:space="0" w:color="auto"/>
                <w:right w:val="none" w:sz="0" w:space="0" w:color="auto"/>
              </w:divBdr>
            </w:div>
            <w:div w:id="1555652372">
              <w:marLeft w:val="0"/>
              <w:marRight w:val="0"/>
              <w:marTop w:val="0"/>
              <w:marBottom w:val="0"/>
              <w:divBdr>
                <w:top w:val="none" w:sz="0" w:space="0" w:color="auto"/>
                <w:left w:val="none" w:sz="0" w:space="0" w:color="auto"/>
                <w:bottom w:val="none" w:sz="0" w:space="0" w:color="auto"/>
                <w:right w:val="none" w:sz="0" w:space="0" w:color="auto"/>
              </w:divBdr>
            </w:div>
            <w:div w:id="741408950">
              <w:marLeft w:val="0"/>
              <w:marRight w:val="0"/>
              <w:marTop w:val="0"/>
              <w:marBottom w:val="0"/>
              <w:divBdr>
                <w:top w:val="none" w:sz="0" w:space="0" w:color="auto"/>
                <w:left w:val="none" w:sz="0" w:space="0" w:color="auto"/>
                <w:bottom w:val="none" w:sz="0" w:space="0" w:color="auto"/>
                <w:right w:val="none" w:sz="0" w:space="0" w:color="auto"/>
              </w:divBdr>
            </w:div>
            <w:div w:id="1610383339">
              <w:marLeft w:val="0"/>
              <w:marRight w:val="0"/>
              <w:marTop w:val="0"/>
              <w:marBottom w:val="0"/>
              <w:divBdr>
                <w:top w:val="none" w:sz="0" w:space="0" w:color="auto"/>
                <w:left w:val="none" w:sz="0" w:space="0" w:color="auto"/>
                <w:bottom w:val="none" w:sz="0" w:space="0" w:color="auto"/>
                <w:right w:val="none" w:sz="0" w:space="0" w:color="auto"/>
              </w:divBdr>
            </w:div>
            <w:div w:id="289284149">
              <w:marLeft w:val="0"/>
              <w:marRight w:val="0"/>
              <w:marTop w:val="0"/>
              <w:marBottom w:val="0"/>
              <w:divBdr>
                <w:top w:val="none" w:sz="0" w:space="0" w:color="auto"/>
                <w:left w:val="none" w:sz="0" w:space="0" w:color="auto"/>
                <w:bottom w:val="none" w:sz="0" w:space="0" w:color="auto"/>
                <w:right w:val="none" w:sz="0" w:space="0" w:color="auto"/>
              </w:divBdr>
            </w:div>
            <w:div w:id="477187386">
              <w:marLeft w:val="0"/>
              <w:marRight w:val="0"/>
              <w:marTop w:val="0"/>
              <w:marBottom w:val="0"/>
              <w:divBdr>
                <w:top w:val="none" w:sz="0" w:space="0" w:color="auto"/>
                <w:left w:val="none" w:sz="0" w:space="0" w:color="auto"/>
                <w:bottom w:val="none" w:sz="0" w:space="0" w:color="auto"/>
                <w:right w:val="none" w:sz="0" w:space="0" w:color="auto"/>
              </w:divBdr>
            </w:div>
            <w:div w:id="1458455435">
              <w:marLeft w:val="0"/>
              <w:marRight w:val="0"/>
              <w:marTop w:val="0"/>
              <w:marBottom w:val="0"/>
              <w:divBdr>
                <w:top w:val="none" w:sz="0" w:space="0" w:color="auto"/>
                <w:left w:val="none" w:sz="0" w:space="0" w:color="auto"/>
                <w:bottom w:val="none" w:sz="0" w:space="0" w:color="auto"/>
                <w:right w:val="none" w:sz="0" w:space="0" w:color="auto"/>
              </w:divBdr>
            </w:div>
            <w:div w:id="1372996504">
              <w:marLeft w:val="0"/>
              <w:marRight w:val="0"/>
              <w:marTop w:val="0"/>
              <w:marBottom w:val="0"/>
              <w:divBdr>
                <w:top w:val="none" w:sz="0" w:space="0" w:color="auto"/>
                <w:left w:val="none" w:sz="0" w:space="0" w:color="auto"/>
                <w:bottom w:val="none" w:sz="0" w:space="0" w:color="auto"/>
                <w:right w:val="none" w:sz="0" w:space="0" w:color="auto"/>
              </w:divBdr>
            </w:div>
            <w:div w:id="787578861">
              <w:marLeft w:val="0"/>
              <w:marRight w:val="0"/>
              <w:marTop w:val="0"/>
              <w:marBottom w:val="0"/>
              <w:divBdr>
                <w:top w:val="none" w:sz="0" w:space="0" w:color="auto"/>
                <w:left w:val="none" w:sz="0" w:space="0" w:color="auto"/>
                <w:bottom w:val="none" w:sz="0" w:space="0" w:color="auto"/>
                <w:right w:val="none" w:sz="0" w:space="0" w:color="auto"/>
              </w:divBdr>
            </w:div>
            <w:div w:id="1264192721">
              <w:marLeft w:val="0"/>
              <w:marRight w:val="0"/>
              <w:marTop w:val="0"/>
              <w:marBottom w:val="0"/>
              <w:divBdr>
                <w:top w:val="none" w:sz="0" w:space="0" w:color="auto"/>
                <w:left w:val="none" w:sz="0" w:space="0" w:color="auto"/>
                <w:bottom w:val="none" w:sz="0" w:space="0" w:color="auto"/>
                <w:right w:val="none" w:sz="0" w:space="0" w:color="auto"/>
              </w:divBdr>
            </w:div>
            <w:div w:id="812988796">
              <w:marLeft w:val="0"/>
              <w:marRight w:val="0"/>
              <w:marTop w:val="0"/>
              <w:marBottom w:val="0"/>
              <w:divBdr>
                <w:top w:val="none" w:sz="0" w:space="0" w:color="auto"/>
                <w:left w:val="none" w:sz="0" w:space="0" w:color="auto"/>
                <w:bottom w:val="none" w:sz="0" w:space="0" w:color="auto"/>
                <w:right w:val="none" w:sz="0" w:space="0" w:color="auto"/>
              </w:divBdr>
            </w:div>
            <w:div w:id="1762989660">
              <w:marLeft w:val="0"/>
              <w:marRight w:val="0"/>
              <w:marTop w:val="0"/>
              <w:marBottom w:val="0"/>
              <w:divBdr>
                <w:top w:val="none" w:sz="0" w:space="0" w:color="auto"/>
                <w:left w:val="none" w:sz="0" w:space="0" w:color="auto"/>
                <w:bottom w:val="none" w:sz="0" w:space="0" w:color="auto"/>
                <w:right w:val="none" w:sz="0" w:space="0" w:color="auto"/>
              </w:divBdr>
            </w:div>
            <w:div w:id="1512068962">
              <w:marLeft w:val="0"/>
              <w:marRight w:val="0"/>
              <w:marTop w:val="0"/>
              <w:marBottom w:val="0"/>
              <w:divBdr>
                <w:top w:val="none" w:sz="0" w:space="0" w:color="auto"/>
                <w:left w:val="none" w:sz="0" w:space="0" w:color="auto"/>
                <w:bottom w:val="none" w:sz="0" w:space="0" w:color="auto"/>
                <w:right w:val="none" w:sz="0" w:space="0" w:color="auto"/>
              </w:divBdr>
            </w:div>
            <w:div w:id="1620838721">
              <w:marLeft w:val="0"/>
              <w:marRight w:val="0"/>
              <w:marTop w:val="0"/>
              <w:marBottom w:val="0"/>
              <w:divBdr>
                <w:top w:val="none" w:sz="0" w:space="0" w:color="auto"/>
                <w:left w:val="none" w:sz="0" w:space="0" w:color="auto"/>
                <w:bottom w:val="none" w:sz="0" w:space="0" w:color="auto"/>
                <w:right w:val="none" w:sz="0" w:space="0" w:color="auto"/>
              </w:divBdr>
            </w:div>
            <w:div w:id="2129886448">
              <w:marLeft w:val="0"/>
              <w:marRight w:val="0"/>
              <w:marTop w:val="0"/>
              <w:marBottom w:val="0"/>
              <w:divBdr>
                <w:top w:val="none" w:sz="0" w:space="0" w:color="auto"/>
                <w:left w:val="none" w:sz="0" w:space="0" w:color="auto"/>
                <w:bottom w:val="none" w:sz="0" w:space="0" w:color="auto"/>
                <w:right w:val="none" w:sz="0" w:space="0" w:color="auto"/>
              </w:divBdr>
            </w:div>
            <w:div w:id="511842184">
              <w:marLeft w:val="0"/>
              <w:marRight w:val="0"/>
              <w:marTop w:val="0"/>
              <w:marBottom w:val="0"/>
              <w:divBdr>
                <w:top w:val="none" w:sz="0" w:space="0" w:color="auto"/>
                <w:left w:val="none" w:sz="0" w:space="0" w:color="auto"/>
                <w:bottom w:val="none" w:sz="0" w:space="0" w:color="auto"/>
                <w:right w:val="none" w:sz="0" w:space="0" w:color="auto"/>
              </w:divBdr>
            </w:div>
            <w:div w:id="1495073499">
              <w:marLeft w:val="0"/>
              <w:marRight w:val="0"/>
              <w:marTop w:val="0"/>
              <w:marBottom w:val="0"/>
              <w:divBdr>
                <w:top w:val="none" w:sz="0" w:space="0" w:color="auto"/>
                <w:left w:val="none" w:sz="0" w:space="0" w:color="auto"/>
                <w:bottom w:val="none" w:sz="0" w:space="0" w:color="auto"/>
                <w:right w:val="none" w:sz="0" w:space="0" w:color="auto"/>
              </w:divBdr>
            </w:div>
            <w:div w:id="32733430">
              <w:marLeft w:val="0"/>
              <w:marRight w:val="0"/>
              <w:marTop w:val="0"/>
              <w:marBottom w:val="0"/>
              <w:divBdr>
                <w:top w:val="none" w:sz="0" w:space="0" w:color="auto"/>
                <w:left w:val="none" w:sz="0" w:space="0" w:color="auto"/>
                <w:bottom w:val="none" w:sz="0" w:space="0" w:color="auto"/>
                <w:right w:val="none" w:sz="0" w:space="0" w:color="auto"/>
              </w:divBdr>
            </w:div>
            <w:div w:id="716663357">
              <w:marLeft w:val="0"/>
              <w:marRight w:val="0"/>
              <w:marTop w:val="0"/>
              <w:marBottom w:val="0"/>
              <w:divBdr>
                <w:top w:val="none" w:sz="0" w:space="0" w:color="auto"/>
                <w:left w:val="none" w:sz="0" w:space="0" w:color="auto"/>
                <w:bottom w:val="none" w:sz="0" w:space="0" w:color="auto"/>
                <w:right w:val="none" w:sz="0" w:space="0" w:color="auto"/>
              </w:divBdr>
            </w:div>
            <w:div w:id="1455324575">
              <w:marLeft w:val="0"/>
              <w:marRight w:val="0"/>
              <w:marTop w:val="0"/>
              <w:marBottom w:val="0"/>
              <w:divBdr>
                <w:top w:val="none" w:sz="0" w:space="0" w:color="auto"/>
                <w:left w:val="none" w:sz="0" w:space="0" w:color="auto"/>
                <w:bottom w:val="none" w:sz="0" w:space="0" w:color="auto"/>
                <w:right w:val="none" w:sz="0" w:space="0" w:color="auto"/>
              </w:divBdr>
            </w:div>
            <w:div w:id="2015304693">
              <w:marLeft w:val="0"/>
              <w:marRight w:val="0"/>
              <w:marTop w:val="0"/>
              <w:marBottom w:val="0"/>
              <w:divBdr>
                <w:top w:val="none" w:sz="0" w:space="0" w:color="auto"/>
                <w:left w:val="none" w:sz="0" w:space="0" w:color="auto"/>
                <w:bottom w:val="none" w:sz="0" w:space="0" w:color="auto"/>
                <w:right w:val="none" w:sz="0" w:space="0" w:color="auto"/>
              </w:divBdr>
            </w:div>
            <w:div w:id="224923071">
              <w:marLeft w:val="0"/>
              <w:marRight w:val="0"/>
              <w:marTop w:val="0"/>
              <w:marBottom w:val="0"/>
              <w:divBdr>
                <w:top w:val="none" w:sz="0" w:space="0" w:color="auto"/>
                <w:left w:val="none" w:sz="0" w:space="0" w:color="auto"/>
                <w:bottom w:val="none" w:sz="0" w:space="0" w:color="auto"/>
                <w:right w:val="none" w:sz="0" w:space="0" w:color="auto"/>
              </w:divBdr>
            </w:div>
            <w:div w:id="1778089552">
              <w:marLeft w:val="0"/>
              <w:marRight w:val="0"/>
              <w:marTop w:val="0"/>
              <w:marBottom w:val="0"/>
              <w:divBdr>
                <w:top w:val="none" w:sz="0" w:space="0" w:color="auto"/>
                <w:left w:val="none" w:sz="0" w:space="0" w:color="auto"/>
                <w:bottom w:val="none" w:sz="0" w:space="0" w:color="auto"/>
                <w:right w:val="none" w:sz="0" w:space="0" w:color="auto"/>
              </w:divBdr>
            </w:div>
            <w:div w:id="1906644725">
              <w:marLeft w:val="0"/>
              <w:marRight w:val="0"/>
              <w:marTop w:val="0"/>
              <w:marBottom w:val="0"/>
              <w:divBdr>
                <w:top w:val="none" w:sz="0" w:space="0" w:color="auto"/>
                <w:left w:val="none" w:sz="0" w:space="0" w:color="auto"/>
                <w:bottom w:val="none" w:sz="0" w:space="0" w:color="auto"/>
                <w:right w:val="none" w:sz="0" w:space="0" w:color="auto"/>
              </w:divBdr>
            </w:div>
            <w:div w:id="1184517538">
              <w:marLeft w:val="0"/>
              <w:marRight w:val="0"/>
              <w:marTop w:val="0"/>
              <w:marBottom w:val="0"/>
              <w:divBdr>
                <w:top w:val="none" w:sz="0" w:space="0" w:color="auto"/>
                <w:left w:val="none" w:sz="0" w:space="0" w:color="auto"/>
                <w:bottom w:val="none" w:sz="0" w:space="0" w:color="auto"/>
                <w:right w:val="none" w:sz="0" w:space="0" w:color="auto"/>
              </w:divBdr>
            </w:div>
            <w:div w:id="1417753475">
              <w:marLeft w:val="0"/>
              <w:marRight w:val="0"/>
              <w:marTop w:val="0"/>
              <w:marBottom w:val="0"/>
              <w:divBdr>
                <w:top w:val="none" w:sz="0" w:space="0" w:color="auto"/>
                <w:left w:val="none" w:sz="0" w:space="0" w:color="auto"/>
                <w:bottom w:val="none" w:sz="0" w:space="0" w:color="auto"/>
                <w:right w:val="none" w:sz="0" w:space="0" w:color="auto"/>
              </w:divBdr>
            </w:div>
            <w:div w:id="1251816402">
              <w:marLeft w:val="0"/>
              <w:marRight w:val="0"/>
              <w:marTop w:val="0"/>
              <w:marBottom w:val="0"/>
              <w:divBdr>
                <w:top w:val="none" w:sz="0" w:space="0" w:color="auto"/>
                <w:left w:val="none" w:sz="0" w:space="0" w:color="auto"/>
                <w:bottom w:val="none" w:sz="0" w:space="0" w:color="auto"/>
                <w:right w:val="none" w:sz="0" w:space="0" w:color="auto"/>
              </w:divBdr>
            </w:div>
            <w:div w:id="161087638">
              <w:marLeft w:val="0"/>
              <w:marRight w:val="0"/>
              <w:marTop w:val="0"/>
              <w:marBottom w:val="0"/>
              <w:divBdr>
                <w:top w:val="none" w:sz="0" w:space="0" w:color="auto"/>
                <w:left w:val="none" w:sz="0" w:space="0" w:color="auto"/>
                <w:bottom w:val="none" w:sz="0" w:space="0" w:color="auto"/>
                <w:right w:val="none" w:sz="0" w:space="0" w:color="auto"/>
              </w:divBdr>
            </w:div>
            <w:div w:id="159586926">
              <w:marLeft w:val="0"/>
              <w:marRight w:val="0"/>
              <w:marTop w:val="0"/>
              <w:marBottom w:val="0"/>
              <w:divBdr>
                <w:top w:val="none" w:sz="0" w:space="0" w:color="auto"/>
                <w:left w:val="none" w:sz="0" w:space="0" w:color="auto"/>
                <w:bottom w:val="none" w:sz="0" w:space="0" w:color="auto"/>
                <w:right w:val="none" w:sz="0" w:space="0" w:color="auto"/>
              </w:divBdr>
            </w:div>
            <w:div w:id="191844312">
              <w:marLeft w:val="0"/>
              <w:marRight w:val="0"/>
              <w:marTop w:val="0"/>
              <w:marBottom w:val="0"/>
              <w:divBdr>
                <w:top w:val="none" w:sz="0" w:space="0" w:color="auto"/>
                <w:left w:val="none" w:sz="0" w:space="0" w:color="auto"/>
                <w:bottom w:val="none" w:sz="0" w:space="0" w:color="auto"/>
                <w:right w:val="none" w:sz="0" w:space="0" w:color="auto"/>
              </w:divBdr>
            </w:div>
            <w:div w:id="864249141">
              <w:marLeft w:val="0"/>
              <w:marRight w:val="0"/>
              <w:marTop w:val="0"/>
              <w:marBottom w:val="0"/>
              <w:divBdr>
                <w:top w:val="none" w:sz="0" w:space="0" w:color="auto"/>
                <w:left w:val="none" w:sz="0" w:space="0" w:color="auto"/>
                <w:bottom w:val="none" w:sz="0" w:space="0" w:color="auto"/>
                <w:right w:val="none" w:sz="0" w:space="0" w:color="auto"/>
              </w:divBdr>
            </w:div>
            <w:div w:id="1275404541">
              <w:marLeft w:val="0"/>
              <w:marRight w:val="0"/>
              <w:marTop w:val="0"/>
              <w:marBottom w:val="0"/>
              <w:divBdr>
                <w:top w:val="none" w:sz="0" w:space="0" w:color="auto"/>
                <w:left w:val="none" w:sz="0" w:space="0" w:color="auto"/>
                <w:bottom w:val="none" w:sz="0" w:space="0" w:color="auto"/>
                <w:right w:val="none" w:sz="0" w:space="0" w:color="auto"/>
              </w:divBdr>
            </w:div>
            <w:div w:id="390688275">
              <w:marLeft w:val="0"/>
              <w:marRight w:val="0"/>
              <w:marTop w:val="0"/>
              <w:marBottom w:val="0"/>
              <w:divBdr>
                <w:top w:val="none" w:sz="0" w:space="0" w:color="auto"/>
                <w:left w:val="none" w:sz="0" w:space="0" w:color="auto"/>
                <w:bottom w:val="none" w:sz="0" w:space="0" w:color="auto"/>
                <w:right w:val="none" w:sz="0" w:space="0" w:color="auto"/>
              </w:divBdr>
            </w:div>
            <w:div w:id="2089570920">
              <w:marLeft w:val="0"/>
              <w:marRight w:val="0"/>
              <w:marTop w:val="0"/>
              <w:marBottom w:val="0"/>
              <w:divBdr>
                <w:top w:val="none" w:sz="0" w:space="0" w:color="auto"/>
                <w:left w:val="none" w:sz="0" w:space="0" w:color="auto"/>
                <w:bottom w:val="none" w:sz="0" w:space="0" w:color="auto"/>
                <w:right w:val="none" w:sz="0" w:space="0" w:color="auto"/>
              </w:divBdr>
            </w:div>
            <w:div w:id="2024430577">
              <w:marLeft w:val="0"/>
              <w:marRight w:val="0"/>
              <w:marTop w:val="0"/>
              <w:marBottom w:val="0"/>
              <w:divBdr>
                <w:top w:val="none" w:sz="0" w:space="0" w:color="auto"/>
                <w:left w:val="none" w:sz="0" w:space="0" w:color="auto"/>
                <w:bottom w:val="none" w:sz="0" w:space="0" w:color="auto"/>
                <w:right w:val="none" w:sz="0" w:space="0" w:color="auto"/>
              </w:divBdr>
            </w:div>
            <w:div w:id="1632174353">
              <w:marLeft w:val="0"/>
              <w:marRight w:val="0"/>
              <w:marTop w:val="0"/>
              <w:marBottom w:val="0"/>
              <w:divBdr>
                <w:top w:val="none" w:sz="0" w:space="0" w:color="auto"/>
                <w:left w:val="none" w:sz="0" w:space="0" w:color="auto"/>
                <w:bottom w:val="none" w:sz="0" w:space="0" w:color="auto"/>
                <w:right w:val="none" w:sz="0" w:space="0" w:color="auto"/>
              </w:divBdr>
            </w:div>
            <w:div w:id="1994260875">
              <w:marLeft w:val="0"/>
              <w:marRight w:val="0"/>
              <w:marTop w:val="0"/>
              <w:marBottom w:val="0"/>
              <w:divBdr>
                <w:top w:val="none" w:sz="0" w:space="0" w:color="auto"/>
                <w:left w:val="none" w:sz="0" w:space="0" w:color="auto"/>
                <w:bottom w:val="none" w:sz="0" w:space="0" w:color="auto"/>
                <w:right w:val="none" w:sz="0" w:space="0" w:color="auto"/>
              </w:divBdr>
            </w:div>
            <w:div w:id="778724736">
              <w:marLeft w:val="0"/>
              <w:marRight w:val="0"/>
              <w:marTop w:val="0"/>
              <w:marBottom w:val="0"/>
              <w:divBdr>
                <w:top w:val="none" w:sz="0" w:space="0" w:color="auto"/>
                <w:left w:val="none" w:sz="0" w:space="0" w:color="auto"/>
                <w:bottom w:val="none" w:sz="0" w:space="0" w:color="auto"/>
                <w:right w:val="none" w:sz="0" w:space="0" w:color="auto"/>
              </w:divBdr>
            </w:div>
            <w:div w:id="2019849126">
              <w:marLeft w:val="0"/>
              <w:marRight w:val="0"/>
              <w:marTop w:val="0"/>
              <w:marBottom w:val="0"/>
              <w:divBdr>
                <w:top w:val="none" w:sz="0" w:space="0" w:color="auto"/>
                <w:left w:val="none" w:sz="0" w:space="0" w:color="auto"/>
                <w:bottom w:val="none" w:sz="0" w:space="0" w:color="auto"/>
                <w:right w:val="none" w:sz="0" w:space="0" w:color="auto"/>
              </w:divBdr>
            </w:div>
            <w:div w:id="1325236070">
              <w:marLeft w:val="0"/>
              <w:marRight w:val="0"/>
              <w:marTop w:val="0"/>
              <w:marBottom w:val="0"/>
              <w:divBdr>
                <w:top w:val="none" w:sz="0" w:space="0" w:color="auto"/>
                <w:left w:val="none" w:sz="0" w:space="0" w:color="auto"/>
                <w:bottom w:val="none" w:sz="0" w:space="0" w:color="auto"/>
                <w:right w:val="none" w:sz="0" w:space="0" w:color="auto"/>
              </w:divBdr>
            </w:div>
            <w:div w:id="186723469">
              <w:marLeft w:val="0"/>
              <w:marRight w:val="0"/>
              <w:marTop w:val="0"/>
              <w:marBottom w:val="0"/>
              <w:divBdr>
                <w:top w:val="none" w:sz="0" w:space="0" w:color="auto"/>
                <w:left w:val="none" w:sz="0" w:space="0" w:color="auto"/>
                <w:bottom w:val="none" w:sz="0" w:space="0" w:color="auto"/>
                <w:right w:val="none" w:sz="0" w:space="0" w:color="auto"/>
              </w:divBdr>
            </w:div>
            <w:div w:id="622660494">
              <w:marLeft w:val="0"/>
              <w:marRight w:val="0"/>
              <w:marTop w:val="0"/>
              <w:marBottom w:val="0"/>
              <w:divBdr>
                <w:top w:val="none" w:sz="0" w:space="0" w:color="auto"/>
                <w:left w:val="none" w:sz="0" w:space="0" w:color="auto"/>
                <w:bottom w:val="none" w:sz="0" w:space="0" w:color="auto"/>
                <w:right w:val="none" w:sz="0" w:space="0" w:color="auto"/>
              </w:divBdr>
            </w:div>
            <w:div w:id="1310935817">
              <w:marLeft w:val="0"/>
              <w:marRight w:val="0"/>
              <w:marTop w:val="0"/>
              <w:marBottom w:val="0"/>
              <w:divBdr>
                <w:top w:val="none" w:sz="0" w:space="0" w:color="auto"/>
                <w:left w:val="none" w:sz="0" w:space="0" w:color="auto"/>
                <w:bottom w:val="none" w:sz="0" w:space="0" w:color="auto"/>
                <w:right w:val="none" w:sz="0" w:space="0" w:color="auto"/>
              </w:divBdr>
            </w:div>
            <w:div w:id="815685927">
              <w:marLeft w:val="0"/>
              <w:marRight w:val="0"/>
              <w:marTop w:val="0"/>
              <w:marBottom w:val="0"/>
              <w:divBdr>
                <w:top w:val="none" w:sz="0" w:space="0" w:color="auto"/>
                <w:left w:val="none" w:sz="0" w:space="0" w:color="auto"/>
                <w:bottom w:val="none" w:sz="0" w:space="0" w:color="auto"/>
                <w:right w:val="none" w:sz="0" w:space="0" w:color="auto"/>
              </w:divBdr>
            </w:div>
            <w:div w:id="999036775">
              <w:marLeft w:val="0"/>
              <w:marRight w:val="0"/>
              <w:marTop w:val="0"/>
              <w:marBottom w:val="0"/>
              <w:divBdr>
                <w:top w:val="none" w:sz="0" w:space="0" w:color="auto"/>
                <w:left w:val="none" w:sz="0" w:space="0" w:color="auto"/>
                <w:bottom w:val="none" w:sz="0" w:space="0" w:color="auto"/>
                <w:right w:val="none" w:sz="0" w:space="0" w:color="auto"/>
              </w:divBdr>
            </w:div>
            <w:div w:id="1232231495">
              <w:marLeft w:val="0"/>
              <w:marRight w:val="0"/>
              <w:marTop w:val="0"/>
              <w:marBottom w:val="0"/>
              <w:divBdr>
                <w:top w:val="none" w:sz="0" w:space="0" w:color="auto"/>
                <w:left w:val="none" w:sz="0" w:space="0" w:color="auto"/>
                <w:bottom w:val="none" w:sz="0" w:space="0" w:color="auto"/>
                <w:right w:val="none" w:sz="0" w:space="0" w:color="auto"/>
              </w:divBdr>
            </w:div>
            <w:div w:id="578491308">
              <w:marLeft w:val="0"/>
              <w:marRight w:val="0"/>
              <w:marTop w:val="0"/>
              <w:marBottom w:val="0"/>
              <w:divBdr>
                <w:top w:val="none" w:sz="0" w:space="0" w:color="auto"/>
                <w:left w:val="none" w:sz="0" w:space="0" w:color="auto"/>
                <w:bottom w:val="none" w:sz="0" w:space="0" w:color="auto"/>
                <w:right w:val="none" w:sz="0" w:space="0" w:color="auto"/>
              </w:divBdr>
            </w:div>
            <w:div w:id="693774078">
              <w:marLeft w:val="0"/>
              <w:marRight w:val="0"/>
              <w:marTop w:val="0"/>
              <w:marBottom w:val="0"/>
              <w:divBdr>
                <w:top w:val="none" w:sz="0" w:space="0" w:color="auto"/>
                <w:left w:val="none" w:sz="0" w:space="0" w:color="auto"/>
                <w:bottom w:val="none" w:sz="0" w:space="0" w:color="auto"/>
                <w:right w:val="none" w:sz="0" w:space="0" w:color="auto"/>
              </w:divBdr>
            </w:div>
            <w:div w:id="1686515764">
              <w:marLeft w:val="0"/>
              <w:marRight w:val="0"/>
              <w:marTop w:val="0"/>
              <w:marBottom w:val="0"/>
              <w:divBdr>
                <w:top w:val="none" w:sz="0" w:space="0" w:color="auto"/>
                <w:left w:val="none" w:sz="0" w:space="0" w:color="auto"/>
                <w:bottom w:val="none" w:sz="0" w:space="0" w:color="auto"/>
                <w:right w:val="none" w:sz="0" w:space="0" w:color="auto"/>
              </w:divBdr>
            </w:div>
            <w:div w:id="1063452911">
              <w:marLeft w:val="0"/>
              <w:marRight w:val="0"/>
              <w:marTop w:val="0"/>
              <w:marBottom w:val="0"/>
              <w:divBdr>
                <w:top w:val="none" w:sz="0" w:space="0" w:color="auto"/>
                <w:left w:val="none" w:sz="0" w:space="0" w:color="auto"/>
                <w:bottom w:val="none" w:sz="0" w:space="0" w:color="auto"/>
                <w:right w:val="none" w:sz="0" w:space="0" w:color="auto"/>
              </w:divBdr>
            </w:div>
            <w:div w:id="1239629386">
              <w:marLeft w:val="0"/>
              <w:marRight w:val="0"/>
              <w:marTop w:val="0"/>
              <w:marBottom w:val="0"/>
              <w:divBdr>
                <w:top w:val="none" w:sz="0" w:space="0" w:color="auto"/>
                <w:left w:val="none" w:sz="0" w:space="0" w:color="auto"/>
                <w:bottom w:val="none" w:sz="0" w:space="0" w:color="auto"/>
                <w:right w:val="none" w:sz="0" w:space="0" w:color="auto"/>
              </w:divBdr>
            </w:div>
            <w:div w:id="754085756">
              <w:marLeft w:val="0"/>
              <w:marRight w:val="0"/>
              <w:marTop w:val="0"/>
              <w:marBottom w:val="0"/>
              <w:divBdr>
                <w:top w:val="none" w:sz="0" w:space="0" w:color="auto"/>
                <w:left w:val="none" w:sz="0" w:space="0" w:color="auto"/>
                <w:bottom w:val="none" w:sz="0" w:space="0" w:color="auto"/>
                <w:right w:val="none" w:sz="0" w:space="0" w:color="auto"/>
              </w:divBdr>
            </w:div>
            <w:div w:id="2144349199">
              <w:marLeft w:val="0"/>
              <w:marRight w:val="0"/>
              <w:marTop w:val="0"/>
              <w:marBottom w:val="0"/>
              <w:divBdr>
                <w:top w:val="none" w:sz="0" w:space="0" w:color="auto"/>
                <w:left w:val="none" w:sz="0" w:space="0" w:color="auto"/>
                <w:bottom w:val="none" w:sz="0" w:space="0" w:color="auto"/>
                <w:right w:val="none" w:sz="0" w:space="0" w:color="auto"/>
              </w:divBdr>
            </w:div>
            <w:div w:id="1409881796">
              <w:marLeft w:val="0"/>
              <w:marRight w:val="0"/>
              <w:marTop w:val="0"/>
              <w:marBottom w:val="0"/>
              <w:divBdr>
                <w:top w:val="none" w:sz="0" w:space="0" w:color="auto"/>
                <w:left w:val="none" w:sz="0" w:space="0" w:color="auto"/>
                <w:bottom w:val="none" w:sz="0" w:space="0" w:color="auto"/>
                <w:right w:val="none" w:sz="0" w:space="0" w:color="auto"/>
              </w:divBdr>
            </w:div>
            <w:div w:id="2079356800">
              <w:marLeft w:val="0"/>
              <w:marRight w:val="0"/>
              <w:marTop w:val="0"/>
              <w:marBottom w:val="0"/>
              <w:divBdr>
                <w:top w:val="none" w:sz="0" w:space="0" w:color="auto"/>
                <w:left w:val="none" w:sz="0" w:space="0" w:color="auto"/>
                <w:bottom w:val="none" w:sz="0" w:space="0" w:color="auto"/>
                <w:right w:val="none" w:sz="0" w:space="0" w:color="auto"/>
              </w:divBdr>
            </w:div>
            <w:div w:id="113644827">
              <w:marLeft w:val="0"/>
              <w:marRight w:val="0"/>
              <w:marTop w:val="0"/>
              <w:marBottom w:val="0"/>
              <w:divBdr>
                <w:top w:val="none" w:sz="0" w:space="0" w:color="auto"/>
                <w:left w:val="none" w:sz="0" w:space="0" w:color="auto"/>
                <w:bottom w:val="none" w:sz="0" w:space="0" w:color="auto"/>
                <w:right w:val="none" w:sz="0" w:space="0" w:color="auto"/>
              </w:divBdr>
            </w:div>
            <w:div w:id="1254782966">
              <w:marLeft w:val="0"/>
              <w:marRight w:val="0"/>
              <w:marTop w:val="0"/>
              <w:marBottom w:val="0"/>
              <w:divBdr>
                <w:top w:val="none" w:sz="0" w:space="0" w:color="auto"/>
                <w:left w:val="none" w:sz="0" w:space="0" w:color="auto"/>
                <w:bottom w:val="none" w:sz="0" w:space="0" w:color="auto"/>
                <w:right w:val="none" w:sz="0" w:space="0" w:color="auto"/>
              </w:divBdr>
            </w:div>
            <w:div w:id="1398745394">
              <w:marLeft w:val="0"/>
              <w:marRight w:val="0"/>
              <w:marTop w:val="0"/>
              <w:marBottom w:val="0"/>
              <w:divBdr>
                <w:top w:val="none" w:sz="0" w:space="0" w:color="auto"/>
                <w:left w:val="none" w:sz="0" w:space="0" w:color="auto"/>
                <w:bottom w:val="none" w:sz="0" w:space="0" w:color="auto"/>
                <w:right w:val="none" w:sz="0" w:space="0" w:color="auto"/>
              </w:divBdr>
            </w:div>
            <w:div w:id="2071223078">
              <w:marLeft w:val="0"/>
              <w:marRight w:val="0"/>
              <w:marTop w:val="0"/>
              <w:marBottom w:val="0"/>
              <w:divBdr>
                <w:top w:val="none" w:sz="0" w:space="0" w:color="auto"/>
                <w:left w:val="none" w:sz="0" w:space="0" w:color="auto"/>
                <w:bottom w:val="none" w:sz="0" w:space="0" w:color="auto"/>
                <w:right w:val="none" w:sz="0" w:space="0" w:color="auto"/>
              </w:divBdr>
            </w:div>
            <w:div w:id="1800954536">
              <w:marLeft w:val="0"/>
              <w:marRight w:val="0"/>
              <w:marTop w:val="0"/>
              <w:marBottom w:val="0"/>
              <w:divBdr>
                <w:top w:val="none" w:sz="0" w:space="0" w:color="auto"/>
                <w:left w:val="none" w:sz="0" w:space="0" w:color="auto"/>
                <w:bottom w:val="none" w:sz="0" w:space="0" w:color="auto"/>
                <w:right w:val="none" w:sz="0" w:space="0" w:color="auto"/>
              </w:divBdr>
            </w:div>
            <w:div w:id="2123835452">
              <w:marLeft w:val="0"/>
              <w:marRight w:val="0"/>
              <w:marTop w:val="0"/>
              <w:marBottom w:val="0"/>
              <w:divBdr>
                <w:top w:val="none" w:sz="0" w:space="0" w:color="auto"/>
                <w:left w:val="none" w:sz="0" w:space="0" w:color="auto"/>
                <w:bottom w:val="none" w:sz="0" w:space="0" w:color="auto"/>
                <w:right w:val="none" w:sz="0" w:space="0" w:color="auto"/>
              </w:divBdr>
            </w:div>
            <w:div w:id="277372898">
              <w:marLeft w:val="0"/>
              <w:marRight w:val="0"/>
              <w:marTop w:val="0"/>
              <w:marBottom w:val="0"/>
              <w:divBdr>
                <w:top w:val="none" w:sz="0" w:space="0" w:color="auto"/>
                <w:left w:val="none" w:sz="0" w:space="0" w:color="auto"/>
                <w:bottom w:val="none" w:sz="0" w:space="0" w:color="auto"/>
                <w:right w:val="none" w:sz="0" w:space="0" w:color="auto"/>
              </w:divBdr>
            </w:div>
            <w:div w:id="399602401">
              <w:marLeft w:val="0"/>
              <w:marRight w:val="0"/>
              <w:marTop w:val="0"/>
              <w:marBottom w:val="0"/>
              <w:divBdr>
                <w:top w:val="none" w:sz="0" w:space="0" w:color="auto"/>
                <w:left w:val="none" w:sz="0" w:space="0" w:color="auto"/>
                <w:bottom w:val="none" w:sz="0" w:space="0" w:color="auto"/>
                <w:right w:val="none" w:sz="0" w:space="0" w:color="auto"/>
              </w:divBdr>
            </w:div>
            <w:div w:id="1298994458">
              <w:marLeft w:val="0"/>
              <w:marRight w:val="0"/>
              <w:marTop w:val="0"/>
              <w:marBottom w:val="0"/>
              <w:divBdr>
                <w:top w:val="none" w:sz="0" w:space="0" w:color="auto"/>
                <w:left w:val="none" w:sz="0" w:space="0" w:color="auto"/>
                <w:bottom w:val="none" w:sz="0" w:space="0" w:color="auto"/>
                <w:right w:val="none" w:sz="0" w:space="0" w:color="auto"/>
              </w:divBdr>
            </w:div>
            <w:div w:id="332955004">
              <w:marLeft w:val="0"/>
              <w:marRight w:val="0"/>
              <w:marTop w:val="0"/>
              <w:marBottom w:val="0"/>
              <w:divBdr>
                <w:top w:val="none" w:sz="0" w:space="0" w:color="auto"/>
                <w:left w:val="none" w:sz="0" w:space="0" w:color="auto"/>
                <w:bottom w:val="none" w:sz="0" w:space="0" w:color="auto"/>
                <w:right w:val="none" w:sz="0" w:space="0" w:color="auto"/>
              </w:divBdr>
            </w:div>
            <w:div w:id="928318151">
              <w:marLeft w:val="0"/>
              <w:marRight w:val="0"/>
              <w:marTop w:val="0"/>
              <w:marBottom w:val="0"/>
              <w:divBdr>
                <w:top w:val="none" w:sz="0" w:space="0" w:color="auto"/>
                <w:left w:val="none" w:sz="0" w:space="0" w:color="auto"/>
                <w:bottom w:val="none" w:sz="0" w:space="0" w:color="auto"/>
                <w:right w:val="none" w:sz="0" w:space="0" w:color="auto"/>
              </w:divBdr>
            </w:div>
            <w:div w:id="101147840">
              <w:marLeft w:val="0"/>
              <w:marRight w:val="0"/>
              <w:marTop w:val="0"/>
              <w:marBottom w:val="0"/>
              <w:divBdr>
                <w:top w:val="none" w:sz="0" w:space="0" w:color="auto"/>
                <w:left w:val="none" w:sz="0" w:space="0" w:color="auto"/>
                <w:bottom w:val="none" w:sz="0" w:space="0" w:color="auto"/>
                <w:right w:val="none" w:sz="0" w:space="0" w:color="auto"/>
              </w:divBdr>
            </w:div>
            <w:div w:id="1252658714">
              <w:marLeft w:val="0"/>
              <w:marRight w:val="0"/>
              <w:marTop w:val="0"/>
              <w:marBottom w:val="0"/>
              <w:divBdr>
                <w:top w:val="none" w:sz="0" w:space="0" w:color="auto"/>
                <w:left w:val="none" w:sz="0" w:space="0" w:color="auto"/>
                <w:bottom w:val="none" w:sz="0" w:space="0" w:color="auto"/>
                <w:right w:val="none" w:sz="0" w:space="0" w:color="auto"/>
              </w:divBdr>
            </w:div>
            <w:div w:id="254872202">
              <w:marLeft w:val="0"/>
              <w:marRight w:val="0"/>
              <w:marTop w:val="0"/>
              <w:marBottom w:val="0"/>
              <w:divBdr>
                <w:top w:val="none" w:sz="0" w:space="0" w:color="auto"/>
                <w:left w:val="none" w:sz="0" w:space="0" w:color="auto"/>
                <w:bottom w:val="none" w:sz="0" w:space="0" w:color="auto"/>
                <w:right w:val="none" w:sz="0" w:space="0" w:color="auto"/>
              </w:divBdr>
            </w:div>
            <w:div w:id="1684626159">
              <w:marLeft w:val="0"/>
              <w:marRight w:val="0"/>
              <w:marTop w:val="0"/>
              <w:marBottom w:val="0"/>
              <w:divBdr>
                <w:top w:val="none" w:sz="0" w:space="0" w:color="auto"/>
                <w:left w:val="none" w:sz="0" w:space="0" w:color="auto"/>
                <w:bottom w:val="none" w:sz="0" w:space="0" w:color="auto"/>
                <w:right w:val="none" w:sz="0" w:space="0" w:color="auto"/>
              </w:divBdr>
            </w:div>
            <w:div w:id="720598961">
              <w:marLeft w:val="0"/>
              <w:marRight w:val="0"/>
              <w:marTop w:val="0"/>
              <w:marBottom w:val="0"/>
              <w:divBdr>
                <w:top w:val="none" w:sz="0" w:space="0" w:color="auto"/>
                <w:left w:val="none" w:sz="0" w:space="0" w:color="auto"/>
                <w:bottom w:val="none" w:sz="0" w:space="0" w:color="auto"/>
                <w:right w:val="none" w:sz="0" w:space="0" w:color="auto"/>
              </w:divBdr>
            </w:div>
            <w:div w:id="1729954623">
              <w:marLeft w:val="0"/>
              <w:marRight w:val="0"/>
              <w:marTop w:val="0"/>
              <w:marBottom w:val="0"/>
              <w:divBdr>
                <w:top w:val="none" w:sz="0" w:space="0" w:color="auto"/>
                <w:left w:val="none" w:sz="0" w:space="0" w:color="auto"/>
                <w:bottom w:val="none" w:sz="0" w:space="0" w:color="auto"/>
                <w:right w:val="none" w:sz="0" w:space="0" w:color="auto"/>
              </w:divBdr>
            </w:div>
            <w:div w:id="165749327">
              <w:marLeft w:val="0"/>
              <w:marRight w:val="0"/>
              <w:marTop w:val="0"/>
              <w:marBottom w:val="0"/>
              <w:divBdr>
                <w:top w:val="none" w:sz="0" w:space="0" w:color="auto"/>
                <w:left w:val="none" w:sz="0" w:space="0" w:color="auto"/>
                <w:bottom w:val="none" w:sz="0" w:space="0" w:color="auto"/>
                <w:right w:val="none" w:sz="0" w:space="0" w:color="auto"/>
              </w:divBdr>
            </w:div>
            <w:div w:id="1286621453">
              <w:marLeft w:val="0"/>
              <w:marRight w:val="0"/>
              <w:marTop w:val="0"/>
              <w:marBottom w:val="0"/>
              <w:divBdr>
                <w:top w:val="none" w:sz="0" w:space="0" w:color="auto"/>
                <w:left w:val="none" w:sz="0" w:space="0" w:color="auto"/>
                <w:bottom w:val="none" w:sz="0" w:space="0" w:color="auto"/>
                <w:right w:val="none" w:sz="0" w:space="0" w:color="auto"/>
              </w:divBdr>
            </w:div>
            <w:div w:id="162010597">
              <w:marLeft w:val="0"/>
              <w:marRight w:val="0"/>
              <w:marTop w:val="0"/>
              <w:marBottom w:val="0"/>
              <w:divBdr>
                <w:top w:val="none" w:sz="0" w:space="0" w:color="auto"/>
                <w:left w:val="none" w:sz="0" w:space="0" w:color="auto"/>
                <w:bottom w:val="none" w:sz="0" w:space="0" w:color="auto"/>
                <w:right w:val="none" w:sz="0" w:space="0" w:color="auto"/>
              </w:divBdr>
            </w:div>
            <w:div w:id="263651462">
              <w:marLeft w:val="0"/>
              <w:marRight w:val="0"/>
              <w:marTop w:val="0"/>
              <w:marBottom w:val="0"/>
              <w:divBdr>
                <w:top w:val="none" w:sz="0" w:space="0" w:color="auto"/>
                <w:left w:val="none" w:sz="0" w:space="0" w:color="auto"/>
                <w:bottom w:val="none" w:sz="0" w:space="0" w:color="auto"/>
                <w:right w:val="none" w:sz="0" w:space="0" w:color="auto"/>
              </w:divBdr>
            </w:div>
            <w:div w:id="744887130">
              <w:marLeft w:val="0"/>
              <w:marRight w:val="0"/>
              <w:marTop w:val="0"/>
              <w:marBottom w:val="0"/>
              <w:divBdr>
                <w:top w:val="none" w:sz="0" w:space="0" w:color="auto"/>
                <w:left w:val="none" w:sz="0" w:space="0" w:color="auto"/>
                <w:bottom w:val="none" w:sz="0" w:space="0" w:color="auto"/>
                <w:right w:val="none" w:sz="0" w:space="0" w:color="auto"/>
              </w:divBdr>
            </w:div>
            <w:div w:id="1776514301">
              <w:marLeft w:val="0"/>
              <w:marRight w:val="0"/>
              <w:marTop w:val="0"/>
              <w:marBottom w:val="0"/>
              <w:divBdr>
                <w:top w:val="none" w:sz="0" w:space="0" w:color="auto"/>
                <w:left w:val="none" w:sz="0" w:space="0" w:color="auto"/>
                <w:bottom w:val="none" w:sz="0" w:space="0" w:color="auto"/>
                <w:right w:val="none" w:sz="0" w:space="0" w:color="auto"/>
              </w:divBdr>
            </w:div>
            <w:div w:id="805901198">
              <w:marLeft w:val="0"/>
              <w:marRight w:val="0"/>
              <w:marTop w:val="0"/>
              <w:marBottom w:val="0"/>
              <w:divBdr>
                <w:top w:val="none" w:sz="0" w:space="0" w:color="auto"/>
                <w:left w:val="none" w:sz="0" w:space="0" w:color="auto"/>
                <w:bottom w:val="none" w:sz="0" w:space="0" w:color="auto"/>
                <w:right w:val="none" w:sz="0" w:space="0" w:color="auto"/>
              </w:divBdr>
            </w:div>
            <w:div w:id="808010761">
              <w:marLeft w:val="0"/>
              <w:marRight w:val="0"/>
              <w:marTop w:val="0"/>
              <w:marBottom w:val="0"/>
              <w:divBdr>
                <w:top w:val="none" w:sz="0" w:space="0" w:color="auto"/>
                <w:left w:val="none" w:sz="0" w:space="0" w:color="auto"/>
                <w:bottom w:val="none" w:sz="0" w:space="0" w:color="auto"/>
                <w:right w:val="none" w:sz="0" w:space="0" w:color="auto"/>
              </w:divBdr>
            </w:div>
            <w:div w:id="531959633">
              <w:marLeft w:val="0"/>
              <w:marRight w:val="0"/>
              <w:marTop w:val="0"/>
              <w:marBottom w:val="0"/>
              <w:divBdr>
                <w:top w:val="none" w:sz="0" w:space="0" w:color="auto"/>
                <w:left w:val="none" w:sz="0" w:space="0" w:color="auto"/>
                <w:bottom w:val="none" w:sz="0" w:space="0" w:color="auto"/>
                <w:right w:val="none" w:sz="0" w:space="0" w:color="auto"/>
              </w:divBdr>
            </w:div>
            <w:div w:id="520974245">
              <w:marLeft w:val="0"/>
              <w:marRight w:val="0"/>
              <w:marTop w:val="0"/>
              <w:marBottom w:val="0"/>
              <w:divBdr>
                <w:top w:val="none" w:sz="0" w:space="0" w:color="auto"/>
                <w:left w:val="none" w:sz="0" w:space="0" w:color="auto"/>
                <w:bottom w:val="none" w:sz="0" w:space="0" w:color="auto"/>
                <w:right w:val="none" w:sz="0" w:space="0" w:color="auto"/>
              </w:divBdr>
            </w:div>
            <w:div w:id="908272957">
              <w:marLeft w:val="0"/>
              <w:marRight w:val="0"/>
              <w:marTop w:val="0"/>
              <w:marBottom w:val="0"/>
              <w:divBdr>
                <w:top w:val="none" w:sz="0" w:space="0" w:color="auto"/>
                <w:left w:val="none" w:sz="0" w:space="0" w:color="auto"/>
                <w:bottom w:val="none" w:sz="0" w:space="0" w:color="auto"/>
                <w:right w:val="none" w:sz="0" w:space="0" w:color="auto"/>
              </w:divBdr>
            </w:div>
            <w:div w:id="881552079">
              <w:marLeft w:val="0"/>
              <w:marRight w:val="0"/>
              <w:marTop w:val="0"/>
              <w:marBottom w:val="0"/>
              <w:divBdr>
                <w:top w:val="none" w:sz="0" w:space="0" w:color="auto"/>
                <w:left w:val="none" w:sz="0" w:space="0" w:color="auto"/>
                <w:bottom w:val="none" w:sz="0" w:space="0" w:color="auto"/>
                <w:right w:val="none" w:sz="0" w:space="0" w:color="auto"/>
              </w:divBdr>
            </w:div>
            <w:div w:id="936594263">
              <w:marLeft w:val="0"/>
              <w:marRight w:val="0"/>
              <w:marTop w:val="0"/>
              <w:marBottom w:val="0"/>
              <w:divBdr>
                <w:top w:val="none" w:sz="0" w:space="0" w:color="auto"/>
                <w:left w:val="none" w:sz="0" w:space="0" w:color="auto"/>
                <w:bottom w:val="none" w:sz="0" w:space="0" w:color="auto"/>
                <w:right w:val="none" w:sz="0" w:space="0" w:color="auto"/>
              </w:divBdr>
            </w:div>
            <w:div w:id="1541472574">
              <w:marLeft w:val="0"/>
              <w:marRight w:val="0"/>
              <w:marTop w:val="0"/>
              <w:marBottom w:val="0"/>
              <w:divBdr>
                <w:top w:val="none" w:sz="0" w:space="0" w:color="auto"/>
                <w:left w:val="none" w:sz="0" w:space="0" w:color="auto"/>
                <w:bottom w:val="none" w:sz="0" w:space="0" w:color="auto"/>
                <w:right w:val="none" w:sz="0" w:space="0" w:color="auto"/>
              </w:divBdr>
            </w:div>
            <w:div w:id="653220888">
              <w:marLeft w:val="0"/>
              <w:marRight w:val="0"/>
              <w:marTop w:val="0"/>
              <w:marBottom w:val="0"/>
              <w:divBdr>
                <w:top w:val="none" w:sz="0" w:space="0" w:color="auto"/>
                <w:left w:val="none" w:sz="0" w:space="0" w:color="auto"/>
                <w:bottom w:val="none" w:sz="0" w:space="0" w:color="auto"/>
                <w:right w:val="none" w:sz="0" w:space="0" w:color="auto"/>
              </w:divBdr>
            </w:div>
            <w:div w:id="913399430">
              <w:marLeft w:val="0"/>
              <w:marRight w:val="0"/>
              <w:marTop w:val="0"/>
              <w:marBottom w:val="0"/>
              <w:divBdr>
                <w:top w:val="none" w:sz="0" w:space="0" w:color="auto"/>
                <w:left w:val="none" w:sz="0" w:space="0" w:color="auto"/>
                <w:bottom w:val="none" w:sz="0" w:space="0" w:color="auto"/>
                <w:right w:val="none" w:sz="0" w:space="0" w:color="auto"/>
              </w:divBdr>
            </w:div>
            <w:div w:id="1389957681">
              <w:marLeft w:val="0"/>
              <w:marRight w:val="0"/>
              <w:marTop w:val="0"/>
              <w:marBottom w:val="0"/>
              <w:divBdr>
                <w:top w:val="none" w:sz="0" w:space="0" w:color="auto"/>
                <w:left w:val="none" w:sz="0" w:space="0" w:color="auto"/>
                <w:bottom w:val="none" w:sz="0" w:space="0" w:color="auto"/>
                <w:right w:val="none" w:sz="0" w:space="0" w:color="auto"/>
              </w:divBdr>
            </w:div>
            <w:div w:id="1826820510">
              <w:marLeft w:val="0"/>
              <w:marRight w:val="0"/>
              <w:marTop w:val="0"/>
              <w:marBottom w:val="0"/>
              <w:divBdr>
                <w:top w:val="none" w:sz="0" w:space="0" w:color="auto"/>
                <w:left w:val="none" w:sz="0" w:space="0" w:color="auto"/>
                <w:bottom w:val="none" w:sz="0" w:space="0" w:color="auto"/>
                <w:right w:val="none" w:sz="0" w:space="0" w:color="auto"/>
              </w:divBdr>
            </w:div>
            <w:div w:id="2016497925">
              <w:marLeft w:val="0"/>
              <w:marRight w:val="0"/>
              <w:marTop w:val="0"/>
              <w:marBottom w:val="0"/>
              <w:divBdr>
                <w:top w:val="none" w:sz="0" w:space="0" w:color="auto"/>
                <w:left w:val="none" w:sz="0" w:space="0" w:color="auto"/>
                <w:bottom w:val="none" w:sz="0" w:space="0" w:color="auto"/>
                <w:right w:val="none" w:sz="0" w:space="0" w:color="auto"/>
              </w:divBdr>
            </w:div>
            <w:div w:id="1403408036">
              <w:marLeft w:val="0"/>
              <w:marRight w:val="0"/>
              <w:marTop w:val="0"/>
              <w:marBottom w:val="0"/>
              <w:divBdr>
                <w:top w:val="none" w:sz="0" w:space="0" w:color="auto"/>
                <w:left w:val="none" w:sz="0" w:space="0" w:color="auto"/>
                <w:bottom w:val="none" w:sz="0" w:space="0" w:color="auto"/>
                <w:right w:val="none" w:sz="0" w:space="0" w:color="auto"/>
              </w:divBdr>
            </w:div>
            <w:div w:id="89590927">
              <w:marLeft w:val="0"/>
              <w:marRight w:val="0"/>
              <w:marTop w:val="0"/>
              <w:marBottom w:val="0"/>
              <w:divBdr>
                <w:top w:val="none" w:sz="0" w:space="0" w:color="auto"/>
                <w:left w:val="none" w:sz="0" w:space="0" w:color="auto"/>
                <w:bottom w:val="none" w:sz="0" w:space="0" w:color="auto"/>
                <w:right w:val="none" w:sz="0" w:space="0" w:color="auto"/>
              </w:divBdr>
            </w:div>
            <w:div w:id="1180506537">
              <w:marLeft w:val="0"/>
              <w:marRight w:val="0"/>
              <w:marTop w:val="0"/>
              <w:marBottom w:val="0"/>
              <w:divBdr>
                <w:top w:val="none" w:sz="0" w:space="0" w:color="auto"/>
                <w:left w:val="none" w:sz="0" w:space="0" w:color="auto"/>
                <w:bottom w:val="none" w:sz="0" w:space="0" w:color="auto"/>
                <w:right w:val="none" w:sz="0" w:space="0" w:color="auto"/>
              </w:divBdr>
            </w:div>
            <w:div w:id="1958952763">
              <w:marLeft w:val="0"/>
              <w:marRight w:val="0"/>
              <w:marTop w:val="0"/>
              <w:marBottom w:val="0"/>
              <w:divBdr>
                <w:top w:val="none" w:sz="0" w:space="0" w:color="auto"/>
                <w:left w:val="none" w:sz="0" w:space="0" w:color="auto"/>
                <w:bottom w:val="none" w:sz="0" w:space="0" w:color="auto"/>
                <w:right w:val="none" w:sz="0" w:space="0" w:color="auto"/>
              </w:divBdr>
            </w:div>
            <w:div w:id="1221555839">
              <w:marLeft w:val="0"/>
              <w:marRight w:val="0"/>
              <w:marTop w:val="0"/>
              <w:marBottom w:val="0"/>
              <w:divBdr>
                <w:top w:val="none" w:sz="0" w:space="0" w:color="auto"/>
                <w:left w:val="none" w:sz="0" w:space="0" w:color="auto"/>
                <w:bottom w:val="none" w:sz="0" w:space="0" w:color="auto"/>
                <w:right w:val="none" w:sz="0" w:space="0" w:color="auto"/>
              </w:divBdr>
            </w:div>
            <w:div w:id="268972436">
              <w:marLeft w:val="0"/>
              <w:marRight w:val="0"/>
              <w:marTop w:val="0"/>
              <w:marBottom w:val="0"/>
              <w:divBdr>
                <w:top w:val="none" w:sz="0" w:space="0" w:color="auto"/>
                <w:left w:val="none" w:sz="0" w:space="0" w:color="auto"/>
                <w:bottom w:val="none" w:sz="0" w:space="0" w:color="auto"/>
                <w:right w:val="none" w:sz="0" w:space="0" w:color="auto"/>
              </w:divBdr>
            </w:div>
            <w:div w:id="171801707">
              <w:marLeft w:val="0"/>
              <w:marRight w:val="0"/>
              <w:marTop w:val="0"/>
              <w:marBottom w:val="0"/>
              <w:divBdr>
                <w:top w:val="none" w:sz="0" w:space="0" w:color="auto"/>
                <w:left w:val="none" w:sz="0" w:space="0" w:color="auto"/>
                <w:bottom w:val="none" w:sz="0" w:space="0" w:color="auto"/>
                <w:right w:val="none" w:sz="0" w:space="0" w:color="auto"/>
              </w:divBdr>
            </w:div>
            <w:div w:id="877278946">
              <w:marLeft w:val="0"/>
              <w:marRight w:val="0"/>
              <w:marTop w:val="0"/>
              <w:marBottom w:val="0"/>
              <w:divBdr>
                <w:top w:val="none" w:sz="0" w:space="0" w:color="auto"/>
                <w:left w:val="none" w:sz="0" w:space="0" w:color="auto"/>
                <w:bottom w:val="none" w:sz="0" w:space="0" w:color="auto"/>
                <w:right w:val="none" w:sz="0" w:space="0" w:color="auto"/>
              </w:divBdr>
            </w:div>
            <w:div w:id="448403954">
              <w:marLeft w:val="0"/>
              <w:marRight w:val="0"/>
              <w:marTop w:val="0"/>
              <w:marBottom w:val="0"/>
              <w:divBdr>
                <w:top w:val="none" w:sz="0" w:space="0" w:color="auto"/>
                <w:left w:val="none" w:sz="0" w:space="0" w:color="auto"/>
                <w:bottom w:val="none" w:sz="0" w:space="0" w:color="auto"/>
                <w:right w:val="none" w:sz="0" w:space="0" w:color="auto"/>
              </w:divBdr>
            </w:div>
            <w:div w:id="1567761835">
              <w:marLeft w:val="0"/>
              <w:marRight w:val="0"/>
              <w:marTop w:val="0"/>
              <w:marBottom w:val="0"/>
              <w:divBdr>
                <w:top w:val="none" w:sz="0" w:space="0" w:color="auto"/>
                <w:left w:val="none" w:sz="0" w:space="0" w:color="auto"/>
                <w:bottom w:val="none" w:sz="0" w:space="0" w:color="auto"/>
                <w:right w:val="none" w:sz="0" w:space="0" w:color="auto"/>
              </w:divBdr>
            </w:div>
            <w:div w:id="652368349">
              <w:marLeft w:val="0"/>
              <w:marRight w:val="0"/>
              <w:marTop w:val="0"/>
              <w:marBottom w:val="0"/>
              <w:divBdr>
                <w:top w:val="none" w:sz="0" w:space="0" w:color="auto"/>
                <w:left w:val="none" w:sz="0" w:space="0" w:color="auto"/>
                <w:bottom w:val="none" w:sz="0" w:space="0" w:color="auto"/>
                <w:right w:val="none" w:sz="0" w:space="0" w:color="auto"/>
              </w:divBdr>
            </w:div>
            <w:div w:id="493843226">
              <w:marLeft w:val="0"/>
              <w:marRight w:val="0"/>
              <w:marTop w:val="0"/>
              <w:marBottom w:val="0"/>
              <w:divBdr>
                <w:top w:val="none" w:sz="0" w:space="0" w:color="auto"/>
                <w:left w:val="none" w:sz="0" w:space="0" w:color="auto"/>
                <w:bottom w:val="none" w:sz="0" w:space="0" w:color="auto"/>
                <w:right w:val="none" w:sz="0" w:space="0" w:color="auto"/>
              </w:divBdr>
            </w:div>
            <w:div w:id="1201825003">
              <w:marLeft w:val="0"/>
              <w:marRight w:val="0"/>
              <w:marTop w:val="0"/>
              <w:marBottom w:val="0"/>
              <w:divBdr>
                <w:top w:val="none" w:sz="0" w:space="0" w:color="auto"/>
                <w:left w:val="none" w:sz="0" w:space="0" w:color="auto"/>
                <w:bottom w:val="none" w:sz="0" w:space="0" w:color="auto"/>
                <w:right w:val="none" w:sz="0" w:space="0" w:color="auto"/>
              </w:divBdr>
            </w:div>
            <w:div w:id="521289088">
              <w:marLeft w:val="0"/>
              <w:marRight w:val="0"/>
              <w:marTop w:val="0"/>
              <w:marBottom w:val="0"/>
              <w:divBdr>
                <w:top w:val="none" w:sz="0" w:space="0" w:color="auto"/>
                <w:left w:val="none" w:sz="0" w:space="0" w:color="auto"/>
                <w:bottom w:val="none" w:sz="0" w:space="0" w:color="auto"/>
                <w:right w:val="none" w:sz="0" w:space="0" w:color="auto"/>
              </w:divBdr>
            </w:div>
            <w:div w:id="1626082821">
              <w:marLeft w:val="0"/>
              <w:marRight w:val="0"/>
              <w:marTop w:val="0"/>
              <w:marBottom w:val="0"/>
              <w:divBdr>
                <w:top w:val="none" w:sz="0" w:space="0" w:color="auto"/>
                <w:left w:val="none" w:sz="0" w:space="0" w:color="auto"/>
                <w:bottom w:val="none" w:sz="0" w:space="0" w:color="auto"/>
                <w:right w:val="none" w:sz="0" w:space="0" w:color="auto"/>
              </w:divBdr>
            </w:div>
            <w:div w:id="1899779356">
              <w:marLeft w:val="0"/>
              <w:marRight w:val="0"/>
              <w:marTop w:val="0"/>
              <w:marBottom w:val="0"/>
              <w:divBdr>
                <w:top w:val="none" w:sz="0" w:space="0" w:color="auto"/>
                <w:left w:val="none" w:sz="0" w:space="0" w:color="auto"/>
                <w:bottom w:val="none" w:sz="0" w:space="0" w:color="auto"/>
                <w:right w:val="none" w:sz="0" w:space="0" w:color="auto"/>
              </w:divBdr>
            </w:div>
            <w:div w:id="1012226573">
              <w:marLeft w:val="0"/>
              <w:marRight w:val="0"/>
              <w:marTop w:val="0"/>
              <w:marBottom w:val="0"/>
              <w:divBdr>
                <w:top w:val="none" w:sz="0" w:space="0" w:color="auto"/>
                <w:left w:val="none" w:sz="0" w:space="0" w:color="auto"/>
                <w:bottom w:val="none" w:sz="0" w:space="0" w:color="auto"/>
                <w:right w:val="none" w:sz="0" w:space="0" w:color="auto"/>
              </w:divBdr>
            </w:div>
            <w:div w:id="1477142594">
              <w:marLeft w:val="0"/>
              <w:marRight w:val="0"/>
              <w:marTop w:val="0"/>
              <w:marBottom w:val="0"/>
              <w:divBdr>
                <w:top w:val="none" w:sz="0" w:space="0" w:color="auto"/>
                <w:left w:val="none" w:sz="0" w:space="0" w:color="auto"/>
                <w:bottom w:val="none" w:sz="0" w:space="0" w:color="auto"/>
                <w:right w:val="none" w:sz="0" w:space="0" w:color="auto"/>
              </w:divBdr>
            </w:div>
            <w:div w:id="1436091545">
              <w:marLeft w:val="0"/>
              <w:marRight w:val="0"/>
              <w:marTop w:val="0"/>
              <w:marBottom w:val="0"/>
              <w:divBdr>
                <w:top w:val="none" w:sz="0" w:space="0" w:color="auto"/>
                <w:left w:val="none" w:sz="0" w:space="0" w:color="auto"/>
                <w:bottom w:val="none" w:sz="0" w:space="0" w:color="auto"/>
                <w:right w:val="none" w:sz="0" w:space="0" w:color="auto"/>
              </w:divBdr>
            </w:div>
            <w:div w:id="1889608805">
              <w:marLeft w:val="0"/>
              <w:marRight w:val="0"/>
              <w:marTop w:val="0"/>
              <w:marBottom w:val="0"/>
              <w:divBdr>
                <w:top w:val="none" w:sz="0" w:space="0" w:color="auto"/>
                <w:left w:val="none" w:sz="0" w:space="0" w:color="auto"/>
                <w:bottom w:val="none" w:sz="0" w:space="0" w:color="auto"/>
                <w:right w:val="none" w:sz="0" w:space="0" w:color="auto"/>
              </w:divBdr>
            </w:div>
            <w:div w:id="1396126283">
              <w:marLeft w:val="0"/>
              <w:marRight w:val="0"/>
              <w:marTop w:val="0"/>
              <w:marBottom w:val="0"/>
              <w:divBdr>
                <w:top w:val="none" w:sz="0" w:space="0" w:color="auto"/>
                <w:left w:val="none" w:sz="0" w:space="0" w:color="auto"/>
                <w:bottom w:val="none" w:sz="0" w:space="0" w:color="auto"/>
                <w:right w:val="none" w:sz="0" w:space="0" w:color="auto"/>
              </w:divBdr>
            </w:div>
            <w:div w:id="135949348">
              <w:marLeft w:val="0"/>
              <w:marRight w:val="0"/>
              <w:marTop w:val="0"/>
              <w:marBottom w:val="0"/>
              <w:divBdr>
                <w:top w:val="none" w:sz="0" w:space="0" w:color="auto"/>
                <w:left w:val="none" w:sz="0" w:space="0" w:color="auto"/>
                <w:bottom w:val="none" w:sz="0" w:space="0" w:color="auto"/>
                <w:right w:val="none" w:sz="0" w:space="0" w:color="auto"/>
              </w:divBdr>
            </w:div>
            <w:div w:id="925000328">
              <w:marLeft w:val="0"/>
              <w:marRight w:val="0"/>
              <w:marTop w:val="0"/>
              <w:marBottom w:val="0"/>
              <w:divBdr>
                <w:top w:val="none" w:sz="0" w:space="0" w:color="auto"/>
                <w:left w:val="none" w:sz="0" w:space="0" w:color="auto"/>
                <w:bottom w:val="none" w:sz="0" w:space="0" w:color="auto"/>
                <w:right w:val="none" w:sz="0" w:space="0" w:color="auto"/>
              </w:divBdr>
            </w:div>
            <w:div w:id="258224545">
              <w:marLeft w:val="0"/>
              <w:marRight w:val="0"/>
              <w:marTop w:val="0"/>
              <w:marBottom w:val="0"/>
              <w:divBdr>
                <w:top w:val="none" w:sz="0" w:space="0" w:color="auto"/>
                <w:left w:val="none" w:sz="0" w:space="0" w:color="auto"/>
                <w:bottom w:val="none" w:sz="0" w:space="0" w:color="auto"/>
                <w:right w:val="none" w:sz="0" w:space="0" w:color="auto"/>
              </w:divBdr>
            </w:div>
            <w:div w:id="334692703">
              <w:marLeft w:val="0"/>
              <w:marRight w:val="0"/>
              <w:marTop w:val="0"/>
              <w:marBottom w:val="0"/>
              <w:divBdr>
                <w:top w:val="none" w:sz="0" w:space="0" w:color="auto"/>
                <w:left w:val="none" w:sz="0" w:space="0" w:color="auto"/>
                <w:bottom w:val="none" w:sz="0" w:space="0" w:color="auto"/>
                <w:right w:val="none" w:sz="0" w:space="0" w:color="auto"/>
              </w:divBdr>
            </w:div>
            <w:div w:id="823160278">
              <w:marLeft w:val="0"/>
              <w:marRight w:val="0"/>
              <w:marTop w:val="0"/>
              <w:marBottom w:val="0"/>
              <w:divBdr>
                <w:top w:val="none" w:sz="0" w:space="0" w:color="auto"/>
                <w:left w:val="none" w:sz="0" w:space="0" w:color="auto"/>
                <w:bottom w:val="none" w:sz="0" w:space="0" w:color="auto"/>
                <w:right w:val="none" w:sz="0" w:space="0" w:color="auto"/>
              </w:divBdr>
            </w:div>
            <w:div w:id="1358307514">
              <w:marLeft w:val="0"/>
              <w:marRight w:val="0"/>
              <w:marTop w:val="0"/>
              <w:marBottom w:val="0"/>
              <w:divBdr>
                <w:top w:val="none" w:sz="0" w:space="0" w:color="auto"/>
                <w:left w:val="none" w:sz="0" w:space="0" w:color="auto"/>
                <w:bottom w:val="none" w:sz="0" w:space="0" w:color="auto"/>
                <w:right w:val="none" w:sz="0" w:space="0" w:color="auto"/>
              </w:divBdr>
            </w:div>
            <w:div w:id="180360288">
              <w:marLeft w:val="0"/>
              <w:marRight w:val="0"/>
              <w:marTop w:val="0"/>
              <w:marBottom w:val="0"/>
              <w:divBdr>
                <w:top w:val="none" w:sz="0" w:space="0" w:color="auto"/>
                <w:left w:val="none" w:sz="0" w:space="0" w:color="auto"/>
                <w:bottom w:val="none" w:sz="0" w:space="0" w:color="auto"/>
                <w:right w:val="none" w:sz="0" w:space="0" w:color="auto"/>
              </w:divBdr>
            </w:div>
            <w:div w:id="569461416">
              <w:marLeft w:val="0"/>
              <w:marRight w:val="0"/>
              <w:marTop w:val="0"/>
              <w:marBottom w:val="0"/>
              <w:divBdr>
                <w:top w:val="none" w:sz="0" w:space="0" w:color="auto"/>
                <w:left w:val="none" w:sz="0" w:space="0" w:color="auto"/>
                <w:bottom w:val="none" w:sz="0" w:space="0" w:color="auto"/>
                <w:right w:val="none" w:sz="0" w:space="0" w:color="auto"/>
              </w:divBdr>
            </w:div>
            <w:div w:id="1021473113">
              <w:marLeft w:val="0"/>
              <w:marRight w:val="0"/>
              <w:marTop w:val="0"/>
              <w:marBottom w:val="0"/>
              <w:divBdr>
                <w:top w:val="none" w:sz="0" w:space="0" w:color="auto"/>
                <w:left w:val="none" w:sz="0" w:space="0" w:color="auto"/>
                <w:bottom w:val="none" w:sz="0" w:space="0" w:color="auto"/>
                <w:right w:val="none" w:sz="0" w:space="0" w:color="auto"/>
              </w:divBdr>
            </w:div>
            <w:div w:id="316500700">
              <w:marLeft w:val="0"/>
              <w:marRight w:val="0"/>
              <w:marTop w:val="0"/>
              <w:marBottom w:val="0"/>
              <w:divBdr>
                <w:top w:val="none" w:sz="0" w:space="0" w:color="auto"/>
                <w:left w:val="none" w:sz="0" w:space="0" w:color="auto"/>
                <w:bottom w:val="none" w:sz="0" w:space="0" w:color="auto"/>
                <w:right w:val="none" w:sz="0" w:space="0" w:color="auto"/>
              </w:divBdr>
            </w:div>
            <w:div w:id="555355809">
              <w:marLeft w:val="0"/>
              <w:marRight w:val="0"/>
              <w:marTop w:val="0"/>
              <w:marBottom w:val="0"/>
              <w:divBdr>
                <w:top w:val="none" w:sz="0" w:space="0" w:color="auto"/>
                <w:left w:val="none" w:sz="0" w:space="0" w:color="auto"/>
                <w:bottom w:val="none" w:sz="0" w:space="0" w:color="auto"/>
                <w:right w:val="none" w:sz="0" w:space="0" w:color="auto"/>
              </w:divBdr>
            </w:div>
            <w:div w:id="886724561">
              <w:marLeft w:val="0"/>
              <w:marRight w:val="0"/>
              <w:marTop w:val="0"/>
              <w:marBottom w:val="0"/>
              <w:divBdr>
                <w:top w:val="none" w:sz="0" w:space="0" w:color="auto"/>
                <w:left w:val="none" w:sz="0" w:space="0" w:color="auto"/>
                <w:bottom w:val="none" w:sz="0" w:space="0" w:color="auto"/>
                <w:right w:val="none" w:sz="0" w:space="0" w:color="auto"/>
              </w:divBdr>
            </w:div>
            <w:div w:id="389425443">
              <w:marLeft w:val="0"/>
              <w:marRight w:val="0"/>
              <w:marTop w:val="0"/>
              <w:marBottom w:val="0"/>
              <w:divBdr>
                <w:top w:val="none" w:sz="0" w:space="0" w:color="auto"/>
                <w:left w:val="none" w:sz="0" w:space="0" w:color="auto"/>
                <w:bottom w:val="none" w:sz="0" w:space="0" w:color="auto"/>
                <w:right w:val="none" w:sz="0" w:space="0" w:color="auto"/>
              </w:divBdr>
            </w:div>
            <w:div w:id="969551333">
              <w:marLeft w:val="0"/>
              <w:marRight w:val="0"/>
              <w:marTop w:val="0"/>
              <w:marBottom w:val="0"/>
              <w:divBdr>
                <w:top w:val="none" w:sz="0" w:space="0" w:color="auto"/>
                <w:left w:val="none" w:sz="0" w:space="0" w:color="auto"/>
                <w:bottom w:val="none" w:sz="0" w:space="0" w:color="auto"/>
                <w:right w:val="none" w:sz="0" w:space="0" w:color="auto"/>
              </w:divBdr>
            </w:div>
            <w:div w:id="1197309809">
              <w:marLeft w:val="0"/>
              <w:marRight w:val="0"/>
              <w:marTop w:val="0"/>
              <w:marBottom w:val="0"/>
              <w:divBdr>
                <w:top w:val="none" w:sz="0" w:space="0" w:color="auto"/>
                <w:left w:val="none" w:sz="0" w:space="0" w:color="auto"/>
                <w:bottom w:val="none" w:sz="0" w:space="0" w:color="auto"/>
                <w:right w:val="none" w:sz="0" w:space="0" w:color="auto"/>
              </w:divBdr>
            </w:div>
            <w:div w:id="1336149844">
              <w:marLeft w:val="0"/>
              <w:marRight w:val="0"/>
              <w:marTop w:val="0"/>
              <w:marBottom w:val="0"/>
              <w:divBdr>
                <w:top w:val="none" w:sz="0" w:space="0" w:color="auto"/>
                <w:left w:val="none" w:sz="0" w:space="0" w:color="auto"/>
                <w:bottom w:val="none" w:sz="0" w:space="0" w:color="auto"/>
                <w:right w:val="none" w:sz="0" w:space="0" w:color="auto"/>
              </w:divBdr>
            </w:div>
            <w:div w:id="882064341">
              <w:marLeft w:val="0"/>
              <w:marRight w:val="0"/>
              <w:marTop w:val="0"/>
              <w:marBottom w:val="0"/>
              <w:divBdr>
                <w:top w:val="none" w:sz="0" w:space="0" w:color="auto"/>
                <w:left w:val="none" w:sz="0" w:space="0" w:color="auto"/>
                <w:bottom w:val="none" w:sz="0" w:space="0" w:color="auto"/>
                <w:right w:val="none" w:sz="0" w:space="0" w:color="auto"/>
              </w:divBdr>
            </w:div>
            <w:div w:id="2113429042">
              <w:marLeft w:val="0"/>
              <w:marRight w:val="0"/>
              <w:marTop w:val="0"/>
              <w:marBottom w:val="0"/>
              <w:divBdr>
                <w:top w:val="none" w:sz="0" w:space="0" w:color="auto"/>
                <w:left w:val="none" w:sz="0" w:space="0" w:color="auto"/>
                <w:bottom w:val="none" w:sz="0" w:space="0" w:color="auto"/>
                <w:right w:val="none" w:sz="0" w:space="0" w:color="auto"/>
              </w:divBdr>
            </w:div>
            <w:div w:id="932011323">
              <w:marLeft w:val="0"/>
              <w:marRight w:val="0"/>
              <w:marTop w:val="0"/>
              <w:marBottom w:val="0"/>
              <w:divBdr>
                <w:top w:val="none" w:sz="0" w:space="0" w:color="auto"/>
                <w:left w:val="none" w:sz="0" w:space="0" w:color="auto"/>
                <w:bottom w:val="none" w:sz="0" w:space="0" w:color="auto"/>
                <w:right w:val="none" w:sz="0" w:space="0" w:color="auto"/>
              </w:divBdr>
            </w:div>
            <w:div w:id="1196118454">
              <w:marLeft w:val="0"/>
              <w:marRight w:val="0"/>
              <w:marTop w:val="0"/>
              <w:marBottom w:val="0"/>
              <w:divBdr>
                <w:top w:val="none" w:sz="0" w:space="0" w:color="auto"/>
                <w:left w:val="none" w:sz="0" w:space="0" w:color="auto"/>
                <w:bottom w:val="none" w:sz="0" w:space="0" w:color="auto"/>
                <w:right w:val="none" w:sz="0" w:space="0" w:color="auto"/>
              </w:divBdr>
            </w:div>
            <w:div w:id="1691569820">
              <w:marLeft w:val="0"/>
              <w:marRight w:val="0"/>
              <w:marTop w:val="0"/>
              <w:marBottom w:val="0"/>
              <w:divBdr>
                <w:top w:val="none" w:sz="0" w:space="0" w:color="auto"/>
                <w:left w:val="none" w:sz="0" w:space="0" w:color="auto"/>
                <w:bottom w:val="none" w:sz="0" w:space="0" w:color="auto"/>
                <w:right w:val="none" w:sz="0" w:space="0" w:color="auto"/>
              </w:divBdr>
            </w:div>
            <w:div w:id="1641224263">
              <w:marLeft w:val="0"/>
              <w:marRight w:val="0"/>
              <w:marTop w:val="0"/>
              <w:marBottom w:val="0"/>
              <w:divBdr>
                <w:top w:val="none" w:sz="0" w:space="0" w:color="auto"/>
                <w:left w:val="none" w:sz="0" w:space="0" w:color="auto"/>
                <w:bottom w:val="none" w:sz="0" w:space="0" w:color="auto"/>
                <w:right w:val="none" w:sz="0" w:space="0" w:color="auto"/>
              </w:divBdr>
            </w:div>
            <w:div w:id="1864896322">
              <w:marLeft w:val="0"/>
              <w:marRight w:val="0"/>
              <w:marTop w:val="0"/>
              <w:marBottom w:val="0"/>
              <w:divBdr>
                <w:top w:val="none" w:sz="0" w:space="0" w:color="auto"/>
                <w:left w:val="none" w:sz="0" w:space="0" w:color="auto"/>
                <w:bottom w:val="none" w:sz="0" w:space="0" w:color="auto"/>
                <w:right w:val="none" w:sz="0" w:space="0" w:color="auto"/>
              </w:divBdr>
            </w:div>
            <w:div w:id="1791775183">
              <w:marLeft w:val="0"/>
              <w:marRight w:val="0"/>
              <w:marTop w:val="0"/>
              <w:marBottom w:val="0"/>
              <w:divBdr>
                <w:top w:val="none" w:sz="0" w:space="0" w:color="auto"/>
                <w:left w:val="none" w:sz="0" w:space="0" w:color="auto"/>
                <w:bottom w:val="none" w:sz="0" w:space="0" w:color="auto"/>
                <w:right w:val="none" w:sz="0" w:space="0" w:color="auto"/>
              </w:divBdr>
            </w:div>
            <w:div w:id="461266877">
              <w:marLeft w:val="0"/>
              <w:marRight w:val="0"/>
              <w:marTop w:val="0"/>
              <w:marBottom w:val="0"/>
              <w:divBdr>
                <w:top w:val="none" w:sz="0" w:space="0" w:color="auto"/>
                <w:left w:val="none" w:sz="0" w:space="0" w:color="auto"/>
                <w:bottom w:val="none" w:sz="0" w:space="0" w:color="auto"/>
                <w:right w:val="none" w:sz="0" w:space="0" w:color="auto"/>
              </w:divBdr>
            </w:div>
            <w:div w:id="218369469">
              <w:marLeft w:val="0"/>
              <w:marRight w:val="0"/>
              <w:marTop w:val="0"/>
              <w:marBottom w:val="0"/>
              <w:divBdr>
                <w:top w:val="none" w:sz="0" w:space="0" w:color="auto"/>
                <w:left w:val="none" w:sz="0" w:space="0" w:color="auto"/>
                <w:bottom w:val="none" w:sz="0" w:space="0" w:color="auto"/>
                <w:right w:val="none" w:sz="0" w:space="0" w:color="auto"/>
              </w:divBdr>
            </w:div>
            <w:div w:id="231543812">
              <w:marLeft w:val="0"/>
              <w:marRight w:val="0"/>
              <w:marTop w:val="0"/>
              <w:marBottom w:val="0"/>
              <w:divBdr>
                <w:top w:val="none" w:sz="0" w:space="0" w:color="auto"/>
                <w:left w:val="none" w:sz="0" w:space="0" w:color="auto"/>
                <w:bottom w:val="none" w:sz="0" w:space="0" w:color="auto"/>
                <w:right w:val="none" w:sz="0" w:space="0" w:color="auto"/>
              </w:divBdr>
            </w:div>
            <w:div w:id="1666396531">
              <w:marLeft w:val="0"/>
              <w:marRight w:val="0"/>
              <w:marTop w:val="0"/>
              <w:marBottom w:val="0"/>
              <w:divBdr>
                <w:top w:val="none" w:sz="0" w:space="0" w:color="auto"/>
                <w:left w:val="none" w:sz="0" w:space="0" w:color="auto"/>
                <w:bottom w:val="none" w:sz="0" w:space="0" w:color="auto"/>
                <w:right w:val="none" w:sz="0" w:space="0" w:color="auto"/>
              </w:divBdr>
            </w:div>
            <w:div w:id="655064201">
              <w:marLeft w:val="0"/>
              <w:marRight w:val="0"/>
              <w:marTop w:val="0"/>
              <w:marBottom w:val="0"/>
              <w:divBdr>
                <w:top w:val="none" w:sz="0" w:space="0" w:color="auto"/>
                <w:left w:val="none" w:sz="0" w:space="0" w:color="auto"/>
                <w:bottom w:val="none" w:sz="0" w:space="0" w:color="auto"/>
                <w:right w:val="none" w:sz="0" w:space="0" w:color="auto"/>
              </w:divBdr>
            </w:div>
            <w:div w:id="1028025863">
              <w:marLeft w:val="0"/>
              <w:marRight w:val="0"/>
              <w:marTop w:val="0"/>
              <w:marBottom w:val="0"/>
              <w:divBdr>
                <w:top w:val="none" w:sz="0" w:space="0" w:color="auto"/>
                <w:left w:val="none" w:sz="0" w:space="0" w:color="auto"/>
                <w:bottom w:val="none" w:sz="0" w:space="0" w:color="auto"/>
                <w:right w:val="none" w:sz="0" w:space="0" w:color="auto"/>
              </w:divBdr>
            </w:div>
            <w:div w:id="609967597">
              <w:marLeft w:val="0"/>
              <w:marRight w:val="0"/>
              <w:marTop w:val="0"/>
              <w:marBottom w:val="0"/>
              <w:divBdr>
                <w:top w:val="none" w:sz="0" w:space="0" w:color="auto"/>
                <w:left w:val="none" w:sz="0" w:space="0" w:color="auto"/>
                <w:bottom w:val="none" w:sz="0" w:space="0" w:color="auto"/>
                <w:right w:val="none" w:sz="0" w:space="0" w:color="auto"/>
              </w:divBdr>
            </w:div>
            <w:div w:id="1913537970">
              <w:marLeft w:val="0"/>
              <w:marRight w:val="0"/>
              <w:marTop w:val="0"/>
              <w:marBottom w:val="0"/>
              <w:divBdr>
                <w:top w:val="none" w:sz="0" w:space="0" w:color="auto"/>
                <w:left w:val="none" w:sz="0" w:space="0" w:color="auto"/>
                <w:bottom w:val="none" w:sz="0" w:space="0" w:color="auto"/>
                <w:right w:val="none" w:sz="0" w:space="0" w:color="auto"/>
              </w:divBdr>
            </w:div>
            <w:div w:id="1703246076">
              <w:marLeft w:val="0"/>
              <w:marRight w:val="0"/>
              <w:marTop w:val="0"/>
              <w:marBottom w:val="0"/>
              <w:divBdr>
                <w:top w:val="none" w:sz="0" w:space="0" w:color="auto"/>
                <w:left w:val="none" w:sz="0" w:space="0" w:color="auto"/>
                <w:bottom w:val="none" w:sz="0" w:space="0" w:color="auto"/>
                <w:right w:val="none" w:sz="0" w:space="0" w:color="auto"/>
              </w:divBdr>
            </w:div>
            <w:div w:id="2139640942">
              <w:marLeft w:val="0"/>
              <w:marRight w:val="0"/>
              <w:marTop w:val="0"/>
              <w:marBottom w:val="0"/>
              <w:divBdr>
                <w:top w:val="none" w:sz="0" w:space="0" w:color="auto"/>
                <w:left w:val="none" w:sz="0" w:space="0" w:color="auto"/>
                <w:bottom w:val="none" w:sz="0" w:space="0" w:color="auto"/>
                <w:right w:val="none" w:sz="0" w:space="0" w:color="auto"/>
              </w:divBdr>
            </w:div>
            <w:div w:id="375013364">
              <w:marLeft w:val="0"/>
              <w:marRight w:val="0"/>
              <w:marTop w:val="0"/>
              <w:marBottom w:val="0"/>
              <w:divBdr>
                <w:top w:val="none" w:sz="0" w:space="0" w:color="auto"/>
                <w:left w:val="none" w:sz="0" w:space="0" w:color="auto"/>
                <w:bottom w:val="none" w:sz="0" w:space="0" w:color="auto"/>
                <w:right w:val="none" w:sz="0" w:space="0" w:color="auto"/>
              </w:divBdr>
            </w:div>
            <w:div w:id="134757382">
              <w:marLeft w:val="0"/>
              <w:marRight w:val="0"/>
              <w:marTop w:val="0"/>
              <w:marBottom w:val="0"/>
              <w:divBdr>
                <w:top w:val="none" w:sz="0" w:space="0" w:color="auto"/>
                <w:left w:val="none" w:sz="0" w:space="0" w:color="auto"/>
                <w:bottom w:val="none" w:sz="0" w:space="0" w:color="auto"/>
                <w:right w:val="none" w:sz="0" w:space="0" w:color="auto"/>
              </w:divBdr>
            </w:div>
            <w:div w:id="1239049450">
              <w:marLeft w:val="0"/>
              <w:marRight w:val="0"/>
              <w:marTop w:val="0"/>
              <w:marBottom w:val="0"/>
              <w:divBdr>
                <w:top w:val="none" w:sz="0" w:space="0" w:color="auto"/>
                <w:left w:val="none" w:sz="0" w:space="0" w:color="auto"/>
                <w:bottom w:val="none" w:sz="0" w:space="0" w:color="auto"/>
                <w:right w:val="none" w:sz="0" w:space="0" w:color="auto"/>
              </w:divBdr>
            </w:div>
            <w:div w:id="2112387825">
              <w:marLeft w:val="0"/>
              <w:marRight w:val="0"/>
              <w:marTop w:val="0"/>
              <w:marBottom w:val="0"/>
              <w:divBdr>
                <w:top w:val="none" w:sz="0" w:space="0" w:color="auto"/>
                <w:left w:val="none" w:sz="0" w:space="0" w:color="auto"/>
                <w:bottom w:val="none" w:sz="0" w:space="0" w:color="auto"/>
                <w:right w:val="none" w:sz="0" w:space="0" w:color="auto"/>
              </w:divBdr>
            </w:div>
            <w:div w:id="569997677">
              <w:marLeft w:val="0"/>
              <w:marRight w:val="0"/>
              <w:marTop w:val="0"/>
              <w:marBottom w:val="0"/>
              <w:divBdr>
                <w:top w:val="none" w:sz="0" w:space="0" w:color="auto"/>
                <w:left w:val="none" w:sz="0" w:space="0" w:color="auto"/>
                <w:bottom w:val="none" w:sz="0" w:space="0" w:color="auto"/>
                <w:right w:val="none" w:sz="0" w:space="0" w:color="auto"/>
              </w:divBdr>
            </w:div>
            <w:div w:id="1848208727">
              <w:marLeft w:val="0"/>
              <w:marRight w:val="0"/>
              <w:marTop w:val="0"/>
              <w:marBottom w:val="0"/>
              <w:divBdr>
                <w:top w:val="none" w:sz="0" w:space="0" w:color="auto"/>
                <w:left w:val="none" w:sz="0" w:space="0" w:color="auto"/>
                <w:bottom w:val="none" w:sz="0" w:space="0" w:color="auto"/>
                <w:right w:val="none" w:sz="0" w:space="0" w:color="auto"/>
              </w:divBdr>
            </w:div>
            <w:div w:id="1229027968">
              <w:marLeft w:val="0"/>
              <w:marRight w:val="0"/>
              <w:marTop w:val="0"/>
              <w:marBottom w:val="0"/>
              <w:divBdr>
                <w:top w:val="none" w:sz="0" w:space="0" w:color="auto"/>
                <w:left w:val="none" w:sz="0" w:space="0" w:color="auto"/>
                <w:bottom w:val="none" w:sz="0" w:space="0" w:color="auto"/>
                <w:right w:val="none" w:sz="0" w:space="0" w:color="auto"/>
              </w:divBdr>
            </w:div>
            <w:div w:id="678237411">
              <w:marLeft w:val="0"/>
              <w:marRight w:val="0"/>
              <w:marTop w:val="0"/>
              <w:marBottom w:val="0"/>
              <w:divBdr>
                <w:top w:val="none" w:sz="0" w:space="0" w:color="auto"/>
                <w:left w:val="none" w:sz="0" w:space="0" w:color="auto"/>
                <w:bottom w:val="none" w:sz="0" w:space="0" w:color="auto"/>
                <w:right w:val="none" w:sz="0" w:space="0" w:color="auto"/>
              </w:divBdr>
            </w:div>
            <w:div w:id="1725762089">
              <w:marLeft w:val="0"/>
              <w:marRight w:val="0"/>
              <w:marTop w:val="0"/>
              <w:marBottom w:val="0"/>
              <w:divBdr>
                <w:top w:val="none" w:sz="0" w:space="0" w:color="auto"/>
                <w:left w:val="none" w:sz="0" w:space="0" w:color="auto"/>
                <w:bottom w:val="none" w:sz="0" w:space="0" w:color="auto"/>
                <w:right w:val="none" w:sz="0" w:space="0" w:color="auto"/>
              </w:divBdr>
            </w:div>
            <w:div w:id="1355841072">
              <w:marLeft w:val="0"/>
              <w:marRight w:val="0"/>
              <w:marTop w:val="0"/>
              <w:marBottom w:val="0"/>
              <w:divBdr>
                <w:top w:val="none" w:sz="0" w:space="0" w:color="auto"/>
                <w:left w:val="none" w:sz="0" w:space="0" w:color="auto"/>
                <w:bottom w:val="none" w:sz="0" w:space="0" w:color="auto"/>
                <w:right w:val="none" w:sz="0" w:space="0" w:color="auto"/>
              </w:divBdr>
            </w:div>
            <w:div w:id="904027916">
              <w:marLeft w:val="0"/>
              <w:marRight w:val="0"/>
              <w:marTop w:val="0"/>
              <w:marBottom w:val="0"/>
              <w:divBdr>
                <w:top w:val="none" w:sz="0" w:space="0" w:color="auto"/>
                <w:left w:val="none" w:sz="0" w:space="0" w:color="auto"/>
                <w:bottom w:val="none" w:sz="0" w:space="0" w:color="auto"/>
                <w:right w:val="none" w:sz="0" w:space="0" w:color="auto"/>
              </w:divBdr>
            </w:div>
            <w:div w:id="2000768398">
              <w:marLeft w:val="0"/>
              <w:marRight w:val="0"/>
              <w:marTop w:val="0"/>
              <w:marBottom w:val="0"/>
              <w:divBdr>
                <w:top w:val="none" w:sz="0" w:space="0" w:color="auto"/>
                <w:left w:val="none" w:sz="0" w:space="0" w:color="auto"/>
                <w:bottom w:val="none" w:sz="0" w:space="0" w:color="auto"/>
                <w:right w:val="none" w:sz="0" w:space="0" w:color="auto"/>
              </w:divBdr>
            </w:div>
            <w:div w:id="1576434498">
              <w:marLeft w:val="0"/>
              <w:marRight w:val="0"/>
              <w:marTop w:val="0"/>
              <w:marBottom w:val="0"/>
              <w:divBdr>
                <w:top w:val="none" w:sz="0" w:space="0" w:color="auto"/>
                <w:left w:val="none" w:sz="0" w:space="0" w:color="auto"/>
                <w:bottom w:val="none" w:sz="0" w:space="0" w:color="auto"/>
                <w:right w:val="none" w:sz="0" w:space="0" w:color="auto"/>
              </w:divBdr>
            </w:div>
            <w:div w:id="1282760314">
              <w:marLeft w:val="0"/>
              <w:marRight w:val="0"/>
              <w:marTop w:val="0"/>
              <w:marBottom w:val="0"/>
              <w:divBdr>
                <w:top w:val="none" w:sz="0" w:space="0" w:color="auto"/>
                <w:left w:val="none" w:sz="0" w:space="0" w:color="auto"/>
                <w:bottom w:val="none" w:sz="0" w:space="0" w:color="auto"/>
                <w:right w:val="none" w:sz="0" w:space="0" w:color="auto"/>
              </w:divBdr>
            </w:div>
            <w:div w:id="297801641">
              <w:marLeft w:val="0"/>
              <w:marRight w:val="0"/>
              <w:marTop w:val="0"/>
              <w:marBottom w:val="0"/>
              <w:divBdr>
                <w:top w:val="none" w:sz="0" w:space="0" w:color="auto"/>
                <w:left w:val="none" w:sz="0" w:space="0" w:color="auto"/>
                <w:bottom w:val="none" w:sz="0" w:space="0" w:color="auto"/>
                <w:right w:val="none" w:sz="0" w:space="0" w:color="auto"/>
              </w:divBdr>
            </w:div>
            <w:div w:id="932513566">
              <w:marLeft w:val="0"/>
              <w:marRight w:val="0"/>
              <w:marTop w:val="0"/>
              <w:marBottom w:val="0"/>
              <w:divBdr>
                <w:top w:val="none" w:sz="0" w:space="0" w:color="auto"/>
                <w:left w:val="none" w:sz="0" w:space="0" w:color="auto"/>
                <w:bottom w:val="none" w:sz="0" w:space="0" w:color="auto"/>
                <w:right w:val="none" w:sz="0" w:space="0" w:color="auto"/>
              </w:divBdr>
            </w:div>
            <w:div w:id="402722160">
              <w:marLeft w:val="0"/>
              <w:marRight w:val="0"/>
              <w:marTop w:val="0"/>
              <w:marBottom w:val="0"/>
              <w:divBdr>
                <w:top w:val="none" w:sz="0" w:space="0" w:color="auto"/>
                <w:left w:val="none" w:sz="0" w:space="0" w:color="auto"/>
                <w:bottom w:val="none" w:sz="0" w:space="0" w:color="auto"/>
                <w:right w:val="none" w:sz="0" w:space="0" w:color="auto"/>
              </w:divBdr>
            </w:div>
            <w:div w:id="344094781">
              <w:marLeft w:val="0"/>
              <w:marRight w:val="0"/>
              <w:marTop w:val="0"/>
              <w:marBottom w:val="0"/>
              <w:divBdr>
                <w:top w:val="none" w:sz="0" w:space="0" w:color="auto"/>
                <w:left w:val="none" w:sz="0" w:space="0" w:color="auto"/>
                <w:bottom w:val="none" w:sz="0" w:space="0" w:color="auto"/>
                <w:right w:val="none" w:sz="0" w:space="0" w:color="auto"/>
              </w:divBdr>
            </w:div>
            <w:div w:id="1985625050">
              <w:marLeft w:val="0"/>
              <w:marRight w:val="0"/>
              <w:marTop w:val="0"/>
              <w:marBottom w:val="0"/>
              <w:divBdr>
                <w:top w:val="none" w:sz="0" w:space="0" w:color="auto"/>
                <w:left w:val="none" w:sz="0" w:space="0" w:color="auto"/>
                <w:bottom w:val="none" w:sz="0" w:space="0" w:color="auto"/>
                <w:right w:val="none" w:sz="0" w:space="0" w:color="auto"/>
              </w:divBdr>
            </w:div>
            <w:div w:id="1182666066">
              <w:marLeft w:val="0"/>
              <w:marRight w:val="0"/>
              <w:marTop w:val="0"/>
              <w:marBottom w:val="0"/>
              <w:divBdr>
                <w:top w:val="none" w:sz="0" w:space="0" w:color="auto"/>
                <w:left w:val="none" w:sz="0" w:space="0" w:color="auto"/>
                <w:bottom w:val="none" w:sz="0" w:space="0" w:color="auto"/>
                <w:right w:val="none" w:sz="0" w:space="0" w:color="auto"/>
              </w:divBdr>
            </w:div>
            <w:div w:id="366487371">
              <w:marLeft w:val="0"/>
              <w:marRight w:val="0"/>
              <w:marTop w:val="0"/>
              <w:marBottom w:val="0"/>
              <w:divBdr>
                <w:top w:val="none" w:sz="0" w:space="0" w:color="auto"/>
                <w:left w:val="none" w:sz="0" w:space="0" w:color="auto"/>
                <w:bottom w:val="none" w:sz="0" w:space="0" w:color="auto"/>
                <w:right w:val="none" w:sz="0" w:space="0" w:color="auto"/>
              </w:divBdr>
            </w:div>
            <w:div w:id="2138790152">
              <w:marLeft w:val="0"/>
              <w:marRight w:val="0"/>
              <w:marTop w:val="0"/>
              <w:marBottom w:val="0"/>
              <w:divBdr>
                <w:top w:val="none" w:sz="0" w:space="0" w:color="auto"/>
                <w:left w:val="none" w:sz="0" w:space="0" w:color="auto"/>
                <w:bottom w:val="none" w:sz="0" w:space="0" w:color="auto"/>
                <w:right w:val="none" w:sz="0" w:space="0" w:color="auto"/>
              </w:divBdr>
            </w:div>
            <w:div w:id="855003560">
              <w:marLeft w:val="0"/>
              <w:marRight w:val="0"/>
              <w:marTop w:val="0"/>
              <w:marBottom w:val="0"/>
              <w:divBdr>
                <w:top w:val="none" w:sz="0" w:space="0" w:color="auto"/>
                <w:left w:val="none" w:sz="0" w:space="0" w:color="auto"/>
                <w:bottom w:val="none" w:sz="0" w:space="0" w:color="auto"/>
                <w:right w:val="none" w:sz="0" w:space="0" w:color="auto"/>
              </w:divBdr>
            </w:div>
            <w:div w:id="945113115">
              <w:marLeft w:val="0"/>
              <w:marRight w:val="0"/>
              <w:marTop w:val="0"/>
              <w:marBottom w:val="0"/>
              <w:divBdr>
                <w:top w:val="none" w:sz="0" w:space="0" w:color="auto"/>
                <w:left w:val="none" w:sz="0" w:space="0" w:color="auto"/>
                <w:bottom w:val="none" w:sz="0" w:space="0" w:color="auto"/>
                <w:right w:val="none" w:sz="0" w:space="0" w:color="auto"/>
              </w:divBdr>
            </w:div>
            <w:div w:id="1481966781">
              <w:marLeft w:val="0"/>
              <w:marRight w:val="0"/>
              <w:marTop w:val="0"/>
              <w:marBottom w:val="0"/>
              <w:divBdr>
                <w:top w:val="none" w:sz="0" w:space="0" w:color="auto"/>
                <w:left w:val="none" w:sz="0" w:space="0" w:color="auto"/>
                <w:bottom w:val="none" w:sz="0" w:space="0" w:color="auto"/>
                <w:right w:val="none" w:sz="0" w:space="0" w:color="auto"/>
              </w:divBdr>
            </w:div>
            <w:div w:id="1123352936">
              <w:marLeft w:val="0"/>
              <w:marRight w:val="0"/>
              <w:marTop w:val="0"/>
              <w:marBottom w:val="0"/>
              <w:divBdr>
                <w:top w:val="none" w:sz="0" w:space="0" w:color="auto"/>
                <w:left w:val="none" w:sz="0" w:space="0" w:color="auto"/>
                <w:bottom w:val="none" w:sz="0" w:space="0" w:color="auto"/>
                <w:right w:val="none" w:sz="0" w:space="0" w:color="auto"/>
              </w:divBdr>
            </w:div>
            <w:div w:id="1879927597">
              <w:marLeft w:val="0"/>
              <w:marRight w:val="0"/>
              <w:marTop w:val="0"/>
              <w:marBottom w:val="0"/>
              <w:divBdr>
                <w:top w:val="none" w:sz="0" w:space="0" w:color="auto"/>
                <w:left w:val="none" w:sz="0" w:space="0" w:color="auto"/>
                <w:bottom w:val="none" w:sz="0" w:space="0" w:color="auto"/>
                <w:right w:val="none" w:sz="0" w:space="0" w:color="auto"/>
              </w:divBdr>
            </w:div>
            <w:div w:id="1305546558">
              <w:marLeft w:val="0"/>
              <w:marRight w:val="0"/>
              <w:marTop w:val="0"/>
              <w:marBottom w:val="0"/>
              <w:divBdr>
                <w:top w:val="none" w:sz="0" w:space="0" w:color="auto"/>
                <w:left w:val="none" w:sz="0" w:space="0" w:color="auto"/>
                <w:bottom w:val="none" w:sz="0" w:space="0" w:color="auto"/>
                <w:right w:val="none" w:sz="0" w:space="0" w:color="auto"/>
              </w:divBdr>
            </w:div>
            <w:div w:id="1244217966">
              <w:marLeft w:val="0"/>
              <w:marRight w:val="0"/>
              <w:marTop w:val="0"/>
              <w:marBottom w:val="0"/>
              <w:divBdr>
                <w:top w:val="none" w:sz="0" w:space="0" w:color="auto"/>
                <w:left w:val="none" w:sz="0" w:space="0" w:color="auto"/>
                <w:bottom w:val="none" w:sz="0" w:space="0" w:color="auto"/>
                <w:right w:val="none" w:sz="0" w:space="0" w:color="auto"/>
              </w:divBdr>
            </w:div>
            <w:div w:id="91781893">
              <w:marLeft w:val="0"/>
              <w:marRight w:val="0"/>
              <w:marTop w:val="0"/>
              <w:marBottom w:val="0"/>
              <w:divBdr>
                <w:top w:val="none" w:sz="0" w:space="0" w:color="auto"/>
                <w:left w:val="none" w:sz="0" w:space="0" w:color="auto"/>
                <w:bottom w:val="none" w:sz="0" w:space="0" w:color="auto"/>
                <w:right w:val="none" w:sz="0" w:space="0" w:color="auto"/>
              </w:divBdr>
            </w:div>
            <w:div w:id="443767123">
              <w:marLeft w:val="0"/>
              <w:marRight w:val="0"/>
              <w:marTop w:val="0"/>
              <w:marBottom w:val="0"/>
              <w:divBdr>
                <w:top w:val="none" w:sz="0" w:space="0" w:color="auto"/>
                <w:left w:val="none" w:sz="0" w:space="0" w:color="auto"/>
                <w:bottom w:val="none" w:sz="0" w:space="0" w:color="auto"/>
                <w:right w:val="none" w:sz="0" w:space="0" w:color="auto"/>
              </w:divBdr>
            </w:div>
            <w:div w:id="1708024769">
              <w:marLeft w:val="0"/>
              <w:marRight w:val="0"/>
              <w:marTop w:val="0"/>
              <w:marBottom w:val="0"/>
              <w:divBdr>
                <w:top w:val="none" w:sz="0" w:space="0" w:color="auto"/>
                <w:left w:val="none" w:sz="0" w:space="0" w:color="auto"/>
                <w:bottom w:val="none" w:sz="0" w:space="0" w:color="auto"/>
                <w:right w:val="none" w:sz="0" w:space="0" w:color="auto"/>
              </w:divBdr>
            </w:div>
            <w:div w:id="356657901">
              <w:marLeft w:val="0"/>
              <w:marRight w:val="0"/>
              <w:marTop w:val="0"/>
              <w:marBottom w:val="0"/>
              <w:divBdr>
                <w:top w:val="none" w:sz="0" w:space="0" w:color="auto"/>
                <w:left w:val="none" w:sz="0" w:space="0" w:color="auto"/>
                <w:bottom w:val="none" w:sz="0" w:space="0" w:color="auto"/>
                <w:right w:val="none" w:sz="0" w:space="0" w:color="auto"/>
              </w:divBdr>
            </w:div>
            <w:div w:id="1252272023">
              <w:marLeft w:val="0"/>
              <w:marRight w:val="0"/>
              <w:marTop w:val="0"/>
              <w:marBottom w:val="0"/>
              <w:divBdr>
                <w:top w:val="none" w:sz="0" w:space="0" w:color="auto"/>
                <w:left w:val="none" w:sz="0" w:space="0" w:color="auto"/>
                <w:bottom w:val="none" w:sz="0" w:space="0" w:color="auto"/>
                <w:right w:val="none" w:sz="0" w:space="0" w:color="auto"/>
              </w:divBdr>
            </w:div>
            <w:div w:id="1655529803">
              <w:marLeft w:val="0"/>
              <w:marRight w:val="0"/>
              <w:marTop w:val="0"/>
              <w:marBottom w:val="0"/>
              <w:divBdr>
                <w:top w:val="none" w:sz="0" w:space="0" w:color="auto"/>
                <w:left w:val="none" w:sz="0" w:space="0" w:color="auto"/>
                <w:bottom w:val="none" w:sz="0" w:space="0" w:color="auto"/>
                <w:right w:val="none" w:sz="0" w:space="0" w:color="auto"/>
              </w:divBdr>
            </w:div>
            <w:div w:id="285623881">
              <w:marLeft w:val="0"/>
              <w:marRight w:val="0"/>
              <w:marTop w:val="0"/>
              <w:marBottom w:val="0"/>
              <w:divBdr>
                <w:top w:val="none" w:sz="0" w:space="0" w:color="auto"/>
                <w:left w:val="none" w:sz="0" w:space="0" w:color="auto"/>
                <w:bottom w:val="none" w:sz="0" w:space="0" w:color="auto"/>
                <w:right w:val="none" w:sz="0" w:space="0" w:color="auto"/>
              </w:divBdr>
            </w:div>
            <w:div w:id="145980557">
              <w:marLeft w:val="0"/>
              <w:marRight w:val="0"/>
              <w:marTop w:val="0"/>
              <w:marBottom w:val="0"/>
              <w:divBdr>
                <w:top w:val="none" w:sz="0" w:space="0" w:color="auto"/>
                <w:left w:val="none" w:sz="0" w:space="0" w:color="auto"/>
                <w:bottom w:val="none" w:sz="0" w:space="0" w:color="auto"/>
                <w:right w:val="none" w:sz="0" w:space="0" w:color="auto"/>
              </w:divBdr>
            </w:div>
            <w:div w:id="1519538939">
              <w:marLeft w:val="0"/>
              <w:marRight w:val="0"/>
              <w:marTop w:val="0"/>
              <w:marBottom w:val="0"/>
              <w:divBdr>
                <w:top w:val="none" w:sz="0" w:space="0" w:color="auto"/>
                <w:left w:val="none" w:sz="0" w:space="0" w:color="auto"/>
                <w:bottom w:val="none" w:sz="0" w:space="0" w:color="auto"/>
                <w:right w:val="none" w:sz="0" w:space="0" w:color="auto"/>
              </w:divBdr>
            </w:div>
            <w:div w:id="369957874">
              <w:marLeft w:val="0"/>
              <w:marRight w:val="0"/>
              <w:marTop w:val="0"/>
              <w:marBottom w:val="0"/>
              <w:divBdr>
                <w:top w:val="none" w:sz="0" w:space="0" w:color="auto"/>
                <w:left w:val="none" w:sz="0" w:space="0" w:color="auto"/>
                <w:bottom w:val="none" w:sz="0" w:space="0" w:color="auto"/>
                <w:right w:val="none" w:sz="0" w:space="0" w:color="auto"/>
              </w:divBdr>
            </w:div>
            <w:div w:id="472599936">
              <w:marLeft w:val="0"/>
              <w:marRight w:val="0"/>
              <w:marTop w:val="0"/>
              <w:marBottom w:val="0"/>
              <w:divBdr>
                <w:top w:val="none" w:sz="0" w:space="0" w:color="auto"/>
                <w:left w:val="none" w:sz="0" w:space="0" w:color="auto"/>
                <w:bottom w:val="none" w:sz="0" w:space="0" w:color="auto"/>
                <w:right w:val="none" w:sz="0" w:space="0" w:color="auto"/>
              </w:divBdr>
            </w:div>
            <w:div w:id="914122491">
              <w:marLeft w:val="0"/>
              <w:marRight w:val="0"/>
              <w:marTop w:val="0"/>
              <w:marBottom w:val="0"/>
              <w:divBdr>
                <w:top w:val="none" w:sz="0" w:space="0" w:color="auto"/>
                <w:left w:val="none" w:sz="0" w:space="0" w:color="auto"/>
                <w:bottom w:val="none" w:sz="0" w:space="0" w:color="auto"/>
                <w:right w:val="none" w:sz="0" w:space="0" w:color="auto"/>
              </w:divBdr>
            </w:div>
            <w:div w:id="1318532174">
              <w:marLeft w:val="0"/>
              <w:marRight w:val="0"/>
              <w:marTop w:val="0"/>
              <w:marBottom w:val="0"/>
              <w:divBdr>
                <w:top w:val="none" w:sz="0" w:space="0" w:color="auto"/>
                <w:left w:val="none" w:sz="0" w:space="0" w:color="auto"/>
                <w:bottom w:val="none" w:sz="0" w:space="0" w:color="auto"/>
                <w:right w:val="none" w:sz="0" w:space="0" w:color="auto"/>
              </w:divBdr>
            </w:div>
            <w:div w:id="818376205">
              <w:marLeft w:val="0"/>
              <w:marRight w:val="0"/>
              <w:marTop w:val="0"/>
              <w:marBottom w:val="0"/>
              <w:divBdr>
                <w:top w:val="none" w:sz="0" w:space="0" w:color="auto"/>
                <w:left w:val="none" w:sz="0" w:space="0" w:color="auto"/>
                <w:bottom w:val="none" w:sz="0" w:space="0" w:color="auto"/>
                <w:right w:val="none" w:sz="0" w:space="0" w:color="auto"/>
              </w:divBdr>
            </w:div>
            <w:div w:id="83840602">
              <w:marLeft w:val="0"/>
              <w:marRight w:val="0"/>
              <w:marTop w:val="0"/>
              <w:marBottom w:val="0"/>
              <w:divBdr>
                <w:top w:val="none" w:sz="0" w:space="0" w:color="auto"/>
                <w:left w:val="none" w:sz="0" w:space="0" w:color="auto"/>
                <w:bottom w:val="none" w:sz="0" w:space="0" w:color="auto"/>
                <w:right w:val="none" w:sz="0" w:space="0" w:color="auto"/>
              </w:divBdr>
            </w:div>
            <w:div w:id="2073844214">
              <w:marLeft w:val="0"/>
              <w:marRight w:val="0"/>
              <w:marTop w:val="0"/>
              <w:marBottom w:val="0"/>
              <w:divBdr>
                <w:top w:val="none" w:sz="0" w:space="0" w:color="auto"/>
                <w:left w:val="none" w:sz="0" w:space="0" w:color="auto"/>
                <w:bottom w:val="none" w:sz="0" w:space="0" w:color="auto"/>
                <w:right w:val="none" w:sz="0" w:space="0" w:color="auto"/>
              </w:divBdr>
            </w:div>
            <w:div w:id="1334337940">
              <w:marLeft w:val="0"/>
              <w:marRight w:val="0"/>
              <w:marTop w:val="0"/>
              <w:marBottom w:val="0"/>
              <w:divBdr>
                <w:top w:val="none" w:sz="0" w:space="0" w:color="auto"/>
                <w:left w:val="none" w:sz="0" w:space="0" w:color="auto"/>
                <w:bottom w:val="none" w:sz="0" w:space="0" w:color="auto"/>
                <w:right w:val="none" w:sz="0" w:space="0" w:color="auto"/>
              </w:divBdr>
            </w:div>
            <w:div w:id="319165506">
              <w:marLeft w:val="0"/>
              <w:marRight w:val="0"/>
              <w:marTop w:val="0"/>
              <w:marBottom w:val="0"/>
              <w:divBdr>
                <w:top w:val="none" w:sz="0" w:space="0" w:color="auto"/>
                <w:left w:val="none" w:sz="0" w:space="0" w:color="auto"/>
                <w:bottom w:val="none" w:sz="0" w:space="0" w:color="auto"/>
                <w:right w:val="none" w:sz="0" w:space="0" w:color="auto"/>
              </w:divBdr>
            </w:div>
            <w:div w:id="829712955">
              <w:marLeft w:val="0"/>
              <w:marRight w:val="0"/>
              <w:marTop w:val="0"/>
              <w:marBottom w:val="0"/>
              <w:divBdr>
                <w:top w:val="none" w:sz="0" w:space="0" w:color="auto"/>
                <w:left w:val="none" w:sz="0" w:space="0" w:color="auto"/>
                <w:bottom w:val="none" w:sz="0" w:space="0" w:color="auto"/>
                <w:right w:val="none" w:sz="0" w:space="0" w:color="auto"/>
              </w:divBdr>
            </w:div>
            <w:div w:id="240722597">
              <w:marLeft w:val="0"/>
              <w:marRight w:val="0"/>
              <w:marTop w:val="0"/>
              <w:marBottom w:val="0"/>
              <w:divBdr>
                <w:top w:val="none" w:sz="0" w:space="0" w:color="auto"/>
                <w:left w:val="none" w:sz="0" w:space="0" w:color="auto"/>
                <w:bottom w:val="none" w:sz="0" w:space="0" w:color="auto"/>
                <w:right w:val="none" w:sz="0" w:space="0" w:color="auto"/>
              </w:divBdr>
            </w:div>
            <w:div w:id="512568347">
              <w:marLeft w:val="0"/>
              <w:marRight w:val="0"/>
              <w:marTop w:val="0"/>
              <w:marBottom w:val="0"/>
              <w:divBdr>
                <w:top w:val="none" w:sz="0" w:space="0" w:color="auto"/>
                <w:left w:val="none" w:sz="0" w:space="0" w:color="auto"/>
                <w:bottom w:val="none" w:sz="0" w:space="0" w:color="auto"/>
                <w:right w:val="none" w:sz="0" w:space="0" w:color="auto"/>
              </w:divBdr>
            </w:div>
            <w:div w:id="349836618">
              <w:marLeft w:val="0"/>
              <w:marRight w:val="0"/>
              <w:marTop w:val="0"/>
              <w:marBottom w:val="0"/>
              <w:divBdr>
                <w:top w:val="none" w:sz="0" w:space="0" w:color="auto"/>
                <w:left w:val="none" w:sz="0" w:space="0" w:color="auto"/>
                <w:bottom w:val="none" w:sz="0" w:space="0" w:color="auto"/>
                <w:right w:val="none" w:sz="0" w:space="0" w:color="auto"/>
              </w:divBdr>
            </w:div>
            <w:div w:id="1414011553">
              <w:marLeft w:val="0"/>
              <w:marRight w:val="0"/>
              <w:marTop w:val="0"/>
              <w:marBottom w:val="0"/>
              <w:divBdr>
                <w:top w:val="none" w:sz="0" w:space="0" w:color="auto"/>
                <w:left w:val="none" w:sz="0" w:space="0" w:color="auto"/>
                <w:bottom w:val="none" w:sz="0" w:space="0" w:color="auto"/>
                <w:right w:val="none" w:sz="0" w:space="0" w:color="auto"/>
              </w:divBdr>
            </w:div>
            <w:div w:id="874003021">
              <w:marLeft w:val="0"/>
              <w:marRight w:val="0"/>
              <w:marTop w:val="0"/>
              <w:marBottom w:val="0"/>
              <w:divBdr>
                <w:top w:val="none" w:sz="0" w:space="0" w:color="auto"/>
                <w:left w:val="none" w:sz="0" w:space="0" w:color="auto"/>
                <w:bottom w:val="none" w:sz="0" w:space="0" w:color="auto"/>
                <w:right w:val="none" w:sz="0" w:space="0" w:color="auto"/>
              </w:divBdr>
            </w:div>
            <w:div w:id="819614143">
              <w:marLeft w:val="0"/>
              <w:marRight w:val="0"/>
              <w:marTop w:val="0"/>
              <w:marBottom w:val="0"/>
              <w:divBdr>
                <w:top w:val="none" w:sz="0" w:space="0" w:color="auto"/>
                <w:left w:val="none" w:sz="0" w:space="0" w:color="auto"/>
                <w:bottom w:val="none" w:sz="0" w:space="0" w:color="auto"/>
                <w:right w:val="none" w:sz="0" w:space="0" w:color="auto"/>
              </w:divBdr>
            </w:div>
            <w:div w:id="789202480">
              <w:marLeft w:val="0"/>
              <w:marRight w:val="0"/>
              <w:marTop w:val="0"/>
              <w:marBottom w:val="0"/>
              <w:divBdr>
                <w:top w:val="none" w:sz="0" w:space="0" w:color="auto"/>
                <w:left w:val="none" w:sz="0" w:space="0" w:color="auto"/>
                <w:bottom w:val="none" w:sz="0" w:space="0" w:color="auto"/>
                <w:right w:val="none" w:sz="0" w:space="0" w:color="auto"/>
              </w:divBdr>
            </w:div>
            <w:div w:id="1125080807">
              <w:marLeft w:val="0"/>
              <w:marRight w:val="0"/>
              <w:marTop w:val="0"/>
              <w:marBottom w:val="0"/>
              <w:divBdr>
                <w:top w:val="none" w:sz="0" w:space="0" w:color="auto"/>
                <w:left w:val="none" w:sz="0" w:space="0" w:color="auto"/>
                <w:bottom w:val="none" w:sz="0" w:space="0" w:color="auto"/>
                <w:right w:val="none" w:sz="0" w:space="0" w:color="auto"/>
              </w:divBdr>
            </w:div>
            <w:div w:id="1584531225">
              <w:marLeft w:val="0"/>
              <w:marRight w:val="0"/>
              <w:marTop w:val="0"/>
              <w:marBottom w:val="0"/>
              <w:divBdr>
                <w:top w:val="none" w:sz="0" w:space="0" w:color="auto"/>
                <w:left w:val="none" w:sz="0" w:space="0" w:color="auto"/>
                <w:bottom w:val="none" w:sz="0" w:space="0" w:color="auto"/>
                <w:right w:val="none" w:sz="0" w:space="0" w:color="auto"/>
              </w:divBdr>
            </w:div>
            <w:div w:id="1508905326">
              <w:marLeft w:val="0"/>
              <w:marRight w:val="0"/>
              <w:marTop w:val="0"/>
              <w:marBottom w:val="0"/>
              <w:divBdr>
                <w:top w:val="none" w:sz="0" w:space="0" w:color="auto"/>
                <w:left w:val="none" w:sz="0" w:space="0" w:color="auto"/>
                <w:bottom w:val="none" w:sz="0" w:space="0" w:color="auto"/>
                <w:right w:val="none" w:sz="0" w:space="0" w:color="auto"/>
              </w:divBdr>
            </w:div>
            <w:div w:id="605118375">
              <w:marLeft w:val="0"/>
              <w:marRight w:val="0"/>
              <w:marTop w:val="0"/>
              <w:marBottom w:val="0"/>
              <w:divBdr>
                <w:top w:val="none" w:sz="0" w:space="0" w:color="auto"/>
                <w:left w:val="none" w:sz="0" w:space="0" w:color="auto"/>
                <w:bottom w:val="none" w:sz="0" w:space="0" w:color="auto"/>
                <w:right w:val="none" w:sz="0" w:space="0" w:color="auto"/>
              </w:divBdr>
            </w:div>
            <w:div w:id="1043167672">
              <w:marLeft w:val="0"/>
              <w:marRight w:val="0"/>
              <w:marTop w:val="0"/>
              <w:marBottom w:val="0"/>
              <w:divBdr>
                <w:top w:val="none" w:sz="0" w:space="0" w:color="auto"/>
                <w:left w:val="none" w:sz="0" w:space="0" w:color="auto"/>
                <w:bottom w:val="none" w:sz="0" w:space="0" w:color="auto"/>
                <w:right w:val="none" w:sz="0" w:space="0" w:color="auto"/>
              </w:divBdr>
            </w:div>
            <w:div w:id="821701628">
              <w:marLeft w:val="0"/>
              <w:marRight w:val="0"/>
              <w:marTop w:val="0"/>
              <w:marBottom w:val="0"/>
              <w:divBdr>
                <w:top w:val="none" w:sz="0" w:space="0" w:color="auto"/>
                <w:left w:val="none" w:sz="0" w:space="0" w:color="auto"/>
                <w:bottom w:val="none" w:sz="0" w:space="0" w:color="auto"/>
                <w:right w:val="none" w:sz="0" w:space="0" w:color="auto"/>
              </w:divBdr>
            </w:div>
            <w:div w:id="1788811161">
              <w:marLeft w:val="0"/>
              <w:marRight w:val="0"/>
              <w:marTop w:val="0"/>
              <w:marBottom w:val="0"/>
              <w:divBdr>
                <w:top w:val="none" w:sz="0" w:space="0" w:color="auto"/>
                <w:left w:val="none" w:sz="0" w:space="0" w:color="auto"/>
                <w:bottom w:val="none" w:sz="0" w:space="0" w:color="auto"/>
                <w:right w:val="none" w:sz="0" w:space="0" w:color="auto"/>
              </w:divBdr>
            </w:div>
            <w:div w:id="1593053592">
              <w:marLeft w:val="0"/>
              <w:marRight w:val="0"/>
              <w:marTop w:val="0"/>
              <w:marBottom w:val="0"/>
              <w:divBdr>
                <w:top w:val="none" w:sz="0" w:space="0" w:color="auto"/>
                <w:left w:val="none" w:sz="0" w:space="0" w:color="auto"/>
                <w:bottom w:val="none" w:sz="0" w:space="0" w:color="auto"/>
                <w:right w:val="none" w:sz="0" w:space="0" w:color="auto"/>
              </w:divBdr>
            </w:div>
            <w:div w:id="1988701602">
              <w:marLeft w:val="0"/>
              <w:marRight w:val="0"/>
              <w:marTop w:val="0"/>
              <w:marBottom w:val="0"/>
              <w:divBdr>
                <w:top w:val="none" w:sz="0" w:space="0" w:color="auto"/>
                <w:left w:val="none" w:sz="0" w:space="0" w:color="auto"/>
                <w:bottom w:val="none" w:sz="0" w:space="0" w:color="auto"/>
                <w:right w:val="none" w:sz="0" w:space="0" w:color="auto"/>
              </w:divBdr>
            </w:div>
            <w:div w:id="1132333038">
              <w:marLeft w:val="0"/>
              <w:marRight w:val="0"/>
              <w:marTop w:val="0"/>
              <w:marBottom w:val="0"/>
              <w:divBdr>
                <w:top w:val="none" w:sz="0" w:space="0" w:color="auto"/>
                <w:left w:val="none" w:sz="0" w:space="0" w:color="auto"/>
                <w:bottom w:val="none" w:sz="0" w:space="0" w:color="auto"/>
                <w:right w:val="none" w:sz="0" w:space="0" w:color="auto"/>
              </w:divBdr>
            </w:div>
            <w:div w:id="1386028942">
              <w:marLeft w:val="0"/>
              <w:marRight w:val="0"/>
              <w:marTop w:val="0"/>
              <w:marBottom w:val="0"/>
              <w:divBdr>
                <w:top w:val="none" w:sz="0" w:space="0" w:color="auto"/>
                <w:left w:val="none" w:sz="0" w:space="0" w:color="auto"/>
                <w:bottom w:val="none" w:sz="0" w:space="0" w:color="auto"/>
                <w:right w:val="none" w:sz="0" w:space="0" w:color="auto"/>
              </w:divBdr>
            </w:div>
            <w:div w:id="445932028">
              <w:marLeft w:val="0"/>
              <w:marRight w:val="0"/>
              <w:marTop w:val="0"/>
              <w:marBottom w:val="0"/>
              <w:divBdr>
                <w:top w:val="none" w:sz="0" w:space="0" w:color="auto"/>
                <w:left w:val="none" w:sz="0" w:space="0" w:color="auto"/>
                <w:bottom w:val="none" w:sz="0" w:space="0" w:color="auto"/>
                <w:right w:val="none" w:sz="0" w:space="0" w:color="auto"/>
              </w:divBdr>
            </w:div>
            <w:div w:id="394397937">
              <w:marLeft w:val="0"/>
              <w:marRight w:val="0"/>
              <w:marTop w:val="0"/>
              <w:marBottom w:val="0"/>
              <w:divBdr>
                <w:top w:val="none" w:sz="0" w:space="0" w:color="auto"/>
                <w:left w:val="none" w:sz="0" w:space="0" w:color="auto"/>
                <w:bottom w:val="none" w:sz="0" w:space="0" w:color="auto"/>
                <w:right w:val="none" w:sz="0" w:space="0" w:color="auto"/>
              </w:divBdr>
            </w:div>
            <w:div w:id="9836884">
              <w:marLeft w:val="0"/>
              <w:marRight w:val="0"/>
              <w:marTop w:val="0"/>
              <w:marBottom w:val="0"/>
              <w:divBdr>
                <w:top w:val="none" w:sz="0" w:space="0" w:color="auto"/>
                <w:left w:val="none" w:sz="0" w:space="0" w:color="auto"/>
                <w:bottom w:val="none" w:sz="0" w:space="0" w:color="auto"/>
                <w:right w:val="none" w:sz="0" w:space="0" w:color="auto"/>
              </w:divBdr>
            </w:div>
            <w:div w:id="1151827793">
              <w:marLeft w:val="0"/>
              <w:marRight w:val="0"/>
              <w:marTop w:val="0"/>
              <w:marBottom w:val="0"/>
              <w:divBdr>
                <w:top w:val="none" w:sz="0" w:space="0" w:color="auto"/>
                <w:left w:val="none" w:sz="0" w:space="0" w:color="auto"/>
                <w:bottom w:val="none" w:sz="0" w:space="0" w:color="auto"/>
                <w:right w:val="none" w:sz="0" w:space="0" w:color="auto"/>
              </w:divBdr>
            </w:div>
            <w:div w:id="1972516729">
              <w:marLeft w:val="0"/>
              <w:marRight w:val="0"/>
              <w:marTop w:val="0"/>
              <w:marBottom w:val="0"/>
              <w:divBdr>
                <w:top w:val="none" w:sz="0" w:space="0" w:color="auto"/>
                <w:left w:val="none" w:sz="0" w:space="0" w:color="auto"/>
                <w:bottom w:val="none" w:sz="0" w:space="0" w:color="auto"/>
                <w:right w:val="none" w:sz="0" w:space="0" w:color="auto"/>
              </w:divBdr>
            </w:div>
            <w:div w:id="8374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90565">
      <w:bodyDiv w:val="1"/>
      <w:marLeft w:val="0"/>
      <w:marRight w:val="0"/>
      <w:marTop w:val="0"/>
      <w:marBottom w:val="0"/>
      <w:divBdr>
        <w:top w:val="none" w:sz="0" w:space="0" w:color="auto"/>
        <w:left w:val="none" w:sz="0" w:space="0" w:color="auto"/>
        <w:bottom w:val="none" w:sz="0" w:space="0" w:color="auto"/>
        <w:right w:val="none" w:sz="0" w:space="0" w:color="auto"/>
      </w:divBdr>
    </w:div>
    <w:div w:id="940185956">
      <w:bodyDiv w:val="1"/>
      <w:marLeft w:val="0"/>
      <w:marRight w:val="0"/>
      <w:marTop w:val="0"/>
      <w:marBottom w:val="0"/>
      <w:divBdr>
        <w:top w:val="none" w:sz="0" w:space="0" w:color="auto"/>
        <w:left w:val="none" w:sz="0" w:space="0" w:color="auto"/>
        <w:bottom w:val="none" w:sz="0" w:space="0" w:color="auto"/>
        <w:right w:val="none" w:sz="0" w:space="0" w:color="auto"/>
      </w:divBdr>
    </w:div>
    <w:div w:id="942878236">
      <w:bodyDiv w:val="1"/>
      <w:marLeft w:val="0"/>
      <w:marRight w:val="0"/>
      <w:marTop w:val="0"/>
      <w:marBottom w:val="0"/>
      <w:divBdr>
        <w:top w:val="none" w:sz="0" w:space="0" w:color="auto"/>
        <w:left w:val="none" w:sz="0" w:space="0" w:color="auto"/>
        <w:bottom w:val="none" w:sz="0" w:space="0" w:color="auto"/>
        <w:right w:val="none" w:sz="0" w:space="0" w:color="auto"/>
      </w:divBdr>
    </w:div>
    <w:div w:id="949553290">
      <w:bodyDiv w:val="1"/>
      <w:marLeft w:val="0"/>
      <w:marRight w:val="0"/>
      <w:marTop w:val="0"/>
      <w:marBottom w:val="0"/>
      <w:divBdr>
        <w:top w:val="none" w:sz="0" w:space="0" w:color="auto"/>
        <w:left w:val="none" w:sz="0" w:space="0" w:color="auto"/>
        <w:bottom w:val="none" w:sz="0" w:space="0" w:color="auto"/>
        <w:right w:val="none" w:sz="0" w:space="0" w:color="auto"/>
      </w:divBdr>
    </w:div>
    <w:div w:id="951745680">
      <w:bodyDiv w:val="1"/>
      <w:marLeft w:val="0"/>
      <w:marRight w:val="0"/>
      <w:marTop w:val="0"/>
      <w:marBottom w:val="0"/>
      <w:divBdr>
        <w:top w:val="none" w:sz="0" w:space="0" w:color="auto"/>
        <w:left w:val="none" w:sz="0" w:space="0" w:color="auto"/>
        <w:bottom w:val="none" w:sz="0" w:space="0" w:color="auto"/>
        <w:right w:val="none" w:sz="0" w:space="0" w:color="auto"/>
      </w:divBdr>
    </w:div>
    <w:div w:id="956257779">
      <w:bodyDiv w:val="1"/>
      <w:marLeft w:val="0"/>
      <w:marRight w:val="0"/>
      <w:marTop w:val="0"/>
      <w:marBottom w:val="0"/>
      <w:divBdr>
        <w:top w:val="none" w:sz="0" w:space="0" w:color="auto"/>
        <w:left w:val="none" w:sz="0" w:space="0" w:color="auto"/>
        <w:bottom w:val="none" w:sz="0" w:space="0" w:color="auto"/>
        <w:right w:val="none" w:sz="0" w:space="0" w:color="auto"/>
      </w:divBdr>
    </w:div>
    <w:div w:id="956792373">
      <w:bodyDiv w:val="1"/>
      <w:marLeft w:val="0"/>
      <w:marRight w:val="0"/>
      <w:marTop w:val="0"/>
      <w:marBottom w:val="0"/>
      <w:divBdr>
        <w:top w:val="none" w:sz="0" w:space="0" w:color="auto"/>
        <w:left w:val="none" w:sz="0" w:space="0" w:color="auto"/>
        <w:bottom w:val="none" w:sz="0" w:space="0" w:color="auto"/>
        <w:right w:val="none" w:sz="0" w:space="0" w:color="auto"/>
      </w:divBdr>
    </w:div>
    <w:div w:id="956834186">
      <w:bodyDiv w:val="1"/>
      <w:marLeft w:val="0"/>
      <w:marRight w:val="0"/>
      <w:marTop w:val="0"/>
      <w:marBottom w:val="0"/>
      <w:divBdr>
        <w:top w:val="none" w:sz="0" w:space="0" w:color="auto"/>
        <w:left w:val="none" w:sz="0" w:space="0" w:color="auto"/>
        <w:bottom w:val="none" w:sz="0" w:space="0" w:color="auto"/>
        <w:right w:val="none" w:sz="0" w:space="0" w:color="auto"/>
      </w:divBdr>
    </w:div>
    <w:div w:id="961957162">
      <w:bodyDiv w:val="1"/>
      <w:marLeft w:val="0"/>
      <w:marRight w:val="0"/>
      <w:marTop w:val="0"/>
      <w:marBottom w:val="0"/>
      <w:divBdr>
        <w:top w:val="none" w:sz="0" w:space="0" w:color="auto"/>
        <w:left w:val="none" w:sz="0" w:space="0" w:color="auto"/>
        <w:bottom w:val="none" w:sz="0" w:space="0" w:color="auto"/>
        <w:right w:val="none" w:sz="0" w:space="0" w:color="auto"/>
      </w:divBdr>
    </w:div>
    <w:div w:id="962267434">
      <w:bodyDiv w:val="1"/>
      <w:marLeft w:val="0"/>
      <w:marRight w:val="0"/>
      <w:marTop w:val="0"/>
      <w:marBottom w:val="0"/>
      <w:divBdr>
        <w:top w:val="none" w:sz="0" w:space="0" w:color="auto"/>
        <w:left w:val="none" w:sz="0" w:space="0" w:color="auto"/>
        <w:bottom w:val="none" w:sz="0" w:space="0" w:color="auto"/>
        <w:right w:val="none" w:sz="0" w:space="0" w:color="auto"/>
      </w:divBdr>
    </w:div>
    <w:div w:id="962535176">
      <w:bodyDiv w:val="1"/>
      <w:marLeft w:val="0"/>
      <w:marRight w:val="0"/>
      <w:marTop w:val="0"/>
      <w:marBottom w:val="0"/>
      <w:divBdr>
        <w:top w:val="none" w:sz="0" w:space="0" w:color="auto"/>
        <w:left w:val="none" w:sz="0" w:space="0" w:color="auto"/>
        <w:bottom w:val="none" w:sz="0" w:space="0" w:color="auto"/>
        <w:right w:val="none" w:sz="0" w:space="0" w:color="auto"/>
      </w:divBdr>
    </w:div>
    <w:div w:id="963580806">
      <w:bodyDiv w:val="1"/>
      <w:marLeft w:val="0"/>
      <w:marRight w:val="0"/>
      <w:marTop w:val="0"/>
      <w:marBottom w:val="0"/>
      <w:divBdr>
        <w:top w:val="none" w:sz="0" w:space="0" w:color="auto"/>
        <w:left w:val="none" w:sz="0" w:space="0" w:color="auto"/>
        <w:bottom w:val="none" w:sz="0" w:space="0" w:color="auto"/>
        <w:right w:val="none" w:sz="0" w:space="0" w:color="auto"/>
      </w:divBdr>
    </w:div>
    <w:div w:id="976181584">
      <w:bodyDiv w:val="1"/>
      <w:marLeft w:val="0"/>
      <w:marRight w:val="0"/>
      <w:marTop w:val="0"/>
      <w:marBottom w:val="0"/>
      <w:divBdr>
        <w:top w:val="none" w:sz="0" w:space="0" w:color="auto"/>
        <w:left w:val="none" w:sz="0" w:space="0" w:color="auto"/>
        <w:bottom w:val="none" w:sz="0" w:space="0" w:color="auto"/>
        <w:right w:val="none" w:sz="0" w:space="0" w:color="auto"/>
      </w:divBdr>
    </w:div>
    <w:div w:id="978996464">
      <w:bodyDiv w:val="1"/>
      <w:marLeft w:val="0"/>
      <w:marRight w:val="0"/>
      <w:marTop w:val="0"/>
      <w:marBottom w:val="0"/>
      <w:divBdr>
        <w:top w:val="none" w:sz="0" w:space="0" w:color="auto"/>
        <w:left w:val="none" w:sz="0" w:space="0" w:color="auto"/>
        <w:bottom w:val="none" w:sz="0" w:space="0" w:color="auto"/>
        <w:right w:val="none" w:sz="0" w:space="0" w:color="auto"/>
      </w:divBdr>
    </w:div>
    <w:div w:id="981812299">
      <w:bodyDiv w:val="1"/>
      <w:marLeft w:val="0"/>
      <w:marRight w:val="0"/>
      <w:marTop w:val="0"/>
      <w:marBottom w:val="0"/>
      <w:divBdr>
        <w:top w:val="none" w:sz="0" w:space="0" w:color="auto"/>
        <w:left w:val="none" w:sz="0" w:space="0" w:color="auto"/>
        <w:bottom w:val="none" w:sz="0" w:space="0" w:color="auto"/>
        <w:right w:val="none" w:sz="0" w:space="0" w:color="auto"/>
      </w:divBdr>
    </w:div>
    <w:div w:id="987590098">
      <w:bodyDiv w:val="1"/>
      <w:marLeft w:val="0"/>
      <w:marRight w:val="0"/>
      <w:marTop w:val="0"/>
      <w:marBottom w:val="0"/>
      <w:divBdr>
        <w:top w:val="none" w:sz="0" w:space="0" w:color="auto"/>
        <w:left w:val="none" w:sz="0" w:space="0" w:color="auto"/>
        <w:bottom w:val="none" w:sz="0" w:space="0" w:color="auto"/>
        <w:right w:val="none" w:sz="0" w:space="0" w:color="auto"/>
      </w:divBdr>
    </w:div>
    <w:div w:id="992949530">
      <w:bodyDiv w:val="1"/>
      <w:marLeft w:val="0"/>
      <w:marRight w:val="0"/>
      <w:marTop w:val="0"/>
      <w:marBottom w:val="0"/>
      <w:divBdr>
        <w:top w:val="none" w:sz="0" w:space="0" w:color="auto"/>
        <w:left w:val="none" w:sz="0" w:space="0" w:color="auto"/>
        <w:bottom w:val="none" w:sz="0" w:space="0" w:color="auto"/>
        <w:right w:val="none" w:sz="0" w:space="0" w:color="auto"/>
      </w:divBdr>
    </w:div>
    <w:div w:id="993529816">
      <w:bodyDiv w:val="1"/>
      <w:marLeft w:val="0"/>
      <w:marRight w:val="0"/>
      <w:marTop w:val="0"/>
      <w:marBottom w:val="0"/>
      <w:divBdr>
        <w:top w:val="none" w:sz="0" w:space="0" w:color="auto"/>
        <w:left w:val="none" w:sz="0" w:space="0" w:color="auto"/>
        <w:bottom w:val="none" w:sz="0" w:space="0" w:color="auto"/>
        <w:right w:val="none" w:sz="0" w:space="0" w:color="auto"/>
      </w:divBdr>
    </w:div>
    <w:div w:id="994649782">
      <w:bodyDiv w:val="1"/>
      <w:marLeft w:val="0"/>
      <w:marRight w:val="0"/>
      <w:marTop w:val="0"/>
      <w:marBottom w:val="0"/>
      <w:divBdr>
        <w:top w:val="none" w:sz="0" w:space="0" w:color="auto"/>
        <w:left w:val="none" w:sz="0" w:space="0" w:color="auto"/>
        <w:bottom w:val="none" w:sz="0" w:space="0" w:color="auto"/>
        <w:right w:val="none" w:sz="0" w:space="0" w:color="auto"/>
      </w:divBdr>
    </w:div>
    <w:div w:id="995885618">
      <w:bodyDiv w:val="1"/>
      <w:marLeft w:val="0"/>
      <w:marRight w:val="0"/>
      <w:marTop w:val="0"/>
      <w:marBottom w:val="0"/>
      <w:divBdr>
        <w:top w:val="none" w:sz="0" w:space="0" w:color="auto"/>
        <w:left w:val="none" w:sz="0" w:space="0" w:color="auto"/>
        <w:bottom w:val="none" w:sz="0" w:space="0" w:color="auto"/>
        <w:right w:val="none" w:sz="0" w:space="0" w:color="auto"/>
      </w:divBdr>
    </w:div>
    <w:div w:id="998070605">
      <w:bodyDiv w:val="1"/>
      <w:marLeft w:val="0"/>
      <w:marRight w:val="0"/>
      <w:marTop w:val="0"/>
      <w:marBottom w:val="0"/>
      <w:divBdr>
        <w:top w:val="none" w:sz="0" w:space="0" w:color="auto"/>
        <w:left w:val="none" w:sz="0" w:space="0" w:color="auto"/>
        <w:bottom w:val="none" w:sz="0" w:space="0" w:color="auto"/>
        <w:right w:val="none" w:sz="0" w:space="0" w:color="auto"/>
      </w:divBdr>
    </w:div>
    <w:div w:id="1007093929">
      <w:bodyDiv w:val="1"/>
      <w:marLeft w:val="0"/>
      <w:marRight w:val="0"/>
      <w:marTop w:val="0"/>
      <w:marBottom w:val="0"/>
      <w:divBdr>
        <w:top w:val="none" w:sz="0" w:space="0" w:color="auto"/>
        <w:left w:val="none" w:sz="0" w:space="0" w:color="auto"/>
        <w:bottom w:val="none" w:sz="0" w:space="0" w:color="auto"/>
        <w:right w:val="none" w:sz="0" w:space="0" w:color="auto"/>
      </w:divBdr>
    </w:div>
    <w:div w:id="1007947789">
      <w:bodyDiv w:val="1"/>
      <w:marLeft w:val="0"/>
      <w:marRight w:val="0"/>
      <w:marTop w:val="0"/>
      <w:marBottom w:val="0"/>
      <w:divBdr>
        <w:top w:val="none" w:sz="0" w:space="0" w:color="auto"/>
        <w:left w:val="none" w:sz="0" w:space="0" w:color="auto"/>
        <w:bottom w:val="none" w:sz="0" w:space="0" w:color="auto"/>
        <w:right w:val="none" w:sz="0" w:space="0" w:color="auto"/>
      </w:divBdr>
    </w:div>
    <w:div w:id="1011181766">
      <w:bodyDiv w:val="1"/>
      <w:marLeft w:val="0"/>
      <w:marRight w:val="0"/>
      <w:marTop w:val="0"/>
      <w:marBottom w:val="0"/>
      <w:divBdr>
        <w:top w:val="none" w:sz="0" w:space="0" w:color="auto"/>
        <w:left w:val="none" w:sz="0" w:space="0" w:color="auto"/>
        <w:bottom w:val="none" w:sz="0" w:space="0" w:color="auto"/>
        <w:right w:val="none" w:sz="0" w:space="0" w:color="auto"/>
      </w:divBdr>
    </w:div>
    <w:div w:id="1019819431">
      <w:bodyDiv w:val="1"/>
      <w:marLeft w:val="0"/>
      <w:marRight w:val="0"/>
      <w:marTop w:val="0"/>
      <w:marBottom w:val="0"/>
      <w:divBdr>
        <w:top w:val="none" w:sz="0" w:space="0" w:color="auto"/>
        <w:left w:val="none" w:sz="0" w:space="0" w:color="auto"/>
        <w:bottom w:val="none" w:sz="0" w:space="0" w:color="auto"/>
        <w:right w:val="none" w:sz="0" w:space="0" w:color="auto"/>
      </w:divBdr>
    </w:div>
    <w:div w:id="1020623032">
      <w:bodyDiv w:val="1"/>
      <w:marLeft w:val="0"/>
      <w:marRight w:val="0"/>
      <w:marTop w:val="0"/>
      <w:marBottom w:val="0"/>
      <w:divBdr>
        <w:top w:val="none" w:sz="0" w:space="0" w:color="auto"/>
        <w:left w:val="none" w:sz="0" w:space="0" w:color="auto"/>
        <w:bottom w:val="none" w:sz="0" w:space="0" w:color="auto"/>
        <w:right w:val="none" w:sz="0" w:space="0" w:color="auto"/>
      </w:divBdr>
    </w:div>
    <w:div w:id="1024481490">
      <w:bodyDiv w:val="1"/>
      <w:marLeft w:val="0"/>
      <w:marRight w:val="0"/>
      <w:marTop w:val="0"/>
      <w:marBottom w:val="0"/>
      <w:divBdr>
        <w:top w:val="none" w:sz="0" w:space="0" w:color="auto"/>
        <w:left w:val="none" w:sz="0" w:space="0" w:color="auto"/>
        <w:bottom w:val="none" w:sz="0" w:space="0" w:color="auto"/>
        <w:right w:val="none" w:sz="0" w:space="0" w:color="auto"/>
      </w:divBdr>
    </w:div>
    <w:div w:id="1025015267">
      <w:bodyDiv w:val="1"/>
      <w:marLeft w:val="0"/>
      <w:marRight w:val="0"/>
      <w:marTop w:val="0"/>
      <w:marBottom w:val="0"/>
      <w:divBdr>
        <w:top w:val="none" w:sz="0" w:space="0" w:color="auto"/>
        <w:left w:val="none" w:sz="0" w:space="0" w:color="auto"/>
        <w:bottom w:val="none" w:sz="0" w:space="0" w:color="auto"/>
        <w:right w:val="none" w:sz="0" w:space="0" w:color="auto"/>
      </w:divBdr>
    </w:div>
    <w:div w:id="1027296351">
      <w:bodyDiv w:val="1"/>
      <w:marLeft w:val="0"/>
      <w:marRight w:val="0"/>
      <w:marTop w:val="0"/>
      <w:marBottom w:val="0"/>
      <w:divBdr>
        <w:top w:val="none" w:sz="0" w:space="0" w:color="auto"/>
        <w:left w:val="none" w:sz="0" w:space="0" w:color="auto"/>
        <w:bottom w:val="none" w:sz="0" w:space="0" w:color="auto"/>
        <w:right w:val="none" w:sz="0" w:space="0" w:color="auto"/>
      </w:divBdr>
    </w:div>
    <w:div w:id="1027604627">
      <w:bodyDiv w:val="1"/>
      <w:marLeft w:val="0"/>
      <w:marRight w:val="0"/>
      <w:marTop w:val="0"/>
      <w:marBottom w:val="0"/>
      <w:divBdr>
        <w:top w:val="none" w:sz="0" w:space="0" w:color="auto"/>
        <w:left w:val="none" w:sz="0" w:space="0" w:color="auto"/>
        <w:bottom w:val="none" w:sz="0" w:space="0" w:color="auto"/>
        <w:right w:val="none" w:sz="0" w:space="0" w:color="auto"/>
      </w:divBdr>
    </w:div>
    <w:div w:id="1027608349">
      <w:bodyDiv w:val="1"/>
      <w:marLeft w:val="0"/>
      <w:marRight w:val="0"/>
      <w:marTop w:val="0"/>
      <w:marBottom w:val="0"/>
      <w:divBdr>
        <w:top w:val="none" w:sz="0" w:space="0" w:color="auto"/>
        <w:left w:val="none" w:sz="0" w:space="0" w:color="auto"/>
        <w:bottom w:val="none" w:sz="0" w:space="0" w:color="auto"/>
        <w:right w:val="none" w:sz="0" w:space="0" w:color="auto"/>
      </w:divBdr>
    </w:div>
    <w:div w:id="1027947334">
      <w:bodyDiv w:val="1"/>
      <w:marLeft w:val="0"/>
      <w:marRight w:val="0"/>
      <w:marTop w:val="0"/>
      <w:marBottom w:val="0"/>
      <w:divBdr>
        <w:top w:val="none" w:sz="0" w:space="0" w:color="auto"/>
        <w:left w:val="none" w:sz="0" w:space="0" w:color="auto"/>
        <w:bottom w:val="none" w:sz="0" w:space="0" w:color="auto"/>
        <w:right w:val="none" w:sz="0" w:space="0" w:color="auto"/>
      </w:divBdr>
    </w:div>
    <w:div w:id="1028944343">
      <w:bodyDiv w:val="1"/>
      <w:marLeft w:val="0"/>
      <w:marRight w:val="0"/>
      <w:marTop w:val="0"/>
      <w:marBottom w:val="0"/>
      <w:divBdr>
        <w:top w:val="none" w:sz="0" w:space="0" w:color="auto"/>
        <w:left w:val="none" w:sz="0" w:space="0" w:color="auto"/>
        <w:bottom w:val="none" w:sz="0" w:space="0" w:color="auto"/>
        <w:right w:val="none" w:sz="0" w:space="0" w:color="auto"/>
      </w:divBdr>
    </w:div>
    <w:div w:id="1030111997">
      <w:bodyDiv w:val="1"/>
      <w:marLeft w:val="0"/>
      <w:marRight w:val="0"/>
      <w:marTop w:val="0"/>
      <w:marBottom w:val="0"/>
      <w:divBdr>
        <w:top w:val="none" w:sz="0" w:space="0" w:color="auto"/>
        <w:left w:val="none" w:sz="0" w:space="0" w:color="auto"/>
        <w:bottom w:val="none" w:sz="0" w:space="0" w:color="auto"/>
        <w:right w:val="none" w:sz="0" w:space="0" w:color="auto"/>
      </w:divBdr>
    </w:div>
    <w:div w:id="1031607682">
      <w:bodyDiv w:val="1"/>
      <w:marLeft w:val="0"/>
      <w:marRight w:val="0"/>
      <w:marTop w:val="0"/>
      <w:marBottom w:val="0"/>
      <w:divBdr>
        <w:top w:val="none" w:sz="0" w:space="0" w:color="auto"/>
        <w:left w:val="none" w:sz="0" w:space="0" w:color="auto"/>
        <w:bottom w:val="none" w:sz="0" w:space="0" w:color="auto"/>
        <w:right w:val="none" w:sz="0" w:space="0" w:color="auto"/>
      </w:divBdr>
    </w:div>
    <w:div w:id="1037393676">
      <w:bodyDiv w:val="1"/>
      <w:marLeft w:val="0"/>
      <w:marRight w:val="0"/>
      <w:marTop w:val="0"/>
      <w:marBottom w:val="0"/>
      <w:divBdr>
        <w:top w:val="none" w:sz="0" w:space="0" w:color="auto"/>
        <w:left w:val="none" w:sz="0" w:space="0" w:color="auto"/>
        <w:bottom w:val="none" w:sz="0" w:space="0" w:color="auto"/>
        <w:right w:val="none" w:sz="0" w:space="0" w:color="auto"/>
      </w:divBdr>
    </w:div>
    <w:div w:id="1037856868">
      <w:bodyDiv w:val="1"/>
      <w:marLeft w:val="0"/>
      <w:marRight w:val="0"/>
      <w:marTop w:val="0"/>
      <w:marBottom w:val="0"/>
      <w:divBdr>
        <w:top w:val="none" w:sz="0" w:space="0" w:color="auto"/>
        <w:left w:val="none" w:sz="0" w:space="0" w:color="auto"/>
        <w:bottom w:val="none" w:sz="0" w:space="0" w:color="auto"/>
        <w:right w:val="none" w:sz="0" w:space="0" w:color="auto"/>
      </w:divBdr>
    </w:div>
    <w:div w:id="1042632034">
      <w:bodyDiv w:val="1"/>
      <w:marLeft w:val="0"/>
      <w:marRight w:val="0"/>
      <w:marTop w:val="0"/>
      <w:marBottom w:val="0"/>
      <w:divBdr>
        <w:top w:val="none" w:sz="0" w:space="0" w:color="auto"/>
        <w:left w:val="none" w:sz="0" w:space="0" w:color="auto"/>
        <w:bottom w:val="none" w:sz="0" w:space="0" w:color="auto"/>
        <w:right w:val="none" w:sz="0" w:space="0" w:color="auto"/>
      </w:divBdr>
    </w:div>
    <w:div w:id="1047952337">
      <w:bodyDiv w:val="1"/>
      <w:marLeft w:val="0"/>
      <w:marRight w:val="0"/>
      <w:marTop w:val="0"/>
      <w:marBottom w:val="0"/>
      <w:divBdr>
        <w:top w:val="none" w:sz="0" w:space="0" w:color="auto"/>
        <w:left w:val="none" w:sz="0" w:space="0" w:color="auto"/>
        <w:bottom w:val="none" w:sz="0" w:space="0" w:color="auto"/>
        <w:right w:val="none" w:sz="0" w:space="0" w:color="auto"/>
      </w:divBdr>
    </w:div>
    <w:div w:id="1049575607">
      <w:bodyDiv w:val="1"/>
      <w:marLeft w:val="0"/>
      <w:marRight w:val="0"/>
      <w:marTop w:val="0"/>
      <w:marBottom w:val="0"/>
      <w:divBdr>
        <w:top w:val="none" w:sz="0" w:space="0" w:color="auto"/>
        <w:left w:val="none" w:sz="0" w:space="0" w:color="auto"/>
        <w:bottom w:val="none" w:sz="0" w:space="0" w:color="auto"/>
        <w:right w:val="none" w:sz="0" w:space="0" w:color="auto"/>
      </w:divBdr>
    </w:div>
    <w:div w:id="1056585776">
      <w:bodyDiv w:val="1"/>
      <w:marLeft w:val="0"/>
      <w:marRight w:val="0"/>
      <w:marTop w:val="0"/>
      <w:marBottom w:val="0"/>
      <w:divBdr>
        <w:top w:val="none" w:sz="0" w:space="0" w:color="auto"/>
        <w:left w:val="none" w:sz="0" w:space="0" w:color="auto"/>
        <w:bottom w:val="none" w:sz="0" w:space="0" w:color="auto"/>
        <w:right w:val="none" w:sz="0" w:space="0" w:color="auto"/>
      </w:divBdr>
    </w:div>
    <w:div w:id="1057626479">
      <w:bodyDiv w:val="1"/>
      <w:marLeft w:val="0"/>
      <w:marRight w:val="0"/>
      <w:marTop w:val="0"/>
      <w:marBottom w:val="0"/>
      <w:divBdr>
        <w:top w:val="none" w:sz="0" w:space="0" w:color="auto"/>
        <w:left w:val="none" w:sz="0" w:space="0" w:color="auto"/>
        <w:bottom w:val="none" w:sz="0" w:space="0" w:color="auto"/>
        <w:right w:val="none" w:sz="0" w:space="0" w:color="auto"/>
      </w:divBdr>
    </w:div>
    <w:div w:id="1063790465">
      <w:bodyDiv w:val="1"/>
      <w:marLeft w:val="0"/>
      <w:marRight w:val="0"/>
      <w:marTop w:val="0"/>
      <w:marBottom w:val="0"/>
      <w:divBdr>
        <w:top w:val="none" w:sz="0" w:space="0" w:color="auto"/>
        <w:left w:val="none" w:sz="0" w:space="0" w:color="auto"/>
        <w:bottom w:val="none" w:sz="0" w:space="0" w:color="auto"/>
        <w:right w:val="none" w:sz="0" w:space="0" w:color="auto"/>
      </w:divBdr>
    </w:div>
    <w:div w:id="1065110130">
      <w:bodyDiv w:val="1"/>
      <w:marLeft w:val="0"/>
      <w:marRight w:val="0"/>
      <w:marTop w:val="0"/>
      <w:marBottom w:val="0"/>
      <w:divBdr>
        <w:top w:val="none" w:sz="0" w:space="0" w:color="auto"/>
        <w:left w:val="none" w:sz="0" w:space="0" w:color="auto"/>
        <w:bottom w:val="none" w:sz="0" w:space="0" w:color="auto"/>
        <w:right w:val="none" w:sz="0" w:space="0" w:color="auto"/>
      </w:divBdr>
    </w:div>
    <w:div w:id="1065689190">
      <w:bodyDiv w:val="1"/>
      <w:marLeft w:val="0"/>
      <w:marRight w:val="0"/>
      <w:marTop w:val="0"/>
      <w:marBottom w:val="0"/>
      <w:divBdr>
        <w:top w:val="none" w:sz="0" w:space="0" w:color="auto"/>
        <w:left w:val="none" w:sz="0" w:space="0" w:color="auto"/>
        <w:bottom w:val="none" w:sz="0" w:space="0" w:color="auto"/>
        <w:right w:val="none" w:sz="0" w:space="0" w:color="auto"/>
      </w:divBdr>
    </w:div>
    <w:div w:id="1066149956">
      <w:bodyDiv w:val="1"/>
      <w:marLeft w:val="0"/>
      <w:marRight w:val="0"/>
      <w:marTop w:val="0"/>
      <w:marBottom w:val="0"/>
      <w:divBdr>
        <w:top w:val="none" w:sz="0" w:space="0" w:color="auto"/>
        <w:left w:val="none" w:sz="0" w:space="0" w:color="auto"/>
        <w:bottom w:val="none" w:sz="0" w:space="0" w:color="auto"/>
        <w:right w:val="none" w:sz="0" w:space="0" w:color="auto"/>
      </w:divBdr>
    </w:div>
    <w:div w:id="1066151166">
      <w:bodyDiv w:val="1"/>
      <w:marLeft w:val="0"/>
      <w:marRight w:val="0"/>
      <w:marTop w:val="0"/>
      <w:marBottom w:val="0"/>
      <w:divBdr>
        <w:top w:val="none" w:sz="0" w:space="0" w:color="auto"/>
        <w:left w:val="none" w:sz="0" w:space="0" w:color="auto"/>
        <w:bottom w:val="none" w:sz="0" w:space="0" w:color="auto"/>
        <w:right w:val="none" w:sz="0" w:space="0" w:color="auto"/>
      </w:divBdr>
    </w:div>
    <w:div w:id="1070813987">
      <w:bodyDiv w:val="1"/>
      <w:marLeft w:val="0"/>
      <w:marRight w:val="0"/>
      <w:marTop w:val="0"/>
      <w:marBottom w:val="0"/>
      <w:divBdr>
        <w:top w:val="none" w:sz="0" w:space="0" w:color="auto"/>
        <w:left w:val="none" w:sz="0" w:space="0" w:color="auto"/>
        <w:bottom w:val="none" w:sz="0" w:space="0" w:color="auto"/>
        <w:right w:val="none" w:sz="0" w:space="0" w:color="auto"/>
      </w:divBdr>
    </w:div>
    <w:div w:id="1071122820">
      <w:bodyDiv w:val="1"/>
      <w:marLeft w:val="0"/>
      <w:marRight w:val="0"/>
      <w:marTop w:val="0"/>
      <w:marBottom w:val="0"/>
      <w:divBdr>
        <w:top w:val="none" w:sz="0" w:space="0" w:color="auto"/>
        <w:left w:val="none" w:sz="0" w:space="0" w:color="auto"/>
        <w:bottom w:val="none" w:sz="0" w:space="0" w:color="auto"/>
        <w:right w:val="none" w:sz="0" w:space="0" w:color="auto"/>
      </w:divBdr>
    </w:div>
    <w:div w:id="1078553408">
      <w:bodyDiv w:val="1"/>
      <w:marLeft w:val="0"/>
      <w:marRight w:val="0"/>
      <w:marTop w:val="0"/>
      <w:marBottom w:val="0"/>
      <w:divBdr>
        <w:top w:val="none" w:sz="0" w:space="0" w:color="auto"/>
        <w:left w:val="none" w:sz="0" w:space="0" w:color="auto"/>
        <w:bottom w:val="none" w:sz="0" w:space="0" w:color="auto"/>
        <w:right w:val="none" w:sz="0" w:space="0" w:color="auto"/>
      </w:divBdr>
    </w:div>
    <w:div w:id="1082871873">
      <w:bodyDiv w:val="1"/>
      <w:marLeft w:val="0"/>
      <w:marRight w:val="0"/>
      <w:marTop w:val="0"/>
      <w:marBottom w:val="0"/>
      <w:divBdr>
        <w:top w:val="none" w:sz="0" w:space="0" w:color="auto"/>
        <w:left w:val="none" w:sz="0" w:space="0" w:color="auto"/>
        <w:bottom w:val="none" w:sz="0" w:space="0" w:color="auto"/>
        <w:right w:val="none" w:sz="0" w:space="0" w:color="auto"/>
      </w:divBdr>
    </w:div>
    <w:div w:id="1083062083">
      <w:bodyDiv w:val="1"/>
      <w:marLeft w:val="0"/>
      <w:marRight w:val="0"/>
      <w:marTop w:val="0"/>
      <w:marBottom w:val="0"/>
      <w:divBdr>
        <w:top w:val="none" w:sz="0" w:space="0" w:color="auto"/>
        <w:left w:val="none" w:sz="0" w:space="0" w:color="auto"/>
        <w:bottom w:val="none" w:sz="0" w:space="0" w:color="auto"/>
        <w:right w:val="none" w:sz="0" w:space="0" w:color="auto"/>
      </w:divBdr>
    </w:div>
    <w:div w:id="1083801023">
      <w:bodyDiv w:val="1"/>
      <w:marLeft w:val="0"/>
      <w:marRight w:val="0"/>
      <w:marTop w:val="0"/>
      <w:marBottom w:val="0"/>
      <w:divBdr>
        <w:top w:val="none" w:sz="0" w:space="0" w:color="auto"/>
        <w:left w:val="none" w:sz="0" w:space="0" w:color="auto"/>
        <w:bottom w:val="none" w:sz="0" w:space="0" w:color="auto"/>
        <w:right w:val="none" w:sz="0" w:space="0" w:color="auto"/>
      </w:divBdr>
    </w:div>
    <w:div w:id="1088843528">
      <w:bodyDiv w:val="1"/>
      <w:marLeft w:val="0"/>
      <w:marRight w:val="0"/>
      <w:marTop w:val="0"/>
      <w:marBottom w:val="0"/>
      <w:divBdr>
        <w:top w:val="none" w:sz="0" w:space="0" w:color="auto"/>
        <w:left w:val="none" w:sz="0" w:space="0" w:color="auto"/>
        <w:bottom w:val="none" w:sz="0" w:space="0" w:color="auto"/>
        <w:right w:val="none" w:sz="0" w:space="0" w:color="auto"/>
      </w:divBdr>
    </w:div>
    <w:div w:id="1088883891">
      <w:bodyDiv w:val="1"/>
      <w:marLeft w:val="0"/>
      <w:marRight w:val="0"/>
      <w:marTop w:val="0"/>
      <w:marBottom w:val="0"/>
      <w:divBdr>
        <w:top w:val="none" w:sz="0" w:space="0" w:color="auto"/>
        <w:left w:val="none" w:sz="0" w:space="0" w:color="auto"/>
        <w:bottom w:val="none" w:sz="0" w:space="0" w:color="auto"/>
        <w:right w:val="none" w:sz="0" w:space="0" w:color="auto"/>
      </w:divBdr>
    </w:div>
    <w:div w:id="1091001864">
      <w:bodyDiv w:val="1"/>
      <w:marLeft w:val="0"/>
      <w:marRight w:val="0"/>
      <w:marTop w:val="0"/>
      <w:marBottom w:val="0"/>
      <w:divBdr>
        <w:top w:val="none" w:sz="0" w:space="0" w:color="auto"/>
        <w:left w:val="none" w:sz="0" w:space="0" w:color="auto"/>
        <w:bottom w:val="none" w:sz="0" w:space="0" w:color="auto"/>
        <w:right w:val="none" w:sz="0" w:space="0" w:color="auto"/>
      </w:divBdr>
    </w:div>
    <w:div w:id="1093473253">
      <w:bodyDiv w:val="1"/>
      <w:marLeft w:val="0"/>
      <w:marRight w:val="0"/>
      <w:marTop w:val="0"/>
      <w:marBottom w:val="0"/>
      <w:divBdr>
        <w:top w:val="none" w:sz="0" w:space="0" w:color="auto"/>
        <w:left w:val="none" w:sz="0" w:space="0" w:color="auto"/>
        <w:bottom w:val="none" w:sz="0" w:space="0" w:color="auto"/>
        <w:right w:val="none" w:sz="0" w:space="0" w:color="auto"/>
      </w:divBdr>
    </w:div>
    <w:div w:id="1097600652">
      <w:bodyDiv w:val="1"/>
      <w:marLeft w:val="0"/>
      <w:marRight w:val="0"/>
      <w:marTop w:val="0"/>
      <w:marBottom w:val="0"/>
      <w:divBdr>
        <w:top w:val="none" w:sz="0" w:space="0" w:color="auto"/>
        <w:left w:val="none" w:sz="0" w:space="0" w:color="auto"/>
        <w:bottom w:val="none" w:sz="0" w:space="0" w:color="auto"/>
        <w:right w:val="none" w:sz="0" w:space="0" w:color="auto"/>
      </w:divBdr>
    </w:div>
    <w:div w:id="1098788511">
      <w:bodyDiv w:val="1"/>
      <w:marLeft w:val="0"/>
      <w:marRight w:val="0"/>
      <w:marTop w:val="0"/>
      <w:marBottom w:val="0"/>
      <w:divBdr>
        <w:top w:val="none" w:sz="0" w:space="0" w:color="auto"/>
        <w:left w:val="none" w:sz="0" w:space="0" w:color="auto"/>
        <w:bottom w:val="none" w:sz="0" w:space="0" w:color="auto"/>
        <w:right w:val="none" w:sz="0" w:space="0" w:color="auto"/>
      </w:divBdr>
    </w:div>
    <w:div w:id="1107775614">
      <w:bodyDiv w:val="1"/>
      <w:marLeft w:val="0"/>
      <w:marRight w:val="0"/>
      <w:marTop w:val="0"/>
      <w:marBottom w:val="0"/>
      <w:divBdr>
        <w:top w:val="none" w:sz="0" w:space="0" w:color="auto"/>
        <w:left w:val="none" w:sz="0" w:space="0" w:color="auto"/>
        <w:bottom w:val="none" w:sz="0" w:space="0" w:color="auto"/>
        <w:right w:val="none" w:sz="0" w:space="0" w:color="auto"/>
      </w:divBdr>
    </w:div>
    <w:div w:id="1108231915">
      <w:bodyDiv w:val="1"/>
      <w:marLeft w:val="0"/>
      <w:marRight w:val="0"/>
      <w:marTop w:val="0"/>
      <w:marBottom w:val="0"/>
      <w:divBdr>
        <w:top w:val="none" w:sz="0" w:space="0" w:color="auto"/>
        <w:left w:val="none" w:sz="0" w:space="0" w:color="auto"/>
        <w:bottom w:val="none" w:sz="0" w:space="0" w:color="auto"/>
        <w:right w:val="none" w:sz="0" w:space="0" w:color="auto"/>
      </w:divBdr>
    </w:div>
    <w:div w:id="1109396231">
      <w:bodyDiv w:val="1"/>
      <w:marLeft w:val="0"/>
      <w:marRight w:val="0"/>
      <w:marTop w:val="0"/>
      <w:marBottom w:val="0"/>
      <w:divBdr>
        <w:top w:val="none" w:sz="0" w:space="0" w:color="auto"/>
        <w:left w:val="none" w:sz="0" w:space="0" w:color="auto"/>
        <w:bottom w:val="none" w:sz="0" w:space="0" w:color="auto"/>
        <w:right w:val="none" w:sz="0" w:space="0" w:color="auto"/>
      </w:divBdr>
    </w:div>
    <w:div w:id="1110128579">
      <w:bodyDiv w:val="1"/>
      <w:marLeft w:val="0"/>
      <w:marRight w:val="0"/>
      <w:marTop w:val="0"/>
      <w:marBottom w:val="0"/>
      <w:divBdr>
        <w:top w:val="none" w:sz="0" w:space="0" w:color="auto"/>
        <w:left w:val="none" w:sz="0" w:space="0" w:color="auto"/>
        <w:bottom w:val="none" w:sz="0" w:space="0" w:color="auto"/>
        <w:right w:val="none" w:sz="0" w:space="0" w:color="auto"/>
      </w:divBdr>
    </w:div>
    <w:div w:id="1110128780">
      <w:bodyDiv w:val="1"/>
      <w:marLeft w:val="0"/>
      <w:marRight w:val="0"/>
      <w:marTop w:val="0"/>
      <w:marBottom w:val="0"/>
      <w:divBdr>
        <w:top w:val="none" w:sz="0" w:space="0" w:color="auto"/>
        <w:left w:val="none" w:sz="0" w:space="0" w:color="auto"/>
        <w:bottom w:val="none" w:sz="0" w:space="0" w:color="auto"/>
        <w:right w:val="none" w:sz="0" w:space="0" w:color="auto"/>
      </w:divBdr>
    </w:div>
    <w:div w:id="1110855155">
      <w:bodyDiv w:val="1"/>
      <w:marLeft w:val="0"/>
      <w:marRight w:val="0"/>
      <w:marTop w:val="0"/>
      <w:marBottom w:val="0"/>
      <w:divBdr>
        <w:top w:val="none" w:sz="0" w:space="0" w:color="auto"/>
        <w:left w:val="none" w:sz="0" w:space="0" w:color="auto"/>
        <w:bottom w:val="none" w:sz="0" w:space="0" w:color="auto"/>
        <w:right w:val="none" w:sz="0" w:space="0" w:color="auto"/>
      </w:divBdr>
    </w:div>
    <w:div w:id="1112627850">
      <w:bodyDiv w:val="1"/>
      <w:marLeft w:val="0"/>
      <w:marRight w:val="0"/>
      <w:marTop w:val="0"/>
      <w:marBottom w:val="0"/>
      <w:divBdr>
        <w:top w:val="none" w:sz="0" w:space="0" w:color="auto"/>
        <w:left w:val="none" w:sz="0" w:space="0" w:color="auto"/>
        <w:bottom w:val="none" w:sz="0" w:space="0" w:color="auto"/>
        <w:right w:val="none" w:sz="0" w:space="0" w:color="auto"/>
      </w:divBdr>
    </w:div>
    <w:div w:id="1114397983">
      <w:bodyDiv w:val="1"/>
      <w:marLeft w:val="0"/>
      <w:marRight w:val="0"/>
      <w:marTop w:val="0"/>
      <w:marBottom w:val="0"/>
      <w:divBdr>
        <w:top w:val="none" w:sz="0" w:space="0" w:color="auto"/>
        <w:left w:val="none" w:sz="0" w:space="0" w:color="auto"/>
        <w:bottom w:val="none" w:sz="0" w:space="0" w:color="auto"/>
        <w:right w:val="none" w:sz="0" w:space="0" w:color="auto"/>
      </w:divBdr>
    </w:div>
    <w:div w:id="1115321983">
      <w:bodyDiv w:val="1"/>
      <w:marLeft w:val="0"/>
      <w:marRight w:val="0"/>
      <w:marTop w:val="0"/>
      <w:marBottom w:val="0"/>
      <w:divBdr>
        <w:top w:val="none" w:sz="0" w:space="0" w:color="auto"/>
        <w:left w:val="none" w:sz="0" w:space="0" w:color="auto"/>
        <w:bottom w:val="none" w:sz="0" w:space="0" w:color="auto"/>
        <w:right w:val="none" w:sz="0" w:space="0" w:color="auto"/>
      </w:divBdr>
    </w:div>
    <w:div w:id="1117913546">
      <w:bodyDiv w:val="1"/>
      <w:marLeft w:val="0"/>
      <w:marRight w:val="0"/>
      <w:marTop w:val="0"/>
      <w:marBottom w:val="0"/>
      <w:divBdr>
        <w:top w:val="none" w:sz="0" w:space="0" w:color="auto"/>
        <w:left w:val="none" w:sz="0" w:space="0" w:color="auto"/>
        <w:bottom w:val="none" w:sz="0" w:space="0" w:color="auto"/>
        <w:right w:val="none" w:sz="0" w:space="0" w:color="auto"/>
      </w:divBdr>
    </w:div>
    <w:div w:id="1117990214">
      <w:bodyDiv w:val="1"/>
      <w:marLeft w:val="0"/>
      <w:marRight w:val="0"/>
      <w:marTop w:val="0"/>
      <w:marBottom w:val="0"/>
      <w:divBdr>
        <w:top w:val="none" w:sz="0" w:space="0" w:color="auto"/>
        <w:left w:val="none" w:sz="0" w:space="0" w:color="auto"/>
        <w:bottom w:val="none" w:sz="0" w:space="0" w:color="auto"/>
        <w:right w:val="none" w:sz="0" w:space="0" w:color="auto"/>
      </w:divBdr>
    </w:div>
    <w:div w:id="1121922030">
      <w:bodyDiv w:val="1"/>
      <w:marLeft w:val="0"/>
      <w:marRight w:val="0"/>
      <w:marTop w:val="0"/>
      <w:marBottom w:val="0"/>
      <w:divBdr>
        <w:top w:val="none" w:sz="0" w:space="0" w:color="auto"/>
        <w:left w:val="none" w:sz="0" w:space="0" w:color="auto"/>
        <w:bottom w:val="none" w:sz="0" w:space="0" w:color="auto"/>
        <w:right w:val="none" w:sz="0" w:space="0" w:color="auto"/>
      </w:divBdr>
    </w:div>
    <w:div w:id="1122460838">
      <w:bodyDiv w:val="1"/>
      <w:marLeft w:val="0"/>
      <w:marRight w:val="0"/>
      <w:marTop w:val="0"/>
      <w:marBottom w:val="0"/>
      <w:divBdr>
        <w:top w:val="none" w:sz="0" w:space="0" w:color="auto"/>
        <w:left w:val="none" w:sz="0" w:space="0" w:color="auto"/>
        <w:bottom w:val="none" w:sz="0" w:space="0" w:color="auto"/>
        <w:right w:val="none" w:sz="0" w:space="0" w:color="auto"/>
      </w:divBdr>
    </w:div>
    <w:div w:id="1123843461">
      <w:bodyDiv w:val="1"/>
      <w:marLeft w:val="0"/>
      <w:marRight w:val="0"/>
      <w:marTop w:val="0"/>
      <w:marBottom w:val="0"/>
      <w:divBdr>
        <w:top w:val="none" w:sz="0" w:space="0" w:color="auto"/>
        <w:left w:val="none" w:sz="0" w:space="0" w:color="auto"/>
        <w:bottom w:val="none" w:sz="0" w:space="0" w:color="auto"/>
        <w:right w:val="none" w:sz="0" w:space="0" w:color="auto"/>
      </w:divBdr>
    </w:div>
    <w:div w:id="1124079752">
      <w:bodyDiv w:val="1"/>
      <w:marLeft w:val="0"/>
      <w:marRight w:val="0"/>
      <w:marTop w:val="0"/>
      <w:marBottom w:val="0"/>
      <w:divBdr>
        <w:top w:val="none" w:sz="0" w:space="0" w:color="auto"/>
        <w:left w:val="none" w:sz="0" w:space="0" w:color="auto"/>
        <w:bottom w:val="none" w:sz="0" w:space="0" w:color="auto"/>
        <w:right w:val="none" w:sz="0" w:space="0" w:color="auto"/>
      </w:divBdr>
    </w:div>
    <w:div w:id="1128627157">
      <w:bodyDiv w:val="1"/>
      <w:marLeft w:val="0"/>
      <w:marRight w:val="0"/>
      <w:marTop w:val="0"/>
      <w:marBottom w:val="0"/>
      <w:divBdr>
        <w:top w:val="none" w:sz="0" w:space="0" w:color="auto"/>
        <w:left w:val="none" w:sz="0" w:space="0" w:color="auto"/>
        <w:bottom w:val="none" w:sz="0" w:space="0" w:color="auto"/>
        <w:right w:val="none" w:sz="0" w:space="0" w:color="auto"/>
      </w:divBdr>
    </w:div>
    <w:div w:id="1138954706">
      <w:bodyDiv w:val="1"/>
      <w:marLeft w:val="0"/>
      <w:marRight w:val="0"/>
      <w:marTop w:val="0"/>
      <w:marBottom w:val="0"/>
      <w:divBdr>
        <w:top w:val="none" w:sz="0" w:space="0" w:color="auto"/>
        <w:left w:val="none" w:sz="0" w:space="0" w:color="auto"/>
        <w:bottom w:val="none" w:sz="0" w:space="0" w:color="auto"/>
        <w:right w:val="none" w:sz="0" w:space="0" w:color="auto"/>
      </w:divBdr>
    </w:div>
    <w:div w:id="1143087473">
      <w:bodyDiv w:val="1"/>
      <w:marLeft w:val="0"/>
      <w:marRight w:val="0"/>
      <w:marTop w:val="0"/>
      <w:marBottom w:val="0"/>
      <w:divBdr>
        <w:top w:val="none" w:sz="0" w:space="0" w:color="auto"/>
        <w:left w:val="none" w:sz="0" w:space="0" w:color="auto"/>
        <w:bottom w:val="none" w:sz="0" w:space="0" w:color="auto"/>
        <w:right w:val="none" w:sz="0" w:space="0" w:color="auto"/>
      </w:divBdr>
    </w:div>
    <w:div w:id="1145003121">
      <w:bodyDiv w:val="1"/>
      <w:marLeft w:val="0"/>
      <w:marRight w:val="0"/>
      <w:marTop w:val="0"/>
      <w:marBottom w:val="0"/>
      <w:divBdr>
        <w:top w:val="none" w:sz="0" w:space="0" w:color="auto"/>
        <w:left w:val="none" w:sz="0" w:space="0" w:color="auto"/>
        <w:bottom w:val="none" w:sz="0" w:space="0" w:color="auto"/>
        <w:right w:val="none" w:sz="0" w:space="0" w:color="auto"/>
      </w:divBdr>
    </w:div>
    <w:div w:id="1145967746">
      <w:bodyDiv w:val="1"/>
      <w:marLeft w:val="0"/>
      <w:marRight w:val="0"/>
      <w:marTop w:val="0"/>
      <w:marBottom w:val="0"/>
      <w:divBdr>
        <w:top w:val="none" w:sz="0" w:space="0" w:color="auto"/>
        <w:left w:val="none" w:sz="0" w:space="0" w:color="auto"/>
        <w:bottom w:val="none" w:sz="0" w:space="0" w:color="auto"/>
        <w:right w:val="none" w:sz="0" w:space="0" w:color="auto"/>
      </w:divBdr>
    </w:div>
    <w:div w:id="1148747534">
      <w:bodyDiv w:val="1"/>
      <w:marLeft w:val="0"/>
      <w:marRight w:val="0"/>
      <w:marTop w:val="0"/>
      <w:marBottom w:val="0"/>
      <w:divBdr>
        <w:top w:val="none" w:sz="0" w:space="0" w:color="auto"/>
        <w:left w:val="none" w:sz="0" w:space="0" w:color="auto"/>
        <w:bottom w:val="none" w:sz="0" w:space="0" w:color="auto"/>
        <w:right w:val="none" w:sz="0" w:space="0" w:color="auto"/>
      </w:divBdr>
      <w:divsChild>
        <w:div w:id="1234854780">
          <w:marLeft w:val="0"/>
          <w:marRight w:val="0"/>
          <w:marTop w:val="0"/>
          <w:marBottom w:val="0"/>
          <w:divBdr>
            <w:top w:val="none" w:sz="0" w:space="0" w:color="auto"/>
            <w:left w:val="none" w:sz="0" w:space="0" w:color="auto"/>
            <w:bottom w:val="none" w:sz="0" w:space="0" w:color="auto"/>
            <w:right w:val="none" w:sz="0" w:space="0" w:color="auto"/>
          </w:divBdr>
        </w:div>
      </w:divsChild>
    </w:div>
    <w:div w:id="1150832796">
      <w:bodyDiv w:val="1"/>
      <w:marLeft w:val="0"/>
      <w:marRight w:val="0"/>
      <w:marTop w:val="0"/>
      <w:marBottom w:val="0"/>
      <w:divBdr>
        <w:top w:val="none" w:sz="0" w:space="0" w:color="auto"/>
        <w:left w:val="none" w:sz="0" w:space="0" w:color="auto"/>
        <w:bottom w:val="none" w:sz="0" w:space="0" w:color="auto"/>
        <w:right w:val="none" w:sz="0" w:space="0" w:color="auto"/>
      </w:divBdr>
    </w:div>
    <w:div w:id="1151868894">
      <w:bodyDiv w:val="1"/>
      <w:marLeft w:val="0"/>
      <w:marRight w:val="0"/>
      <w:marTop w:val="0"/>
      <w:marBottom w:val="0"/>
      <w:divBdr>
        <w:top w:val="none" w:sz="0" w:space="0" w:color="auto"/>
        <w:left w:val="none" w:sz="0" w:space="0" w:color="auto"/>
        <w:bottom w:val="none" w:sz="0" w:space="0" w:color="auto"/>
        <w:right w:val="none" w:sz="0" w:space="0" w:color="auto"/>
      </w:divBdr>
    </w:div>
    <w:div w:id="1153371323">
      <w:bodyDiv w:val="1"/>
      <w:marLeft w:val="0"/>
      <w:marRight w:val="0"/>
      <w:marTop w:val="0"/>
      <w:marBottom w:val="0"/>
      <w:divBdr>
        <w:top w:val="none" w:sz="0" w:space="0" w:color="auto"/>
        <w:left w:val="none" w:sz="0" w:space="0" w:color="auto"/>
        <w:bottom w:val="none" w:sz="0" w:space="0" w:color="auto"/>
        <w:right w:val="none" w:sz="0" w:space="0" w:color="auto"/>
      </w:divBdr>
    </w:div>
    <w:div w:id="1154955920">
      <w:bodyDiv w:val="1"/>
      <w:marLeft w:val="0"/>
      <w:marRight w:val="0"/>
      <w:marTop w:val="0"/>
      <w:marBottom w:val="0"/>
      <w:divBdr>
        <w:top w:val="none" w:sz="0" w:space="0" w:color="auto"/>
        <w:left w:val="none" w:sz="0" w:space="0" w:color="auto"/>
        <w:bottom w:val="none" w:sz="0" w:space="0" w:color="auto"/>
        <w:right w:val="none" w:sz="0" w:space="0" w:color="auto"/>
      </w:divBdr>
    </w:div>
    <w:div w:id="1158108550">
      <w:bodyDiv w:val="1"/>
      <w:marLeft w:val="0"/>
      <w:marRight w:val="0"/>
      <w:marTop w:val="0"/>
      <w:marBottom w:val="0"/>
      <w:divBdr>
        <w:top w:val="none" w:sz="0" w:space="0" w:color="auto"/>
        <w:left w:val="none" w:sz="0" w:space="0" w:color="auto"/>
        <w:bottom w:val="none" w:sz="0" w:space="0" w:color="auto"/>
        <w:right w:val="none" w:sz="0" w:space="0" w:color="auto"/>
      </w:divBdr>
    </w:div>
    <w:div w:id="1158689465">
      <w:bodyDiv w:val="1"/>
      <w:marLeft w:val="0"/>
      <w:marRight w:val="0"/>
      <w:marTop w:val="0"/>
      <w:marBottom w:val="0"/>
      <w:divBdr>
        <w:top w:val="none" w:sz="0" w:space="0" w:color="auto"/>
        <w:left w:val="none" w:sz="0" w:space="0" w:color="auto"/>
        <w:bottom w:val="none" w:sz="0" w:space="0" w:color="auto"/>
        <w:right w:val="none" w:sz="0" w:space="0" w:color="auto"/>
      </w:divBdr>
    </w:div>
    <w:div w:id="1160654153">
      <w:bodyDiv w:val="1"/>
      <w:marLeft w:val="0"/>
      <w:marRight w:val="0"/>
      <w:marTop w:val="0"/>
      <w:marBottom w:val="0"/>
      <w:divBdr>
        <w:top w:val="none" w:sz="0" w:space="0" w:color="auto"/>
        <w:left w:val="none" w:sz="0" w:space="0" w:color="auto"/>
        <w:bottom w:val="none" w:sz="0" w:space="0" w:color="auto"/>
        <w:right w:val="none" w:sz="0" w:space="0" w:color="auto"/>
      </w:divBdr>
    </w:div>
    <w:div w:id="1161190669">
      <w:bodyDiv w:val="1"/>
      <w:marLeft w:val="0"/>
      <w:marRight w:val="0"/>
      <w:marTop w:val="0"/>
      <w:marBottom w:val="0"/>
      <w:divBdr>
        <w:top w:val="none" w:sz="0" w:space="0" w:color="auto"/>
        <w:left w:val="none" w:sz="0" w:space="0" w:color="auto"/>
        <w:bottom w:val="none" w:sz="0" w:space="0" w:color="auto"/>
        <w:right w:val="none" w:sz="0" w:space="0" w:color="auto"/>
      </w:divBdr>
    </w:div>
    <w:div w:id="1163201136">
      <w:bodyDiv w:val="1"/>
      <w:marLeft w:val="0"/>
      <w:marRight w:val="0"/>
      <w:marTop w:val="0"/>
      <w:marBottom w:val="0"/>
      <w:divBdr>
        <w:top w:val="none" w:sz="0" w:space="0" w:color="auto"/>
        <w:left w:val="none" w:sz="0" w:space="0" w:color="auto"/>
        <w:bottom w:val="none" w:sz="0" w:space="0" w:color="auto"/>
        <w:right w:val="none" w:sz="0" w:space="0" w:color="auto"/>
      </w:divBdr>
    </w:div>
    <w:div w:id="1164659295">
      <w:bodyDiv w:val="1"/>
      <w:marLeft w:val="0"/>
      <w:marRight w:val="0"/>
      <w:marTop w:val="0"/>
      <w:marBottom w:val="0"/>
      <w:divBdr>
        <w:top w:val="none" w:sz="0" w:space="0" w:color="auto"/>
        <w:left w:val="none" w:sz="0" w:space="0" w:color="auto"/>
        <w:bottom w:val="none" w:sz="0" w:space="0" w:color="auto"/>
        <w:right w:val="none" w:sz="0" w:space="0" w:color="auto"/>
      </w:divBdr>
    </w:div>
    <w:div w:id="1166631027">
      <w:bodyDiv w:val="1"/>
      <w:marLeft w:val="0"/>
      <w:marRight w:val="0"/>
      <w:marTop w:val="0"/>
      <w:marBottom w:val="0"/>
      <w:divBdr>
        <w:top w:val="none" w:sz="0" w:space="0" w:color="auto"/>
        <w:left w:val="none" w:sz="0" w:space="0" w:color="auto"/>
        <w:bottom w:val="none" w:sz="0" w:space="0" w:color="auto"/>
        <w:right w:val="none" w:sz="0" w:space="0" w:color="auto"/>
      </w:divBdr>
    </w:div>
    <w:div w:id="1171334776">
      <w:bodyDiv w:val="1"/>
      <w:marLeft w:val="0"/>
      <w:marRight w:val="0"/>
      <w:marTop w:val="0"/>
      <w:marBottom w:val="0"/>
      <w:divBdr>
        <w:top w:val="none" w:sz="0" w:space="0" w:color="auto"/>
        <w:left w:val="none" w:sz="0" w:space="0" w:color="auto"/>
        <w:bottom w:val="none" w:sz="0" w:space="0" w:color="auto"/>
        <w:right w:val="none" w:sz="0" w:space="0" w:color="auto"/>
      </w:divBdr>
    </w:div>
    <w:div w:id="1174106818">
      <w:bodyDiv w:val="1"/>
      <w:marLeft w:val="0"/>
      <w:marRight w:val="0"/>
      <w:marTop w:val="0"/>
      <w:marBottom w:val="0"/>
      <w:divBdr>
        <w:top w:val="none" w:sz="0" w:space="0" w:color="auto"/>
        <w:left w:val="none" w:sz="0" w:space="0" w:color="auto"/>
        <w:bottom w:val="none" w:sz="0" w:space="0" w:color="auto"/>
        <w:right w:val="none" w:sz="0" w:space="0" w:color="auto"/>
      </w:divBdr>
    </w:div>
    <w:div w:id="1174295763">
      <w:bodyDiv w:val="1"/>
      <w:marLeft w:val="0"/>
      <w:marRight w:val="0"/>
      <w:marTop w:val="0"/>
      <w:marBottom w:val="0"/>
      <w:divBdr>
        <w:top w:val="none" w:sz="0" w:space="0" w:color="auto"/>
        <w:left w:val="none" w:sz="0" w:space="0" w:color="auto"/>
        <w:bottom w:val="none" w:sz="0" w:space="0" w:color="auto"/>
        <w:right w:val="none" w:sz="0" w:space="0" w:color="auto"/>
      </w:divBdr>
    </w:div>
    <w:div w:id="1174536972">
      <w:bodyDiv w:val="1"/>
      <w:marLeft w:val="0"/>
      <w:marRight w:val="0"/>
      <w:marTop w:val="0"/>
      <w:marBottom w:val="0"/>
      <w:divBdr>
        <w:top w:val="none" w:sz="0" w:space="0" w:color="auto"/>
        <w:left w:val="none" w:sz="0" w:space="0" w:color="auto"/>
        <w:bottom w:val="none" w:sz="0" w:space="0" w:color="auto"/>
        <w:right w:val="none" w:sz="0" w:space="0" w:color="auto"/>
      </w:divBdr>
    </w:div>
    <w:div w:id="1176921638">
      <w:bodyDiv w:val="1"/>
      <w:marLeft w:val="0"/>
      <w:marRight w:val="0"/>
      <w:marTop w:val="0"/>
      <w:marBottom w:val="0"/>
      <w:divBdr>
        <w:top w:val="none" w:sz="0" w:space="0" w:color="auto"/>
        <w:left w:val="none" w:sz="0" w:space="0" w:color="auto"/>
        <w:bottom w:val="none" w:sz="0" w:space="0" w:color="auto"/>
        <w:right w:val="none" w:sz="0" w:space="0" w:color="auto"/>
      </w:divBdr>
    </w:div>
    <w:div w:id="1178345371">
      <w:bodyDiv w:val="1"/>
      <w:marLeft w:val="0"/>
      <w:marRight w:val="0"/>
      <w:marTop w:val="0"/>
      <w:marBottom w:val="0"/>
      <w:divBdr>
        <w:top w:val="none" w:sz="0" w:space="0" w:color="auto"/>
        <w:left w:val="none" w:sz="0" w:space="0" w:color="auto"/>
        <w:bottom w:val="none" w:sz="0" w:space="0" w:color="auto"/>
        <w:right w:val="none" w:sz="0" w:space="0" w:color="auto"/>
      </w:divBdr>
    </w:div>
    <w:div w:id="1178498601">
      <w:bodyDiv w:val="1"/>
      <w:marLeft w:val="0"/>
      <w:marRight w:val="0"/>
      <w:marTop w:val="0"/>
      <w:marBottom w:val="0"/>
      <w:divBdr>
        <w:top w:val="none" w:sz="0" w:space="0" w:color="auto"/>
        <w:left w:val="none" w:sz="0" w:space="0" w:color="auto"/>
        <w:bottom w:val="none" w:sz="0" w:space="0" w:color="auto"/>
        <w:right w:val="none" w:sz="0" w:space="0" w:color="auto"/>
      </w:divBdr>
    </w:div>
    <w:div w:id="1189415920">
      <w:bodyDiv w:val="1"/>
      <w:marLeft w:val="0"/>
      <w:marRight w:val="0"/>
      <w:marTop w:val="0"/>
      <w:marBottom w:val="0"/>
      <w:divBdr>
        <w:top w:val="none" w:sz="0" w:space="0" w:color="auto"/>
        <w:left w:val="none" w:sz="0" w:space="0" w:color="auto"/>
        <w:bottom w:val="none" w:sz="0" w:space="0" w:color="auto"/>
        <w:right w:val="none" w:sz="0" w:space="0" w:color="auto"/>
      </w:divBdr>
    </w:div>
    <w:div w:id="1189684112">
      <w:bodyDiv w:val="1"/>
      <w:marLeft w:val="0"/>
      <w:marRight w:val="0"/>
      <w:marTop w:val="0"/>
      <w:marBottom w:val="0"/>
      <w:divBdr>
        <w:top w:val="none" w:sz="0" w:space="0" w:color="auto"/>
        <w:left w:val="none" w:sz="0" w:space="0" w:color="auto"/>
        <w:bottom w:val="none" w:sz="0" w:space="0" w:color="auto"/>
        <w:right w:val="none" w:sz="0" w:space="0" w:color="auto"/>
      </w:divBdr>
    </w:div>
    <w:div w:id="1190487539">
      <w:bodyDiv w:val="1"/>
      <w:marLeft w:val="0"/>
      <w:marRight w:val="0"/>
      <w:marTop w:val="0"/>
      <w:marBottom w:val="0"/>
      <w:divBdr>
        <w:top w:val="none" w:sz="0" w:space="0" w:color="auto"/>
        <w:left w:val="none" w:sz="0" w:space="0" w:color="auto"/>
        <w:bottom w:val="none" w:sz="0" w:space="0" w:color="auto"/>
        <w:right w:val="none" w:sz="0" w:space="0" w:color="auto"/>
      </w:divBdr>
    </w:div>
    <w:div w:id="1194271510">
      <w:bodyDiv w:val="1"/>
      <w:marLeft w:val="0"/>
      <w:marRight w:val="0"/>
      <w:marTop w:val="0"/>
      <w:marBottom w:val="0"/>
      <w:divBdr>
        <w:top w:val="none" w:sz="0" w:space="0" w:color="auto"/>
        <w:left w:val="none" w:sz="0" w:space="0" w:color="auto"/>
        <w:bottom w:val="none" w:sz="0" w:space="0" w:color="auto"/>
        <w:right w:val="none" w:sz="0" w:space="0" w:color="auto"/>
      </w:divBdr>
    </w:div>
    <w:div w:id="1195579355">
      <w:bodyDiv w:val="1"/>
      <w:marLeft w:val="0"/>
      <w:marRight w:val="0"/>
      <w:marTop w:val="0"/>
      <w:marBottom w:val="0"/>
      <w:divBdr>
        <w:top w:val="none" w:sz="0" w:space="0" w:color="auto"/>
        <w:left w:val="none" w:sz="0" w:space="0" w:color="auto"/>
        <w:bottom w:val="none" w:sz="0" w:space="0" w:color="auto"/>
        <w:right w:val="none" w:sz="0" w:space="0" w:color="auto"/>
      </w:divBdr>
    </w:div>
    <w:div w:id="1196579853">
      <w:bodyDiv w:val="1"/>
      <w:marLeft w:val="0"/>
      <w:marRight w:val="0"/>
      <w:marTop w:val="0"/>
      <w:marBottom w:val="0"/>
      <w:divBdr>
        <w:top w:val="none" w:sz="0" w:space="0" w:color="auto"/>
        <w:left w:val="none" w:sz="0" w:space="0" w:color="auto"/>
        <w:bottom w:val="none" w:sz="0" w:space="0" w:color="auto"/>
        <w:right w:val="none" w:sz="0" w:space="0" w:color="auto"/>
      </w:divBdr>
    </w:div>
    <w:div w:id="1196698689">
      <w:bodyDiv w:val="1"/>
      <w:marLeft w:val="0"/>
      <w:marRight w:val="0"/>
      <w:marTop w:val="0"/>
      <w:marBottom w:val="0"/>
      <w:divBdr>
        <w:top w:val="none" w:sz="0" w:space="0" w:color="auto"/>
        <w:left w:val="none" w:sz="0" w:space="0" w:color="auto"/>
        <w:bottom w:val="none" w:sz="0" w:space="0" w:color="auto"/>
        <w:right w:val="none" w:sz="0" w:space="0" w:color="auto"/>
      </w:divBdr>
    </w:div>
    <w:div w:id="1198808946">
      <w:bodyDiv w:val="1"/>
      <w:marLeft w:val="0"/>
      <w:marRight w:val="0"/>
      <w:marTop w:val="0"/>
      <w:marBottom w:val="0"/>
      <w:divBdr>
        <w:top w:val="none" w:sz="0" w:space="0" w:color="auto"/>
        <w:left w:val="none" w:sz="0" w:space="0" w:color="auto"/>
        <w:bottom w:val="none" w:sz="0" w:space="0" w:color="auto"/>
        <w:right w:val="none" w:sz="0" w:space="0" w:color="auto"/>
      </w:divBdr>
    </w:div>
    <w:div w:id="1199396381">
      <w:bodyDiv w:val="1"/>
      <w:marLeft w:val="0"/>
      <w:marRight w:val="0"/>
      <w:marTop w:val="0"/>
      <w:marBottom w:val="0"/>
      <w:divBdr>
        <w:top w:val="none" w:sz="0" w:space="0" w:color="auto"/>
        <w:left w:val="none" w:sz="0" w:space="0" w:color="auto"/>
        <w:bottom w:val="none" w:sz="0" w:space="0" w:color="auto"/>
        <w:right w:val="none" w:sz="0" w:space="0" w:color="auto"/>
      </w:divBdr>
    </w:div>
    <w:div w:id="1207061259">
      <w:bodyDiv w:val="1"/>
      <w:marLeft w:val="0"/>
      <w:marRight w:val="0"/>
      <w:marTop w:val="0"/>
      <w:marBottom w:val="0"/>
      <w:divBdr>
        <w:top w:val="none" w:sz="0" w:space="0" w:color="auto"/>
        <w:left w:val="none" w:sz="0" w:space="0" w:color="auto"/>
        <w:bottom w:val="none" w:sz="0" w:space="0" w:color="auto"/>
        <w:right w:val="none" w:sz="0" w:space="0" w:color="auto"/>
      </w:divBdr>
    </w:div>
    <w:div w:id="1207450550">
      <w:bodyDiv w:val="1"/>
      <w:marLeft w:val="0"/>
      <w:marRight w:val="0"/>
      <w:marTop w:val="0"/>
      <w:marBottom w:val="0"/>
      <w:divBdr>
        <w:top w:val="none" w:sz="0" w:space="0" w:color="auto"/>
        <w:left w:val="none" w:sz="0" w:space="0" w:color="auto"/>
        <w:bottom w:val="none" w:sz="0" w:space="0" w:color="auto"/>
        <w:right w:val="none" w:sz="0" w:space="0" w:color="auto"/>
      </w:divBdr>
    </w:div>
    <w:div w:id="1209950100">
      <w:bodyDiv w:val="1"/>
      <w:marLeft w:val="0"/>
      <w:marRight w:val="0"/>
      <w:marTop w:val="0"/>
      <w:marBottom w:val="0"/>
      <w:divBdr>
        <w:top w:val="none" w:sz="0" w:space="0" w:color="auto"/>
        <w:left w:val="none" w:sz="0" w:space="0" w:color="auto"/>
        <w:bottom w:val="none" w:sz="0" w:space="0" w:color="auto"/>
        <w:right w:val="none" w:sz="0" w:space="0" w:color="auto"/>
      </w:divBdr>
    </w:div>
    <w:div w:id="1210335067">
      <w:bodyDiv w:val="1"/>
      <w:marLeft w:val="0"/>
      <w:marRight w:val="0"/>
      <w:marTop w:val="0"/>
      <w:marBottom w:val="0"/>
      <w:divBdr>
        <w:top w:val="none" w:sz="0" w:space="0" w:color="auto"/>
        <w:left w:val="none" w:sz="0" w:space="0" w:color="auto"/>
        <w:bottom w:val="none" w:sz="0" w:space="0" w:color="auto"/>
        <w:right w:val="none" w:sz="0" w:space="0" w:color="auto"/>
      </w:divBdr>
    </w:div>
    <w:div w:id="1212494791">
      <w:bodyDiv w:val="1"/>
      <w:marLeft w:val="0"/>
      <w:marRight w:val="0"/>
      <w:marTop w:val="0"/>
      <w:marBottom w:val="0"/>
      <w:divBdr>
        <w:top w:val="none" w:sz="0" w:space="0" w:color="auto"/>
        <w:left w:val="none" w:sz="0" w:space="0" w:color="auto"/>
        <w:bottom w:val="none" w:sz="0" w:space="0" w:color="auto"/>
        <w:right w:val="none" w:sz="0" w:space="0" w:color="auto"/>
      </w:divBdr>
    </w:div>
    <w:div w:id="1212961034">
      <w:bodyDiv w:val="1"/>
      <w:marLeft w:val="0"/>
      <w:marRight w:val="0"/>
      <w:marTop w:val="0"/>
      <w:marBottom w:val="0"/>
      <w:divBdr>
        <w:top w:val="none" w:sz="0" w:space="0" w:color="auto"/>
        <w:left w:val="none" w:sz="0" w:space="0" w:color="auto"/>
        <w:bottom w:val="none" w:sz="0" w:space="0" w:color="auto"/>
        <w:right w:val="none" w:sz="0" w:space="0" w:color="auto"/>
      </w:divBdr>
    </w:div>
    <w:div w:id="1215389493">
      <w:bodyDiv w:val="1"/>
      <w:marLeft w:val="0"/>
      <w:marRight w:val="0"/>
      <w:marTop w:val="0"/>
      <w:marBottom w:val="0"/>
      <w:divBdr>
        <w:top w:val="none" w:sz="0" w:space="0" w:color="auto"/>
        <w:left w:val="none" w:sz="0" w:space="0" w:color="auto"/>
        <w:bottom w:val="none" w:sz="0" w:space="0" w:color="auto"/>
        <w:right w:val="none" w:sz="0" w:space="0" w:color="auto"/>
      </w:divBdr>
    </w:div>
    <w:div w:id="1217007422">
      <w:bodyDiv w:val="1"/>
      <w:marLeft w:val="0"/>
      <w:marRight w:val="0"/>
      <w:marTop w:val="0"/>
      <w:marBottom w:val="0"/>
      <w:divBdr>
        <w:top w:val="none" w:sz="0" w:space="0" w:color="auto"/>
        <w:left w:val="none" w:sz="0" w:space="0" w:color="auto"/>
        <w:bottom w:val="none" w:sz="0" w:space="0" w:color="auto"/>
        <w:right w:val="none" w:sz="0" w:space="0" w:color="auto"/>
      </w:divBdr>
    </w:div>
    <w:div w:id="1218976920">
      <w:bodyDiv w:val="1"/>
      <w:marLeft w:val="0"/>
      <w:marRight w:val="0"/>
      <w:marTop w:val="0"/>
      <w:marBottom w:val="0"/>
      <w:divBdr>
        <w:top w:val="none" w:sz="0" w:space="0" w:color="auto"/>
        <w:left w:val="none" w:sz="0" w:space="0" w:color="auto"/>
        <w:bottom w:val="none" w:sz="0" w:space="0" w:color="auto"/>
        <w:right w:val="none" w:sz="0" w:space="0" w:color="auto"/>
      </w:divBdr>
    </w:div>
    <w:div w:id="1219632702">
      <w:bodyDiv w:val="1"/>
      <w:marLeft w:val="0"/>
      <w:marRight w:val="0"/>
      <w:marTop w:val="0"/>
      <w:marBottom w:val="0"/>
      <w:divBdr>
        <w:top w:val="none" w:sz="0" w:space="0" w:color="auto"/>
        <w:left w:val="none" w:sz="0" w:space="0" w:color="auto"/>
        <w:bottom w:val="none" w:sz="0" w:space="0" w:color="auto"/>
        <w:right w:val="none" w:sz="0" w:space="0" w:color="auto"/>
      </w:divBdr>
    </w:div>
    <w:div w:id="1223251841">
      <w:bodyDiv w:val="1"/>
      <w:marLeft w:val="0"/>
      <w:marRight w:val="0"/>
      <w:marTop w:val="0"/>
      <w:marBottom w:val="0"/>
      <w:divBdr>
        <w:top w:val="none" w:sz="0" w:space="0" w:color="auto"/>
        <w:left w:val="none" w:sz="0" w:space="0" w:color="auto"/>
        <w:bottom w:val="none" w:sz="0" w:space="0" w:color="auto"/>
        <w:right w:val="none" w:sz="0" w:space="0" w:color="auto"/>
      </w:divBdr>
    </w:div>
    <w:div w:id="1227377673">
      <w:bodyDiv w:val="1"/>
      <w:marLeft w:val="0"/>
      <w:marRight w:val="0"/>
      <w:marTop w:val="0"/>
      <w:marBottom w:val="0"/>
      <w:divBdr>
        <w:top w:val="none" w:sz="0" w:space="0" w:color="auto"/>
        <w:left w:val="none" w:sz="0" w:space="0" w:color="auto"/>
        <w:bottom w:val="none" w:sz="0" w:space="0" w:color="auto"/>
        <w:right w:val="none" w:sz="0" w:space="0" w:color="auto"/>
      </w:divBdr>
    </w:div>
    <w:div w:id="1234513899">
      <w:bodyDiv w:val="1"/>
      <w:marLeft w:val="0"/>
      <w:marRight w:val="0"/>
      <w:marTop w:val="0"/>
      <w:marBottom w:val="0"/>
      <w:divBdr>
        <w:top w:val="none" w:sz="0" w:space="0" w:color="auto"/>
        <w:left w:val="none" w:sz="0" w:space="0" w:color="auto"/>
        <w:bottom w:val="none" w:sz="0" w:space="0" w:color="auto"/>
        <w:right w:val="none" w:sz="0" w:space="0" w:color="auto"/>
      </w:divBdr>
    </w:div>
    <w:div w:id="1235243741">
      <w:bodyDiv w:val="1"/>
      <w:marLeft w:val="0"/>
      <w:marRight w:val="0"/>
      <w:marTop w:val="0"/>
      <w:marBottom w:val="0"/>
      <w:divBdr>
        <w:top w:val="none" w:sz="0" w:space="0" w:color="auto"/>
        <w:left w:val="none" w:sz="0" w:space="0" w:color="auto"/>
        <w:bottom w:val="none" w:sz="0" w:space="0" w:color="auto"/>
        <w:right w:val="none" w:sz="0" w:space="0" w:color="auto"/>
      </w:divBdr>
    </w:div>
    <w:div w:id="1237781464">
      <w:bodyDiv w:val="1"/>
      <w:marLeft w:val="0"/>
      <w:marRight w:val="0"/>
      <w:marTop w:val="0"/>
      <w:marBottom w:val="0"/>
      <w:divBdr>
        <w:top w:val="none" w:sz="0" w:space="0" w:color="auto"/>
        <w:left w:val="none" w:sz="0" w:space="0" w:color="auto"/>
        <w:bottom w:val="none" w:sz="0" w:space="0" w:color="auto"/>
        <w:right w:val="none" w:sz="0" w:space="0" w:color="auto"/>
      </w:divBdr>
    </w:div>
    <w:div w:id="1242526788">
      <w:bodyDiv w:val="1"/>
      <w:marLeft w:val="0"/>
      <w:marRight w:val="0"/>
      <w:marTop w:val="0"/>
      <w:marBottom w:val="0"/>
      <w:divBdr>
        <w:top w:val="none" w:sz="0" w:space="0" w:color="auto"/>
        <w:left w:val="none" w:sz="0" w:space="0" w:color="auto"/>
        <w:bottom w:val="none" w:sz="0" w:space="0" w:color="auto"/>
        <w:right w:val="none" w:sz="0" w:space="0" w:color="auto"/>
      </w:divBdr>
    </w:div>
    <w:div w:id="1246960038">
      <w:bodyDiv w:val="1"/>
      <w:marLeft w:val="0"/>
      <w:marRight w:val="0"/>
      <w:marTop w:val="0"/>
      <w:marBottom w:val="0"/>
      <w:divBdr>
        <w:top w:val="none" w:sz="0" w:space="0" w:color="auto"/>
        <w:left w:val="none" w:sz="0" w:space="0" w:color="auto"/>
        <w:bottom w:val="none" w:sz="0" w:space="0" w:color="auto"/>
        <w:right w:val="none" w:sz="0" w:space="0" w:color="auto"/>
      </w:divBdr>
    </w:div>
    <w:div w:id="1247687183">
      <w:bodyDiv w:val="1"/>
      <w:marLeft w:val="0"/>
      <w:marRight w:val="0"/>
      <w:marTop w:val="0"/>
      <w:marBottom w:val="0"/>
      <w:divBdr>
        <w:top w:val="none" w:sz="0" w:space="0" w:color="auto"/>
        <w:left w:val="none" w:sz="0" w:space="0" w:color="auto"/>
        <w:bottom w:val="none" w:sz="0" w:space="0" w:color="auto"/>
        <w:right w:val="none" w:sz="0" w:space="0" w:color="auto"/>
      </w:divBdr>
    </w:div>
    <w:div w:id="1254513610">
      <w:bodyDiv w:val="1"/>
      <w:marLeft w:val="0"/>
      <w:marRight w:val="0"/>
      <w:marTop w:val="0"/>
      <w:marBottom w:val="0"/>
      <w:divBdr>
        <w:top w:val="none" w:sz="0" w:space="0" w:color="auto"/>
        <w:left w:val="none" w:sz="0" w:space="0" w:color="auto"/>
        <w:bottom w:val="none" w:sz="0" w:space="0" w:color="auto"/>
        <w:right w:val="none" w:sz="0" w:space="0" w:color="auto"/>
      </w:divBdr>
    </w:div>
    <w:div w:id="1255289119">
      <w:bodyDiv w:val="1"/>
      <w:marLeft w:val="0"/>
      <w:marRight w:val="0"/>
      <w:marTop w:val="0"/>
      <w:marBottom w:val="0"/>
      <w:divBdr>
        <w:top w:val="none" w:sz="0" w:space="0" w:color="auto"/>
        <w:left w:val="none" w:sz="0" w:space="0" w:color="auto"/>
        <w:bottom w:val="none" w:sz="0" w:space="0" w:color="auto"/>
        <w:right w:val="none" w:sz="0" w:space="0" w:color="auto"/>
      </w:divBdr>
    </w:div>
    <w:div w:id="1257784116">
      <w:bodyDiv w:val="1"/>
      <w:marLeft w:val="0"/>
      <w:marRight w:val="0"/>
      <w:marTop w:val="0"/>
      <w:marBottom w:val="0"/>
      <w:divBdr>
        <w:top w:val="none" w:sz="0" w:space="0" w:color="auto"/>
        <w:left w:val="none" w:sz="0" w:space="0" w:color="auto"/>
        <w:bottom w:val="none" w:sz="0" w:space="0" w:color="auto"/>
        <w:right w:val="none" w:sz="0" w:space="0" w:color="auto"/>
      </w:divBdr>
    </w:div>
    <w:div w:id="1261335940">
      <w:bodyDiv w:val="1"/>
      <w:marLeft w:val="0"/>
      <w:marRight w:val="0"/>
      <w:marTop w:val="0"/>
      <w:marBottom w:val="0"/>
      <w:divBdr>
        <w:top w:val="none" w:sz="0" w:space="0" w:color="auto"/>
        <w:left w:val="none" w:sz="0" w:space="0" w:color="auto"/>
        <w:bottom w:val="none" w:sz="0" w:space="0" w:color="auto"/>
        <w:right w:val="none" w:sz="0" w:space="0" w:color="auto"/>
      </w:divBdr>
    </w:div>
    <w:div w:id="1267886051">
      <w:bodyDiv w:val="1"/>
      <w:marLeft w:val="0"/>
      <w:marRight w:val="0"/>
      <w:marTop w:val="0"/>
      <w:marBottom w:val="0"/>
      <w:divBdr>
        <w:top w:val="none" w:sz="0" w:space="0" w:color="auto"/>
        <w:left w:val="none" w:sz="0" w:space="0" w:color="auto"/>
        <w:bottom w:val="none" w:sz="0" w:space="0" w:color="auto"/>
        <w:right w:val="none" w:sz="0" w:space="0" w:color="auto"/>
      </w:divBdr>
    </w:div>
    <w:div w:id="1269310858">
      <w:bodyDiv w:val="1"/>
      <w:marLeft w:val="0"/>
      <w:marRight w:val="0"/>
      <w:marTop w:val="0"/>
      <w:marBottom w:val="0"/>
      <w:divBdr>
        <w:top w:val="none" w:sz="0" w:space="0" w:color="auto"/>
        <w:left w:val="none" w:sz="0" w:space="0" w:color="auto"/>
        <w:bottom w:val="none" w:sz="0" w:space="0" w:color="auto"/>
        <w:right w:val="none" w:sz="0" w:space="0" w:color="auto"/>
      </w:divBdr>
    </w:div>
    <w:div w:id="1269655721">
      <w:bodyDiv w:val="1"/>
      <w:marLeft w:val="0"/>
      <w:marRight w:val="0"/>
      <w:marTop w:val="0"/>
      <w:marBottom w:val="0"/>
      <w:divBdr>
        <w:top w:val="none" w:sz="0" w:space="0" w:color="auto"/>
        <w:left w:val="none" w:sz="0" w:space="0" w:color="auto"/>
        <w:bottom w:val="none" w:sz="0" w:space="0" w:color="auto"/>
        <w:right w:val="none" w:sz="0" w:space="0" w:color="auto"/>
      </w:divBdr>
    </w:div>
    <w:div w:id="1269702874">
      <w:bodyDiv w:val="1"/>
      <w:marLeft w:val="0"/>
      <w:marRight w:val="0"/>
      <w:marTop w:val="0"/>
      <w:marBottom w:val="0"/>
      <w:divBdr>
        <w:top w:val="none" w:sz="0" w:space="0" w:color="auto"/>
        <w:left w:val="none" w:sz="0" w:space="0" w:color="auto"/>
        <w:bottom w:val="none" w:sz="0" w:space="0" w:color="auto"/>
        <w:right w:val="none" w:sz="0" w:space="0" w:color="auto"/>
      </w:divBdr>
    </w:div>
    <w:div w:id="1275938627">
      <w:bodyDiv w:val="1"/>
      <w:marLeft w:val="0"/>
      <w:marRight w:val="0"/>
      <w:marTop w:val="0"/>
      <w:marBottom w:val="0"/>
      <w:divBdr>
        <w:top w:val="none" w:sz="0" w:space="0" w:color="auto"/>
        <w:left w:val="none" w:sz="0" w:space="0" w:color="auto"/>
        <w:bottom w:val="none" w:sz="0" w:space="0" w:color="auto"/>
        <w:right w:val="none" w:sz="0" w:space="0" w:color="auto"/>
      </w:divBdr>
    </w:div>
    <w:div w:id="1282491482">
      <w:bodyDiv w:val="1"/>
      <w:marLeft w:val="0"/>
      <w:marRight w:val="0"/>
      <w:marTop w:val="0"/>
      <w:marBottom w:val="0"/>
      <w:divBdr>
        <w:top w:val="none" w:sz="0" w:space="0" w:color="auto"/>
        <w:left w:val="none" w:sz="0" w:space="0" w:color="auto"/>
        <w:bottom w:val="none" w:sz="0" w:space="0" w:color="auto"/>
        <w:right w:val="none" w:sz="0" w:space="0" w:color="auto"/>
      </w:divBdr>
    </w:div>
    <w:div w:id="1287353402">
      <w:bodyDiv w:val="1"/>
      <w:marLeft w:val="0"/>
      <w:marRight w:val="0"/>
      <w:marTop w:val="0"/>
      <w:marBottom w:val="0"/>
      <w:divBdr>
        <w:top w:val="none" w:sz="0" w:space="0" w:color="auto"/>
        <w:left w:val="none" w:sz="0" w:space="0" w:color="auto"/>
        <w:bottom w:val="none" w:sz="0" w:space="0" w:color="auto"/>
        <w:right w:val="none" w:sz="0" w:space="0" w:color="auto"/>
      </w:divBdr>
    </w:div>
    <w:div w:id="1291088691">
      <w:bodyDiv w:val="1"/>
      <w:marLeft w:val="0"/>
      <w:marRight w:val="0"/>
      <w:marTop w:val="0"/>
      <w:marBottom w:val="0"/>
      <w:divBdr>
        <w:top w:val="none" w:sz="0" w:space="0" w:color="auto"/>
        <w:left w:val="none" w:sz="0" w:space="0" w:color="auto"/>
        <w:bottom w:val="none" w:sz="0" w:space="0" w:color="auto"/>
        <w:right w:val="none" w:sz="0" w:space="0" w:color="auto"/>
      </w:divBdr>
    </w:div>
    <w:div w:id="1294209449">
      <w:bodyDiv w:val="1"/>
      <w:marLeft w:val="0"/>
      <w:marRight w:val="0"/>
      <w:marTop w:val="0"/>
      <w:marBottom w:val="0"/>
      <w:divBdr>
        <w:top w:val="none" w:sz="0" w:space="0" w:color="auto"/>
        <w:left w:val="none" w:sz="0" w:space="0" w:color="auto"/>
        <w:bottom w:val="none" w:sz="0" w:space="0" w:color="auto"/>
        <w:right w:val="none" w:sz="0" w:space="0" w:color="auto"/>
      </w:divBdr>
    </w:div>
    <w:div w:id="1300644869">
      <w:bodyDiv w:val="1"/>
      <w:marLeft w:val="0"/>
      <w:marRight w:val="0"/>
      <w:marTop w:val="0"/>
      <w:marBottom w:val="0"/>
      <w:divBdr>
        <w:top w:val="none" w:sz="0" w:space="0" w:color="auto"/>
        <w:left w:val="none" w:sz="0" w:space="0" w:color="auto"/>
        <w:bottom w:val="none" w:sz="0" w:space="0" w:color="auto"/>
        <w:right w:val="none" w:sz="0" w:space="0" w:color="auto"/>
      </w:divBdr>
    </w:div>
    <w:div w:id="1300845101">
      <w:bodyDiv w:val="1"/>
      <w:marLeft w:val="0"/>
      <w:marRight w:val="0"/>
      <w:marTop w:val="0"/>
      <w:marBottom w:val="0"/>
      <w:divBdr>
        <w:top w:val="none" w:sz="0" w:space="0" w:color="auto"/>
        <w:left w:val="none" w:sz="0" w:space="0" w:color="auto"/>
        <w:bottom w:val="none" w:sz="0" w:space="0" w:color="auto"/>
        <w:right w:val="none" w:sz="0" w:space="0" w:color="auto"/>
      </w:divBdr>
    </w:div>
    <w:div w:id="1303273455">
      <w:bodyDiv w:val="1"/>
      <w:marLeft w:val="0"/>
      <w:marRight w:val="0"/>
      <w:marTop w:val="0"/>
      <w:marBottom w:val="0"/>
      <w:divBdr>
        <w:top w:val="none" w:sz="0" w:space="0" w:color="auto"/>
        <w:left w:val="none" w:sz="0" w:space="0" w:color="auto"/>
        <w:bottom w:val="none" w:sz="0" w:space="0" w:color="auto"/>
        <w:right w:val="none" w:sz="0" w:space="0" w:color="auto"/>
      </w:divBdr>
    </w:div>
    <w:div w:id="1305084873">
      <w:bodyDiv w:val="1"/>
      <w:marLeft w:val="0"/>
      <w:marRight w:val="0"/>
      <w:marTop w:val="0"/>
      <w:marBottom w:val="0"/>
      <w:divBdr>
        <w:top w:val="none" w:sz="0" w:space="0" w:color="auto"/>
        <w:left w:val="none" w:sz="0" w:space="0" w:color="auto"/>
        <w:bottom w:val="none" w:sz="0" w:space="0" w:color="auto"/>
        <w:right w:val="none" w:sz="0" w:space="0" w:color="auto"/>
      </w:divBdr>
    </w:div>
    <w:div w:id="1306474475">
      <w:bodyDiv w:val="1"/>
      <w:marLeft w:val="0"/>
      <w:marRight w:val="0"/>
      <w:marTop w:val="0"/>
      <w:marBottom w:val="0"/>
      <w:divBdr>
        <w:top w:val="none" w:sz="0" w:space="0" w:color="auto"/>
        <w:left w:val="none" w:sz="0" w:space="0" w:color="auto"/>
        <w:bottom w:val="none" w:sz="0" w:space="0" w:color="auto"/>
        <w:right w:val="none" w:sz="0" w:space="0" w:color="auto"/>
      </w:divBdr>
    </w:div>
    <w:div w:id="1306739146">
      <w:bodyDiv w:val="1"/>
      <w:marLeft w:val="0"/>
      <w:marRight w:val="0"/>
      <w:marTop w:val="0"/>
      <w:marBottom w:val="0"/>
      <w:divBdr>
        <w:top w:val="none" w:sz="0" w:space="0" w:color="auto"/>
        <w:left w:val="none" w:sz="0" w:space="0" w:color="auto"/>
        <w:bottom w:val="none" w:sz="0" w:space="0" w:color="auto"/>
        <w:right w:val="none" w:sz="0" w:space="0" w:color="auto"/>
      </w:divBdr>
    </w:div>
    <w:div w:id="1307931211">
      <w:bodyDiv w:val="1"/>
      <w:marLeft w:val="0"/>
      <w:marRight w:val="0"/>
      <w:marTop w:val="0"/>
      <w:marBottom w:val="0"/>
      <w:divBdr>
        <w:top w:val="none" w:sz="0" w:space="0" w:color="auto"/>
        <w:left w:val="none" w:sz="0" w:space="0" w:color="auto"/>
        <w:bottom w:val="none" w:sz="0" w:space="0" w:color="auto"/>
        <w:right w:val="none" w:sz="0" w:space="0" w:color="auto"/>
      </w:divBdr>
    </w:div>
    <w:div w:id="1307976033">
      <w:bodyDiv w:val="1"/>
      <w:marLeft w:val="0"/>
      <w:marRight w:val="0"/>
      <w:marTop w:val="0"/>
      <w:marBottom w:val="0"/>
      <w:divBdr>
        <w:top w:val="none" w:sz="0" w:space="0" w:color="auto"/>
        <w:left w:val="none" w:sz="0" w:space="0" w:color="auto"/>
        <w:bottom w:val="none" w:sz="0" w:space="0" w:color="auto"/>
        <w:right w:val="none" w:sz="0" w:space="0" w:color="auto"/>
      </w:divBdr>
    </w:div>
    <w:div w:id="1311522778">
      <w:bodyDiv w:val="1"/>
      <w:marLeft w:val="0"/>
      <w:marRight w:val="0"/>
      <w:marTop w:val="0"/>
      <w:marBottom w:val="0"/>
      <w:divBdr>
        <w:top w:val="none" w:sz="0" w:space="0" w:color="auto"/>
        <w:left w:val="none" w:sz="0" w:space="0" w:color="auto"/>
        <w:bottom w:val="none" w:sz="0" w:space="0" w:color="auto"/>
        <w:right w:val="none" w:sz="0" w:space="0" w:color="auto"/>
      </w:divBdr>
    </w:div>
    <w:div w:id="1311709790">
      <w:bodyDiv w:val="1"/>
      <w:marLeft w:val="0"/>
      <w:marRight w:val="0"/>
      <w:marTop w:val="0"/>
      <w:marBottom w:val="0"/>
      <w:divBdr>
        <w:top w:val="none" w:sz="0" w:space="0" w:color="auto"/>
        <w:left w:val="none" w:sz="0" w:space="0" w:color="auto"/>
        <w:bottom w:val="none" w:sz="0" w:space="0" w:color="auto"/>
        <w:right w:val="none" w:sz="0" w:space="0" w:color="auto"/>
      </w:divBdr>
    </w:div>
    <w:div w:id="1316304575">
      <w:bodyDiv w:val="1"/>
      <w:marLeft w:val="0"/>
      <w:marRight w:val="0"/>
      <w:marTop w:val="0"/>
      <w:marBottom w:val="0"/>
      <w:divBdr>
        <w:top w:val="none" w:sz="0" w:space="0" w:color="auto"/>
        <w:left w:val="none" w:sz="0" w:space="0" w:color="auto"/>
        <w:bottom w:val="none" w:sz="0" w:space="0" w:color="auto"/>
        <w:right w:val="none" w:sz="0" w:space="0" w:color="auto"/>
      </w:divBdr>
    </w:div>
    <w:div w:id="1316496099">
      <w:bodyDiv w:val="1"/>
      <w:marLeft w:val="0"/>
      <w:marRight w:val="0"/>
      <w:marTop w:val="0"/>
      <w:marBottom w:val="0"/>
      <w:divBdr>
        <w:top w:val="none" w:sz="0" w:space="0" w:color="auto"/>
        <w:left w:val="none" w:sz="0" w:space="0" w:color="auto"/>
        <w:bottom w:val="none" w:sz="0" w:space="0" w:color="auto"/>
        <w:right w:val="none" w:sz="0" w:space="0" w:color="auto"/>
      </w:divBdr>
    </w:div>
    <w:div w:id="1316645333">
      <w:bodyDiv w:val="1"/>
      <w:marLeft w:val="0"/>
      <w:marRight w:val="0"/>
      <w:marTop w:val="0"/>
      <w:marBottom w:val="0"/>
      <w:divBdr>
        <w:top w:val="none" w:sz="0" w:space="0" w:color="auto"/>
        <w:left w:val="none" w:sz="0" w:space="0" w:color="auto"/>
        <w:bottom w:val="none" w:sz="0" w:space="0" w:color="auto"/>
        <w:right w:val="none" w:sz="0" w:space="0" w:color="auto"/>
      </w:divBdr>
    </w:div>
    <w:div w:id="1319112299">
      <w:bodyDiv w:val="1"/>
      <w:marLeft w:val="0"/>
      <w:marRight w:val="0"/>
      <w:marTop w:val="0"/>
      <w:marBottom w:val="0"/>
      <w:divBdr>
        <w:top w:val="none" w:sz="0" w:space="0" w:color="auto"/>
        <w:left w:val="none" w:sz="0" w:space="0" w:color="auto"/>
        <w:bottom w:val="none" w:sz="0" w:space="0" w:color="auto"/>
        <w:right w:val="none" w:sz="0" w:space="0" w:color="auto"/>
      </w:divBdr>
    </w:div>
    <w:div w:id="1328634097">
      <w:bodyDiv w:val="1"/>
      <w:marLeft w:val="0"/>
      <w:marRight w:val="0"/>
      <w:marTop w:val="0"/>
      <w:marBottom w:val="0"/>
      <w:divBdr>
        <w:top w:val="none" w:sz="0" w:space="0" w:color="auto"/>
        <w:left w:val="none" w:sz="0" w:space="0" w:color="auto"/>
        <w:bottom w:val="none" w:sz="0" w:space="0" w:color="auto"/>
        <w:right w:val="none" w:sz="0" w:space="0" w:color="auto"/>
      </w:divBdr>
    </w:div>
    <w:div w:id="1330718567">
      <w:bodyDiv w:val="1"/>
      <w:marLeft w:val="0"/>
      <w:marRight w:val="0"/>
      <w:marTop w:val="0"/>
      <w:marBottom w:val="0"/>
      <w:divBdr>
        <w:top w:val="none" w:sz="0" w:space="0" w:color="auto"/>
        <w:left w:val="none" w:sz="0" w:space="0" w:color="auto"/>
        <w:bottom w:val="none" w:sz="0" w:space="0" w:color="auto"/>
        <w:right w:val="none" w:sz="0" w:space="0" w:color="auto"/>
      </w:divBdr>
    </w:div>
    <w:div w:id="1332836357">
      <w:bodyDiv w:val="1"/>
      <w:marLeft w:val="0"/>
      <w:marRight w:val="0"/>
      <w:marTop w:val="0"/>
      <w:marBottom w:val="0"/>
      <w:divBdr>
        <w:top w:val="none" w:sz="0" w:space="0" w:color="auto"/>
        <w:left w:val="none" w:sz="0" w:space="0" w:color="auto"/>
        <w:bottom w:val="none" w:sz="0" w:space="0" w:color="auto"/>
        <w:right w:val="none" w:sz="0" w:space="0" w:color="auto"/>
      </w:divBdr>
    </w:div>
    <w:div w:id="1334264525">
      <w:bodyDiv w:val="1"/>
      <w:marLeft w:val="0"/>
      <w:marRight w:val="0"/>
      <w:marTop w:val="0"/>
      <w:marBottom w:val="0"/>
      <w:divBdr>
        <w:top w:val="none" w:sz="0" w:space="0" w:color="auto"/>
        <w:left w:val="none" w:sz="0" w:space="0" w:color="auto"/>
        <w:bottom w:val="none" w:sz="0" w:space="0" w:color="auto"/>
        <w:right w:val="none" w:sz="0" w:space="0" w:color="auto"/>
      </w:divBdr>
    </w:div>
    <w:div w:id="1345203370">
      <w:bodyDiv w:val="1"/>
      <w:marLeft w:val="0"/>
      <w:marRight w:val="0"/>
      <w:marTop w:val="0"/>
      <w:marBottom w:val="0"/>
      <w:divBdr>
        <w:top w:val="none" w:sz="0" w:space="0" w:color="auto"/>
        <w:left w:val="none" w:sz="0" w:space="0" w:color="auto"/>
        <w:bottom w:val="none" w:sz="0" w:space="0" w:color="auto"/>
        <w:right w:val="none" w:sz="0" w:space="0" w:color="auto"/>
      </w:divBdr>
    </w:div>
    <w:div w:id="1347363326">
      <w:bodyDiv w:val="1"/>
      <w:marLeft w:val="0"/>
      <w:marRight w:val="0"/>
      <w:marTop w:val="0"/>
      <w:marBottom w:val="0"/>
      <w:divBdr>
        <w:top w:val="none" w:sz="0" w:space="0" w:color="auto"/>
        <w:left w:val="none" w:sz="0" w:space="0" w:color="auto"/>
        <w:bottom w:val="none" w:sz="0" w:space="0" w:color="auto"/>
        <w:right w:val="none" w:sz="0" w:space="0" w:color="auto"/>
      </w:divBdr>
    </w:div>
    <w:div w:id="1353386259">
      <w:bodyDiv w:val="1"/>
      <w:marLeft w:val="0"/>
      <w:marRight w:val="0"/>
      <w:marTop w:val="0"/>
      <w:marBottom w:val="0"/>
      <w:divBdr>
        <w:top w:val="none" w:sz="0" w:space="0" w:color="auto"/>
        <w:left w:val="none" w:sz="0" w:space="0" w:color="auto"/>
        <w:bottom w:val="none" w:sz="0" w:space="0" w:color="auto"/>
        <w:right w:val="none" w:sz="0" w:space="0" w:color="auto"/>
      </w:divBdr>
    </w:div>
    <w:div w:id="1355498720">
      <w:bodyDiv w:val="1"/>
      <w:marLeft w:val="0"/>
      <w:marRight w:val="0"/>
      <w:marTop w:val="0"/>
      <w:marBottom w:val="0"/>
      <w:divBdr>
        <w:top w:val="none" w:sz="0" w:space="0" w:color="auto"/>
        <w:left w:val="none" w:sz="0" w:space="0" w:color="auto"/>
        <w:bottom w:val="none" w:sz="0" w:space="0" w:color="auto"/>
        <w:right w:val="none" w:sz="0" w:space="0" w:color="auto"/>
      </w:divBdr>
    </w:div>
    <w:div w:id="1357392865">
      <w:bodyDiv w:val="1"/>
      <w:marLeft w:val="0"/>
      <w:marRight w:val="0"/>
      <w:marTop w:val="0"/>
      <w:marBottom w:val="0"/>
      <w:divBdr>
        <w:top w:val="none" w:sz="0" w:space="0" w:color="auto"/>
        <w:left w:val="none" w:sz="0" w:space="0" w:color="auto"/>
        <w:bottom w:val="none" w:sz="0" w:space="0" w:color="auto"/>
        <w:right w:val="none" w:sz="0" w:space="0" w:color="auto"/>
      </w:divBdr>
    </w:div>
    <w:div w:id="1357534584">
      <w:bodyDiv w:val="1"/>
      <w:marLeft w:val="0"/>
      <w:marRight w:val="0"/>
      <w:marTop w:val="0"/>
      <w:marBottom w:val="0"/>
      <w:divBdr>
        <w:top w:val="none" w:sz="0" w:space="0" w:color="auto"/>
        <w:left w:val="none" w:sz="0" w:space="0" w:color="auto"/>
        <w:bottom w:val="none" w:sz="0" w:space="0" w:color="auto"/>
        <w:right w:val="none" w:sz="0" w:space="0" w:color="auto"/>
      </w:divBdr>
    </w:div>
    <w:div w:id="1358657135">
      <w:bodyDiv w:val="1"/>
      <w:marLeft w:val="0"/>
      <w:marRight w:val="0"/>
      <w:marTop w:val="0"/>
      <w:marBottom w:val="0"/>
      <w:divBdr>
        <w:top w:val="none" w:sz="0" w:space="0" w:color="auto"/>
        <w:left w:val="none" w:sz="0" w:space="0" w:color="auto"/>
        <w:bottom w:val="none" w:sz="0" w:space="0" w:color="auto"/>
        <w:right w:val="none" w:sz="0" w:space="0" w:color="auto"/>
      </w:divBdr>
    </w:div>
    <w:div w:id="1358697758">
      <w:bodyDiv w:val="1"/>
      <w:marLeft w:val="0"/>
      <w:marRight w:val="0"/>
      <w:marTop w:val="0"/>
      <w:marBottom w:val="0"/>
      <w:divBdr>
        <w:top w:val="none" w:sz="0" w:space="0" w:color="auto"/>
        <w:left w:val="none" w:sz="0" w:space="0" w:color="auto"/>
        <w:bottom w:val="none" w:sz="0" w:space="0" w:color="auto"/>
        <w:right w:val="none" w:sz="0" w:space="0" w:color="auto"/>
      </w:divBdr>
    </w:div>
    <w:div w:id="1360204551">
      <w:bodyDiv w:val="1"/>
      <w:marLeft w:val="0"/>
      <w:marRight w:val="0"/>
      <w:marTop w:val="0"/>
      <w:marBottom w:val="0"/>
      <w:divBdr>
        <w:top w:val="none" w:sz="0" w:space="0" w:color="auto"/>
        <w:left w:val="none" w:sz="0" w:space="0" w:color="auto"/>
        <w:bottom w:val="none" w:sz="0" w:space="0" w:color="auto"/>
        <w:right w:val="none" w:sz="0" w:space="0" w:color="auto"/>
      </w:divBdr>
    </w:div>
    <w:div w:id="1362702666">
      <w:bodyDiv w:val="1"/>
      <w:marLeft w:val="0"/>
      <w:marRight w:val="0"/>
      <w:marTop w:val="0"/>
      <w:marBottom w:val="0"/>
      <w:divBdr>
        <w:top w:val="none" w:sz="0" w:space="0" w:color="auto"/>
        <w:left w:val="none" w:sz="0" w:space="0" w:color="auto"/>
        <w:bottom w:val="none" w:sz="0" w:space="0" w:color="auto"/>
        <w:right w:val="none" w:sz="0" w:space="0" w:color="auto"/>
      </w:divBdr>
    </w:div>
    <w:div w:id="1378047673">
      <w:bodyDiv w:val="1"/>
      <w:marLeft w:val="0"/>
      <w:marRight w:val="0"/>
      <w:marTop w:val="0"/>
      <w:marBottom w:val="0"/>
      <w:divBdr>
        <w:top w:val="none" w:sz="0" w:space="0" w:color="auto"/>
        <w:left w:val="none" w:sz="0" w:space="0" w:color="auto"/>
        <w:bottom w:val="none" w:sz="0" w:space="0" w:color="auto"/>
        <w:right w:val="none" w:sz="0" w:space="0" w:color="auto"/>
      </w:divBdr>
    </w:div>
    <w:div w:id="1378237680">
      <w:bodyDiv w:val="1"/>
      <w:marLeft w:val="0"/>
      <w:marRight w:val="0"/>
      <w:marTop w:val="0"/>
      <w:marBottom w:val="0"/>
      <w:divBdr>
        <w:top w:val="none" w:sz="0" w:space="0" w:color="auto"/>
        <w:left w:val="none" w:sz="0" w:space="0" w:color="auto"/>
        <w:bottom w:val="none" w:sz="0" w:space="0" w:color="auto"/>
        <w:right w:val="none" w:sz="0" w:space="0" w:color="auto"/>
      </w:divBdr>
    </w:div>
    <w:div w:id="1378897919">
      <w:bodyDiv w:val="1"/>
      <w:marLeft w:val="0"/>
      <w:marRight w:val="0"/>
      <w:marTop w:val="0"/>
      <w:marBottom w:val="0"/>
      <w:divBdr>
        <w:top w:val="none" w:sz="0" w:space="0" w:color="auto"/>
        <w:left w:val="none" w:sz="0" w:space="0" w:color="auto"/>
        <w:bottom w:val="none" w:sz="0" w:space="0" w:color="auto"/>
        <w:right w:val="none" w:sz="0" w:space="0" w:color="auto"/>
      </w:divBdr>
    </w:div>
    <w:div w:id="1379550912">
      <w:bodyDiv w:val="1"/>
      <w:marLeft w:val="0"/>
      <w:marRight w:val="0"/>
      <w:marTop w:val="0"/>
      <w:marBottom w:val="0"/>
      <w:divBdr>
        <w:top w:val="none" w:sz="0" w:space="0" w:color="auto"/>
        <w:left w:val="none" w:sz="0" w:space="0" w:color="auto"/>
        <w:bottom w:val="none" w:sz="0" w:space="0" w:color="auto"/>
        <w:right w:val="none" w:sz="0" w:space="0" w:color="auto"/>
      </w:divBdr>
    </w:div>
    <w:div w:id="1383864919">
      <w:bodyDiv w:val="1"/>
      <w:marLeft w:val="0"/>
      <w:marRight w:val="0"/>
      <w:marTop w:val="0"/>
      <w:marBottom w:val="0"/>
      <w:divBdr>
        <w:top w:val="none" w:sz="0" w:space="0" w:color="auto"/>
        <w:left w:val="none" w:sz="0" w:space="0" w:color="auto"/>
        <w:bottom w:val="none" w:sz="0" w:space="0" w:color="auto"/>
        <w:right w:val="none" w:sz="0" w:space="0" w:color="auto"/>
      </w:divBdr>
    </w:div>
    <w:div w:id="1384913234">
      <w:bodyDiv w:val="1"/>
      <w:marLeft w:val="0"/>
      <w:marRight w:val="0"/>
      <w:marTop w:val="0"/>
      <w:marBottom w:val="0"/>
      <w:divBdr>
        <w:top w:val="none" w:sz="0" w:space="0" w:color="auto"/>
        <w:left w:val="none" w:sz="0" w:space="0" w:color="auto"/>
        <w:bottom w:val="none" w:sz="0" w:space="0" w:color="auto"/>
        <w:right w:val="none" w:sz="0" w:space="0" w:color="auto"/>
      </w:divBdr>
    </w:div>
    <w:div w:id="1384937646">
      <w:bodyDiv w:val="1"/>
      <w:marLeft w:val="0"/>
      <w:marRight w:val="0"/>
      <w:marTop w:val="0"/>
      <w:marBottom w:val="0"/>
      <w:divBdr>
        <w:top w:val="none" w:sz="0" w:space="0" w:color="auto"/>
        <w:left w:val="none" w:sz="0" w:space="0" w:color="auto"/>
        <w:bottom w:val="none" w:sz="0" w:space="0" w:color="auto"/>
        <w:right w:val="none" w:sz="0" w:space="0" w:color="auto"/>
      </w:divBdr>
    </w:div>
    <w:div w:id="1385717282">
      <w:bodyDiv w:val="1"/>
      <w:marLeft w:val="0"/>
      <w:marRight w:val="0"/>
      <w:marTop w:val="0"/>
      <w:marBottom w:val="0"/>
      <w:divBdr>
        <w:top w:val="none" w:sz="0" w:space="0" w:color="auto"/>
        <w:left w:val="none" w:sz="0" w:space="0" w:color="auto"/>
        <w:bottom w:val="none" w:sz="0" w:space="0" w:color="auto"/>
        <w:right w:val="none" w:sz="0" w:space="0" w:color="auto"/>
      </w:divBdr>
    </w:div>
    <w:div w:id="1386101500">
      <w:bodyDiv w:val="1"/>
      <w:marLeft w:val="0"/>
      <w:marRight w:val="0"/>
      <w:marTop w:val="0"/>
      <w:marBottom w:val="0"/>
      <w:divBdr>
        <w:top w:val="none" w:sz="0" w:space="0" w:color="auto"/>
        <w:left w:val="none" w:sz="0" w:space="0" w:color="auto"/>
        <w:bottom w:val="none" w:sz="0" w:space="0" w:color="auto"/>
        <w:right w:val="none" w:sz="0" w:space="0" w:color="auto"/>
      </w:divBdr>
    </w:div>
    <w:div w:id="1386220111">
      <w:bodyDiv w:val="1"/>
      <w:marLeft w:val="0"/>
      <w:marRight w:val="0"/>
      <w:marTop w:val="0"/>
      <w:marBottom w:val="0"/>
      <w:divBdr>
        <w:top w:val="none" w:sz="0" w:space="0" w:color="auto"/>
        <w:left w:val="none" w:sz="0" w:space="0" w:color="auto"/>
        <w:bottom w:val="none" w:sz="0" w:space="0" w:color="auto"/>
        <w:right w:val="none" w:sz="0" w:space="0" w:color="auto"/>
      </w:divBdr>
    </w:div>
    <w:div w:id="1386486366">
      <w:bodyDiv w:val="1"/>
      <w:marLeft w:val="0"/>
      <w:marRight w:val="0"/>
      <w:marTop w:val="0"/>
      <w:marBottom w:val="0"/>
      <w:divBdr>
        <w:top w:val="none" w:sz="0" w:space="0" w:color="auto"/>
        <w:left w:val="none" w:sz="0" w:space="0" w:color="auto"/>
        <w:bottom w:val="none" w:sz="0" w:space="0" w:color="auto"/>
        <w:right w:val="none" w:sz="0" w:space="0" w:color="auto"/>
      </w:divBdr>
    </w:div>
    <w:div w:id="1386760710">
      <w:bodyDiv w:val="1"/>
      <w:marLeft w:val="0"/>
      <w:marRight w:val="0"/>
      <w:marTop w:val="0"/>
      <w:marBottom w:val="0"/>
      <w:divBdr>
        <w:top w:val="none" w:sz="0" w:space="0" w:color="auto"/>
        <w:left w:val="none" w:sz="0" w:space="0" w:color="auto"/>
        <w:bottom w:val="none" w:sz="0" w:space="0" w:color="auto"/>
        <w:right w:val="none" w:sz="0" w:space="0" w:color="auto"/>
      </w:divBdr>
    </w:div>
    <w:div w:id="1386904521">
      <w:bodyDiv w:val="1"/>
      <w:marLeft w:val="0"/>
      <w:marRight w:val="0"/>
      <w:marTop w:val="0"/>
      <w:marBottom w:val="0"/>
      <w:divBdr>
        <w:top w:val="none" w:sz="0" w:space="0" w:color="auto"/>
        <w:left w:val="none" w:sz="0" w:space="0" w:color="auto"/>
        <w:bottom w:val="none" w:sz="0" w:space="0" w:color="auto"/>
        <w:right w:val="none" w:sz="0" w:space="0" w:color="auto"/>
      </w:divBdr>
    </w:div>
    <w:div w:id="1390031175">
      <w:bodyDiv w:val="1"/>
      <w:marLeft w:val="0"/>
      <w:marRight w:val="0"/>
      <w:marTop w:val="0"/>
      <w:marBottom w:val="0"/>
      <w:divBdr>
        <w:top w:val="none" w:sz="0" w:space="0" w:color="auto"/>
        <w:left w:val="none" w:sz="0" w:space="0" w:color="auto"/>
        <w:bottom w:val="none" w:sz="0" w:space="0" w:color="auto"/>
        <w:right w:val="none" w:sz="0" w:space="0" w:color="auto"/>
      </w:divBdr>
    </w:div>
    <w:div w:id="1401244636">
      <w:bodyDiv w:val="1"/>
      <w:marLeft w:val="0"/>
      <w:marRight w:val="0"/>
      <w:marTop w:val="0"/>
      <w:marBottom w:val="0"/>
      <w:divBdr>
        <w:top w:val="none" w:sz="0" w:space="0" w:color="auto"/>
        <w:left w:val="none" w:sz="0" w:space="0" w:color="auto"/>
        <w:bottom w:val="none" w:sz="0" w:space="0" w:color="auto"/>
        <w:right w:val="none" w:sz="0" w:space="0" w:color="auto"/>
      </w:divBdr>
    </w:div>
    <w:div w:id="1402405918">
      <w:bodyDiv w:val="1"/>
      <w:marLeft w:val="0"/>
      <w:marRight w:val="0"/>
      <w:marTop w:val="0"/>
      <w:marBottom w:val="0"/>
      <w:divBdr>
        <w:top w:val="none" w:sz="0" w:space="0" w:color="auto"/>
        <w:left w:val="none" w:sz="0" w:space="0" w:color="auto"/>
        <w:bottom w:val="none" w:sz="0" w:space="0" w:color="auto"/>
        <w:right w:val="none" w:sz="0" w:space="0" w:color="auto"/>
      </w:divBdr>
    </w:div>
    <w:div w:id="1403138018">
      <w:bodyDiv w:val="1"/>
      <w:marLeft w:val="0"/>
      <w:marRight w:val="0"/>
      <w:marTop w:val="0"/>
      <w:marBottom w:val="0"/>
      <w:divBdr>
        <w:top w:val="none" w:sz="0" w:space="0" w:color="auto"/>
        <w:left w:val="none" w:sz="0" w:space="0" w:color="auto"/>
        <w:bottom w:val="none" w:sz="0" w:space="0" w:color="auto"/>
        <w:right w:val="none" w:sz="0" w:space="0" w:color="auto"/>
      </w:divBdr>
    </w:div>
    <w:div w:id="1410425726">
      <w:bodyDiv w:val="1"/>
      <w:marLeft w:val="0"/>
      <w:marRight w:val="0"/>
      <w:marTop w:val="0"/>
      <w:marBottom w:val="0"/>
      <w:divBdr>
        <w:top w:val="none" w:sz="0" w:space="0" w:color="auto"/>
        <w:left w:val="none" w:sz="0" w:space="0" w:color="auto"/>
        <w:bottom w:val="none" w:sz="0" w:space="0" w:color="auto"/>
        <w:right w:val="none" w:sz="0" w:space="0" w:color="auto"/>
      </w:divBdr>
    </w:div>
    <w:div w:id="1414862065">
      <w:bodyDiv w:val="1"/>
      <w:marLeft w:val="0"/>
      <w:marRight w:val="0"/>
      <w:marTop w:val="0"/>
      <w:marBottom w:val="0"/>
      <w:divBdr>
        <w:top w:val="none" w:sz="0" w:space="0" w:color="auto"/>
        <w:left w:val="none" w:sz="0" w:space="0" w:color="auto"/>
        <w:bottom w:val="none" w:sz="0" w:space="0" w:color="auto"/>
        <w:right w:val="none" w:sz="0" w:space="0" w:color="auto"/>
      </w:divBdr>
    </w:div>
    <w:div w:id="1417481711">
      <w:bodyDiv w:val="1"/>
      <w:marLeft w:val="0"/>
      <w:marRight w:val="0"/>
      <w:marTop w:val="0"/>
      <w:marBottom w:val="0"/>
      <w:divBdr>
        <w:top w:val="none" w:sz="0" w:space="0" w:color="auto"/>
        <w:left w:val="none" w:sz="0" w:space="0" w:color="auto"/>
        <w:bottom w:val="none" w:sz="0" w:space="0" w:color="auto"/>
        <w:right w:val="none" w:sz="0" w:space="0" w:color="auto"/>
      </w:divBdr>
    </w:div>
    <w:div w:id="1418751176">
      <w:bodyDiv w:val="1"/>
      <w:marLeft w:val="0"/>
      <w:marRight w:val="0"/>
      <w:marTop w:val="0"/>
      <w:marBottom w:val="0"/>
      <w:divBdr>
        <w:top w:val="none" w:sz="0" w:space="0" w:color="auto"/>
        <w:left w:val="none" w:sz="0" w:space="0" w:color="auto"/>
        <w:bottom w:val="none" w:sz="0" w:space="0" w:color="auto"/>
        <w:right w:val="none" w:sz="0" w:space="0" w:color="auto"/>
      </w:divBdr>
    </w:div>
    <w:div w:id="1420827530">
      <w:bodyDiv w:val="1"/>
      <w:marLeft w:val="0"/>
      <w:marRight w:val="0"/>
      <w:marTop w:val="0"/>
      <w:marBottom w:val="0"/>
      <w:divBdr>
        <w:top w:val="none" w:sz="0" w:space="0" w:color="auto"/>
        <w:left w:val="none" w:sz="0" w:space="0" w:color="auto"/>
        <w:bottom w:val="none" w:sz="0" w:space="0" w:color="auto"/>
        <w:right w:val="none" w:sz="0" w:space="0" w:color="auto"/>
      </w:divBdr>
    </w:div>
    <w:div w:id="1427964253">
      <w:bodyDiv w:val="1"/>
      <w:marLeft w:val="0"/>
      <w:marRight w:val="0"/>
      <w:marTop w:val="0"/>
      <w:marBottom w:val="0"/>
      <w:divBdr>
        <w:top w:val="none" w:sz="0" w:space="0" w:color="auto"/>
        <w:left w:val="none" w:sz="0" w:space="0" w:color="auto"/>
        <w:bottom w:val="none" w:sz="0" w:space="0" w:color="auto"/>
        <w:right w:val="none" w:sz="0" w:space="0" w:color="auto"/>
      </w:divBdr>
    </w:div>
    <w:div w:id="1434009122">
      <w:bodyDiv w:val="1"/>
      <w:marLeft w:val="0"/>
      <w:marRight w:val="0"/>
      <w:marTop w:val="0"/>
      <w:marBottom w:val="0"/>
      <w:divBdr>
        <w:top w:val="none" w:sz="0" w:space="0" w:color="auto"/>
        <w:left w:val="none" w:sz="0" w:space="0" w:color="auto"/>
        <w:bottom w:val="none" w:sz="0" w:space="0" w:color="auto"/>
        <w:right w:val="none" w:sz="0" w:space="0" w:color="auto"/>
      </w:divBdr>
    </w:div>
    <w:div w:id="1436291703">
      <w:bodyDiv w:val="1"/>
      <w:marLeft w:val="0"/>
      <w:marRight w:val="0"/>
      <w:marTop w:val="0"/>
      <w:marBottom w:val="0"/>
      <w:divBdr>
        <w:top w:val="none" w:sz="0" w:space="0" w:color="auto"/>
        <w:left w:val="none" w:sz="0" w:space="0" w:color="auto"/>
        <w:bottom w:val="none" w:sz="0" w:space="0" w:color="auto"/>
        <w:right w:val="none" w:sz="0" w:space="0" w:color="auto"/>
      </w:divBdr>
    </w:div>
    <w:div w:id="1436975044">
      <w:bodyDiv w:val="1"/>
      <w:marLeft w:val="0"/>
      <w:marRight w:val="0"/>
      <w:marTop w:val="0"/>
      <w:marBottom w:val="0"/>
      <w:divBdr>
        <w:top w:val="none" w:sz="0" w:space="0" w:color="auto"/>
        <w:left w:val="none" w:sz="0" w:space="0" w:color="auto"/>
        <w:bottom w:val="none" w:sz="0" w:space="0" w:color="auto"/>
        <w:right w:val="none" w:sz="0" w:space="0" w:color="auto"/>
      </w:divBdr>
    </w:div>
    <w:div w:id="1437939684">
      <w:bodyDiv w:val="1"/>
      <w:marLeft w:val="0"/>
      <w:marRight w:val="0"/>
      <w:marTop w:val="0"/>
      <w:marBottom w:val="0"/>
      <w:divBdr>
        <w:top w:val="none" w:sz="0" w:space="0" w:color="auto"/>
        <w:left w:val="none" w:sz="0" w:space="0" w:color="auto"/>
        <w:bottom w:val="none" w:sz="0" w:space="0" w:color="auto"/>
        <w:right w:val="none" w:sz="0" w:space="0" w:color="auto"/>
      </w:divBdr>
    </w:div>
    <w:div w:id="1439448929">
      <w:bodyDiv w:val="1"/>
      <w:marLeft w:val="0"/>
      <w:marRight w:val="0"/>
      <w:marTop w:val="0"/>
      <w:marBottom w:val="0"/>
      <w:divBdr>
        <w:top w:val="none" w:sz="0" w:space="0" w:color="auto"/>
        <w:left w:val="none" w:sz="0" w:space="0" w:color="auto"/>
        <w:bottom w:val="none" w:sz="0" w:space="0" w:color="auto"/>
        <w:right w:val="none" w:sz="0" w:space="0" w:color="auto"/>
      </w:divBdr>
    </w:div>
    <w:div w:id="1439712601">
      <w:bodyDiv w:val="1"/>
      <w:marLeft w:val="0"/>
      <w:marRight w:val="0"/>
      <w:marTop w:val="0"/>
      <w:marBottom w:val="0"/>
      <w:divBdr>
        <w:top w:val="none" w:sz="0" w:space="0" w:color="auto"/>
        <w:left w:val="none" w:sz="0" w:space="0" w:color="auto"/>
        <w:bottom w:val="none" w:sz="0" w:space="0" w:color="auto"/>
        <w:right w:val="none" w:sz="0" w:space="0" w:color="auto"/>
      </w:divBdr>
    </w:div>
    <w:div w:id="1441878198">
      <w:bodyDiv w:val="1"/>
      <w:marLeft w:val="0"/>
      <w:marRight w:val="0"/>
      <w:marTop w:val="0"/>
      <w:marBottom w:val="0"/>
      <w:divBdr>
        <w:top w:val="none" w:sz="0" w:space="0" w:color="auto"/>
        <w:left w:val="none" w:sz="0" w:space="0" w:color="auto"/>
        <w:bottom w:val="none" w:sz="0" w:space="0" w:color="auto"/>
        <w:right w:val="none" w:sz="0" w:space="0" w:color="auto"/>
      </w:divBdr>
    </w:div>
    <w:div w:id="1442191010">
      <w:bodyDiv w:val="1"/>
      <w:marLeft w:val="0"/>
      <w:marRight w:val="0"/>
      <w:marTop w:val="0"/>
      <w:marBottom w:val="0"/>
      <w:divBdr>
        <w:top w:val="none" w:sz="0" w:space="0" w:color="auto"/>
        <w:left w:val="none" w:sz="0" w:space="0" w:color="auto"/>
        <w:bottom w:val="none" w:sz="0" w:space="0" w:color="auto"/>
        <w:right w:val="none" w:sz="0" w:space="0" w:color="auto"/>
      </w:divBdr>
    </w:div>
    <w:div w:id="1444425834">
      <w:bodyDiv w:val="1"/>
      <w:marLeft w:val="0"/>
      <w:marRight w:val="0"/>
      <w:marTop w:val="0"/>
      <w:marBottom w:val="0"/>
      <w:divBdr>
        <w:top w:val="none" w:sz="0" w:space="0" w:color="auto"/>
        <w:left w:val="none" w:sz="0" w:space="0" w:color="auto"/>
        <w:bottom w:val="none" w:sz="0" w:space="0" w:color="auto"/>
        <w:right w:val="none" w:sz="0" w:space="0" w:color="auto"/>
      </w:divBdr>
    </w:div>
    <w:div w:id="1448356002">
      <w:bodyDiv w:val="1"/>
      <w:marLeft w:val="0"/>
      <w:marRight w:val="0"/>
      <w:marTop w:val="0"/>
      <w:marBottom w:val="0"/>
      <w:divBdr>
        <w:top w:val="none" w:sz="0" w:space="0" w:color="auto"/>
        <w:left w:val="none" w:sz="0" w:space="0" w:color="auto"/>
        <w:bottom w:val="none" w:sz="0" w:space="0" w:color="auto"/>
        <w:right w:val="none" w:sz="0" w:space="0" w:color="auto"/>
      </w:divBdr>
    </w:div>
    <w:div w:id="1448617154">
      <w:bodyDiv w:val="1"/>
      <w:marLeft w:val="0"/>
      <w:marRight w:val="0"/>
      <w:marTop w:val="0"/>
      <w:marBottom w:val="0"/>
      <w:divBdr>
        <w:top w:val="none" w:sz="0" w:space="0" w:color="auto"/>
        <w:left w:val="none" w:sz="0" w:space="0" w:color="auto"/>
        <w:bottom w:val="none" w:sz="0" w:space="0" w:color="auto"/>
        <w:right w:val="none" w:sz="0" w:space="0" w:color="auto"/>
      </w:divBdr>
    </w:div>
    <w:div w:id="1457136355">
      <w:bodyDiv w:val="1"/>
      <w:marLeft w:val="0"/>
      <w:marRight w:val="0"/>
      <w:marTop w:val="0"/>
      <w:marBottom w:val="0"/>
      <w:divBdr>
        <w:top w:val="none" w:sz="0" w:space="0" w:color="auto"/>
        <w:left w:val="none" w:sz="0" w:space="0" w:color="auto"/>
        <w:bottom w:val="none" w:sz="0" w:space="0" w:color="auto"/>
        <w:right w:val="none" w:sz="0" w:space="0" w:color="auto"/>
      </w:divBdr>
    </w:div>
    <w:div w:id="1459445260">
      <w:bodyDiv w:val="1"/>
      <w:marLeft w:val="0"/>
      <w:marRight w:val="0"/>
      <w:marTop w:val="0"/>
      <w:marBottom w:val="0"/>
      <w:divBdr>
        <w:top w:val="none" w:sz="0" w:space="0" w:color="auto"/>
        <w:left w:val="none" w:sz="0" w:space="0" w:color="auto"/>
        <w:bottom w:val="none" w:sz="0" w:space="0" w:color="auto"/>
        <w:right w:val="none" w:sz="0" w:space="0" w:color="auto"/>
      </w:divBdr>
    </w:div>
    <w:div w:id="1460882815">
      <w:bodyDiv w:val="1"/>
      <w:marLeft w:val="0"/>
      <w:marRight w:val="0"/>
      <w:marTop w:val="0"/>
      <w:marBottom w:val="0"/>
      <w:divBdr>
        <w:top w:val="none" w:sz="0" w:space="0" w:color="auto"/>
        <w:left w:val="none" w:sz="0" w:space="0" w:color="auto"/>
        <w:bottom w:val="none" w:sz="0" w:space="0" w:color="auto"/>
        <w:right w:val="none" w:sz="0" w:space="0" w:color="auto"/>
      </w:divBdr>
    </w:div>
    <w:div w:id="1461605318">
      <w:bodyDiv w:val="1"/>
      <w:marLeft w:val="0"/>
      <w:marRight w:val="0"/>
      <w:marTop w:val="0"/>
      <w:marBottom w:val="0"/>
      <w:divBdr>
        <w:top w:val="none" w:sz="0" w:space="0" w:color="auto"/>
        <w:left w:val="none" w:sz="0" w:space="0" w:color="auto"/>
        <w:bottom w:val="none" w:sz="0" w:space="0" w:color="auto"/>
        <w:right w:val="none" w:sz="0" w:space="0" w:color="auto"/>
      </w:divBdr>
    </w:div>
    <w:div w:id="1462379910">
      <w:bodyDiv w:val="1"/>
      <w:marLeft w:val="0"/>
      <w:marRight w:val="0"/>
      <w:marTop w:val="0"/>
      <w:marBottom w:val="0"/>
      <w:divBdr>
        <w:top w:val="none" w:sz="0" w:space="0" w:color="auto"/>
        <w:left w:val="none" w:sz="0" w:space="0" w:color="auto"/>
        <w:bottom w:val="none" w:sz="0" w:space="0" w:color="auto"/>
        <w:right w:val="none" w:sz="0" w:space="0" w:color="auto"/>
      </w:divBdr>
    </w:div>
    <w:div w:id="1465394324">
      <w:bodyDiv w:val="1"/>
      <w:marLeft w:val="0"/>
      <w:marRight w:val="0"/>
      <w:marTop w:val="0"/>
      <w:marBottom w:val="0"/>
      <w:divBdr>
        <w:top w:val="none" w:sz="0" w:space="0" w:color="auto"/>
        <w:left w:val="none" w:sz="0" w:space="0" w:color="auto"/>
        <w:bottom w:val="none" w:sz="0" w:space="0" w:color="auto"/>
        <w:right w:val="none" w:sz="0" w:space="0" w:color="auto"/>
      </w:divBdr>
    </w:div>
    <w:div w:id="1466704286">
      <w:bodyDiv w:val="1"/>
      <w:marLeft w:val="0"/>
      <w:marRight w:val="0"/>
      <w:marTop w:val="0"/>
      <w:marBottom w:val="0"/>
      <w:divBdr>
        <w:top w:val="none" w:sz="0" w:space="0" w:color="auto"/>
        <w:left w:val="none" w:sz="0" w:space="0" w:color="auto"/>
        <w:bottom w:val="none" w:sz="0" w:space="0" w:color="auto"/>
        <w:right w:val="none" w:sz="0" w:space="0" w:color="auto"/>
      </w:divBdr>
    </w:div>
    <w:div w:id="1470979591">
      <w:bodyDiv w:val="1"/>
      <w:marLeft w:val="0"/>
      <w:marRight w:val="0"/>
      <w:marTop w:val="0"/>
      <w:marBottom w:val="0"/>
      <w:divBdr>
        <w:top w:val="none" w:sz="0" w:space="0" w:color="auto"/>
        <w:left w:val="none" w:sz="0" w:space="0" w:color="auto"/>
        <w:bottom w:val="none" w:sz="0" w:space="0" w:color="auto"/>
        <w:right w:val="none" w:sz="0" w:space="0" w:color="auto"/>
      </w:divBdr>
    </w:div>
    <w:div w:id="1471482778">
      <w:bodyDiv w:val="1"/>
      <w:marLeft w:val="0"/>
      <w:marRight w:val="0"/>
      <w:marTop w:val="0"/>
      <w:marBottom w:val="0"/>
      <w:divBdr>
        <w:top w:val="none" w:sz="0" w:space="0" w:color="auto"/>
        <w:left w:val="none" w:sz="0" w:space="0" w:color="auto"/>
        <w:bottom w:val="none" w:sz="0" w:space="0" w:color="auto"/>
        <w:right w:val="none" w:sz="0" w:space="0" w:color="auto"/>
      </w:divBdr>
    </w:div>
    <w:div w:id="1472214293">
      <w:bodyDiv w:val="1"/>
      <w:marLeft w:val="0"/>
      <w:marRight w:val="0"/>
      <w:marTop w:val="0"/>
      <w:marBottom w:val="0"/>
      <w:divBdr>
        <w:top w:val="none" w:sz="0" w:space="0" w:color="auto"/>
        <w:left w:val="none" w:sz="0" w:space="0" w:color="auto"/>
        <w:bottom w:val="none" w:sz="0" w:space="0" w:color="auto"/>
        <w:right w:val="none" w:sz="0" w:space="0" w:color="auto"/>
      </w:divBdr>
    </w:div>
    <w:div w:id="1475365035">
      <w:bodyDiv w:val="1"/>
      <w:marLeft w:val="0"/>
      <w:marRight w:val="0"/>
      <w:marTop w:val="0"/>
      <w:marBottom w:val="0"/>
      <w:divBdr>
        <w:top w:val="none" w:sz="0" w:space="0" w:color="auto"/>
        <w:left w:val="none" w:sz="0" w:space="0" w:color="auto"/>
        <w:bottom w:val="none" w:sz="0" w:space="0" w:color="auto"/>
        <w:right w:val="none" w:sz="0" w:space="0" w:color="auto"/>
      </w:divBdr>
    </w:div>
    <w:div w:id="1479105154">
      <w:bodyDiv w:val="1"/>
      <w:marLeft w:val="0"/>
      <w:marRight w:val="0"/>
      <w:marTop w:val="0"/>
      <w:marBottom w:val="0"/>
      <w:divBdr>
        <w:top w:val="none" w:sz="0" w:space="0" w:color="auto"/>
        <w:left w:val="none" w:sz="0" w:space="0" w:color="auto"/>
        <w:bottom w:val="none" w:sz="0" w:space="0" w:color="auto"/>
        <w:right w:val="none" w:sz="0" w:space="0" w:color="auto"/>
      </w:divBdr>
    </w:div>
    <w:div w:id="1479611523">
      <w:bodyDiv w:val="1"/>
      <w:marLeft w:val="0"/>
      <w:marRight w:val="0"/>
      <w:marTop w:val="0"/>
      <w:marBottom w:val="0"/>
      <w:divBdr>
        <w:top w:val="none" w:sz="0" w:space="0" w:color="auto"/>
        <w:left w:val="none" w:sz="0" w:space="0" w:color="auto"/>
        <w:bottom w:val="none" w:sz="0" w:space="0" w:color="auto"/>
        <w:right w:val="none" w:sz="0" w:space="0" w:color="auto"/>
      </w:divBdr>
    </w:div>
    <w:div w:id="1480151116">
      <w:bodyDiv w:val="1"/>
      <w:marLeft w:val="0"/>
      <w:marRight w:val="0"/>
      <w:marTop w:val="0"/>
      <w:marBottom w:val="0"/>
      <w:divBdr>
        <w:top w:val="none" w:sz="0" w:space="0" w:color="auto"/>
        <w:left w:val="none" w:sz="0" w:space="0" w:color="auto"/>
        <w:bottom w:val="none" w:sz="0" w:space="0" w:color="auto"/>
        <w:right w:val="none" w:sz="0" w:space="0" w:color="auto"/>
      </w:divBdr>
    </w:div>
    <w:div w:id="1480996440">
      <w:bodyDiv w:val="1"/>
      <w:marLeft w:val="0"/>
      <w:marRight w:val="0"/>
      <w:marTop w:val="0"/>
      <w:marBottom w:val="0"/>
      <w:divBdr>
        <w:top w:val="none" w:sz="0" w:space="0" w:color="auto"/>
        <w:left w:val="none" w:sz="0" w:space="0" w:color="auto"/>
        <w:bottom w:val="none" w:sz="0" w:space="0" w:color="auto"/>
        <w:right w:val="none" w:sz="0" w:space="0" w:color="auto"/>
      </w:divBdr>
    </w:div>
    <w:div w:id="1481998038">
      <w:bodyDiv w:val="1"/>
      <w:marLeft w:val="0"/>
      <w:marRight w:val="0"/>
      <w:marTop w:val="0"/>
      <w:marBottom w:val="0"/>
      <w:divBdr>
        <w:top w:val="none" w:sz="0" w:space="0" w:color="auto"/>
        <w:left w:val="none" w:sz="0" w:space="0" w:color="auto"/>
        <w:bottom w:val="none" w:sz="0" w:space="0" w:color="auto"/>
        <w:right w:val="none" w:sz="0" w:space="0" w:color="auto"/>
      </w:divBdr>
    </w:div>
    <w:div w:id="1482847105">
      <w:bodyDiv w:val="1"/>
      <w:marLeft w:val="0"/>
      <w:marRight w:val="0"/>
      <w:marTop w:val="0"/>
      <w:marBottom w:val="0"/>
      <w:divBdr>
        <w:top w:val="none" w:sz="0" w:space="0" w:color="auto"/>
        <w:left w:val="none" w:sz="0" w:space="0" w:color="auto"/>
        <w:bottom w:val="none" w:sz="0" w:space="0" w:color="auto"/>
        <w:right w:val="none" w:sz="0" w:space="0" w:color="auto"/>
      </w:divBdr>
    </w:div>
    <w:div w:id="1484202776">
      <w:bodyDiv w:val="1"/>
      <w:marLeft w:val="0"/>
      <w:marRight w:val="0"/>
      <w:marTop w:val="0"/>
      <w:marBottom w:val="0"/>
      <w:divBdr>
        <w:top w:val="none" w:sz="0" w:space="0" w:color="auto"/>
        <w:left w:val="none" w:sz="0" w:space="0" w:color="auto"/>
        <w:bottom w:val="none" w:sz="0" w:space="0" w:color="auto"/>
        <w:right w:val="none" w:sz="0" w:space="0" w:color="auto"/>
      </w:divBdr>
    </w:div>
    <w:div w:id="1485126091">
      <w:bodyDiv w:val="1"/>
      <w:marLeft w:val="0"/>
      <w:marRight w:val="0"/>
      <w:marTop w:val="0"/>
      <w:marBottom w:val="0"/>
      <w:divBdr>
        <w:top w:val="none" w:sz="0" w:space="0" w:color="auto"/>
        <w:left w:val="none" w:sz="0" w:space="0" w:color="auto"/>
        <w:bottom w:val="none" w:sz="0" w:space="0" w:color="auto"/>
        <w:right w:val="none" w:sz="0" w:space="0" w:color="auto"/>
      </w:divBdr>
    </w:div>
    <w:div w:id="1486698844">
      <w:bodyDiv w:val="1"/>
      <w:marLeft w:val="0"/>
      <w:marRight w:val="0"/>
      <w:marTop w:val="0"/>
      <w:marBottom w:val="0"/>
      <w:divBdr>
        <w:top w:val="none" w:sz="0" w:space="0" w:color="auto"/>
        <w:left w:val="none" w:sz="0" w:space="0" w:color="auto"/>
        <w:bottom w:val="none" w:sz="0" w:space="0" w:color="auto"/>
        <w:right w:val="none" w:sz="0" w:space="0" w:color="auto"/>
      </w:divBdr>
    </w:div>
    <w:div w:id="1488208196">
      <w:bodyDiv w:val="1"/>
      <w:marLeft w:val="0"/>
      <w:marRight w:val="0"/>
      <w:marTop w:val="0"/>
      <w:marBottom w:val="0"/>
      <w:divBdr>
        <w:top w:val="none" w:sz="0" w:space="0" w:color="auto"/>
        <w:left w:val="none" w:sz="0" w:space="0" w:color="auto"/>
        <w:bottom w:val="none" w:sz="0" w:space="0" w:color="auto"/>
        <w:right w:val="none" w:sz="0" w:space="0" w:color="auto"/>
      </w:divBdr>
    </w:div>
    <w:div w:id="1491404478">
      <w:bodyDiv w:val="1"/>
      <w:marLeft w:val="0"/>
      <w:marRight w:val="0"/>
      <w:marTop w:val="0"/>
      <w:marBottom w:val="0"/>
      <w:divBdr>
        <w:top w:val="none" w:sz="0" w:space="0" w:color="auto"/>
        <w:left w:val="none" w:sz="0" w:space="0" w:color="auto"/>
        <w:bottom w:val="none" w:sz="0" w:space="0" w:color="auto"/>
        <w:right w:val="none" w:sz="0" w:space="0" w:color="auto"/>
      </w:divBdr>
    </w:div>
    <w:div w:id="1491674529">
      <w:bodyDiv w:val="1"/>
      <w:marLeft w:val="0"/>
      <w:marRight w:val="0"/>
      <w:marTop w:val="0"/>
      <w:marBottom w:val="0"/>
      <w:divBdr>
        <w:top w:val="none" w:sz="0" w:space="0" w:color="auto"/>
        <w:left w:val="none" w:sz="0" w:space="0" w:color="auto"/>
        <w:bottom w:val="none" w:sz="0" w:space="0" w:color="auto"/>
        <w:right w:val="none" w:sz="0" w:space="0" w:color="auto"/>
      </w:divBdr>
    </w:div>
    <w:div w:id="1493181751">
      <w:bodyDiv w:val="1"/>
      <w:marLeft w:val="0"/>
      <w:marRight w:val="0"/>
      <w:marTop w:val="0"/>
      <w:marBottom w:val="0"/>
      <w:divBdr>
        <w:top w:val="none" w:sz="0" w:space="0" w:color="auto"/>
        <w:left w:val="none" w:sz="0" w:space="0" w:color="auto"/>
        <w:bottom w:val="none" w:sz="0" w:space="0" w:color="auto"/>
        <w:right w:val="none" w:sz="0" w:space="0" w:color="auto"/>
      </w:divBdr>
    </w:div>
    <w:div w:id="1495417715">
      <w:bodyDiv w:val="1"/>
      <w:marLeft w:val="0"/>
      <w:marRight w:val="0"/>
      <w:marTop w:val="0"/>
      <w:marBottom w:val="0"/>
      <w:divBdr>
        <w:top w:val="none" w:sz="0" w:space="0" w:color="auto"/>
        <w:left w:val="none" w:sz="0" w:space="0" w:color="auto"/>
        <w:bottom w:val="none" w:sz="0" w:space="0" w:color="auto"/>
        <w:right w:val="none" w:sz="0" w:space="0" w:color="auto"/>
      </w:divBdr>
    </w:div>
    <w:div w:id="1496072825">
      <w:bodyDiv w:val="1"/>
      <w:marLeft w:val="0"/>
      <w:marRight w:val="0"/>
      <w:marTop w:val="0"/>
      <w:marBottom w:val="0"/>
      <w:divBdr>
        <w:top w:val="none" w:sz="0" w:space="0" w:color="auto"/>
        <w:left w:val="none" w:sz="0" w:space="0" w:color="auto"/>
        <w:bottom w:val="none" w:sz="0" w:space="0" w:color="auto"/>
        <w:right w:val="none" w:sz="0" w:space="0" w:color="auto"/>
      </w:divBdr>
    </w:div>
    <w:div w:id="1496456381">
      <w:bodyDiv w:val="1"/>
      <w:marLeft w:val="0"/>
      <w:marRight w:val="0"/>
      <w:marTop w:val="0"/>
      <w:marBottom w:val="0"/>
      <w:divBdr>
        <w:top w:val="none" w:sz="0" w:space="0" w:color="auto"/>
        <w:left w:val="none" w:sz="0" w:space="0" w:color="auto"/>
        <w:bottom w:val="none" w:sz="0" w:space="0" w:color="auto"/>
        <w:right w:val="none" w:sz="0" w:space="0" w:color="auto"/>
      </w:divBdr>
    </w:div>
    <w:div w:id="1502770023">
      <w:bodyDiv w:val="1"/>
      <w:marLeft w:val="0"/>
      <w:marRight w:val="0"/>
      <w:marTop w:val="0"/>
      <w:marBottom w:val="0"/>
      <w:divBdr>
        <w:top w:val="none" w:sz="0" w:space="0" w:color="auto"/>
        <w:left w:val="none" w:sz="0" w:space="0" w:color="auto"/>
        <w:bottom w:val="none" w:sz="0" w:space="0" w:color="auto"/>
        <w:right w:val="none" w:sz="0" w:space="0" w:color="auto"/>
      </w:divBdr>
    </w:div>
    <w:div w:id="1507135727">
      <w:bodyDiv w:val="1"/>
      <w:marLeft w:val="0"/>
      <w:marRight w:val="0"/>
      <w:marTop w:val="0"/>
      <w:marBottom w:val="0"/>
      <w:divBdr>
        <w:top w:val="none" w:sz="0" w:space="0" w:color="auto"/>
        <w:left w:val="none" w:sz="0" w:space="0" w:color="auto"/>
        <w:bottom w:val="none" w:sz="0" w:space="0" w:color="auto"/>
        <w:right w:val="none" w:sz="0" w:space="0" w:color="auto"/>
      </w:divBdr>
    </w:div>
    <w:div w:id="1510831179">
      <w:bodyDiv w:val="1"/>
      <w:marLeft w:val="0"/>
      <w:marRight w:val="0"/>
      <w:marTop w:val="0"/>
      <w:marBottom w:val="0"/>
      <w:divBdr>
        <w:top w:val="none" w:sz="0" w:space="0" w:color="auto"/>
        <w:left w:val="none" w:sz="0" w:space="0" w:color="auto"/>
        <w:bottom w:val="none" w:sz="0" w:space="0" w:color="auto"/>
        <w:right w:val="none" w:sz="0" w:space="0" w:color="auto"/>
      </w:divBdr>
    </w:div>
    <w:div w:id="1511943281">
      <w:bodyDiv w:val="1"/>
      <w:marLeft w:val="0"/>
      <w:marRight w:val="0"/>
      <w:marTop w:val="0"/>
      <w:marBottom w:val="0"/>
      <w:divBdr>
        <w:top w:val="none" w:sz="0" w:space="0" w:color="auto"/>
        <w:left w:val="none" w:sz="0" w:space="0" w:color="auto"/>
        <w:bottom w:val="none" w:sz="0" w:space="0" w:color="auto"/>
        <w:right w:val="none" w:sz="0" w:space="0" w:color="auto"/>
      </w:divBdr>
    </w:div>
    <w:div w:id="1513102083">
      <w:bodyDiv w:val="1"/>
      <w:marLeft w:val="0"/>
      <w:marRight w:val="0"/>
      <w:marTop w:val="0"/>
      <w:marBottom w:val="0"/>
      <w:divBdr>
        <w:top w:val="none" w:sz="0" w:space="0" w:color="auto"/>
        <w:left w:val="none" w:sz="0" w:space="0" w:color="auto"/>
        <w:bottom w:val="none" w:sz="0" w:space="0" w:color="auto"/>
        <w:right w:val="none" w:sz="0" w:space="0" w:color="auto"/>
      </w:divBdr>
    </w:div>
    <w:div w:id="1513446577">
      <w:bodyDiv w:val="1"/>
      <w:marLeft w:val="0"/>
      <w:marRight w:val="0"/>
      <w:marTop w:val="0"/>
      <w:marBottom w:val="0"/>
      <w:divBdr>
        <w:top w:val="none" w:sz="0" w:space="0" w:color="auto"/>
        <w:left w:val="none" w:sz="0" w:space="0" w:color="auto"/>
        <w:bottom w:val="none" w:sz="0" w:space="0" w:color="auto"/>
        <w:right w:val="none" w:sz="0" w:space="0" w:color="auto"/>
      </w:divBdr>
    </w:div>
    <w:div w:id="1525167780">
      <w:bodyDiv w:val="1"/>
      <w:marLeft w:val="0"/>
      <w:marRight w:val="0"/>
      <w:marTop w:val="0"/>
      <w:marBottom w:val="0"/>
      <w:divBdr>
        <w:top w:val="none" w:sz="0" w:space="0" w:color="auto"/>
        <w:left w:val="none" w:sz="0" w:space="0" w:color="auto"/>
        <w:bottom w:val="none" w:sz="0" w:space="0" w:color="auto"/>
        <w:right w:val="none" w:sz="0" w:space="0" w:color="auto"/>
      </w:divBdr>
    </w:div>
    <w:div w:id="1530145125">
      <w:bodyDiv w:val="1"/>
      <w:marLeft w:val="0"/>
      <w:marRight w:val="0"/>
      <w:marTop w:val="0"/>
      <w:marBottom w:val="0"/>
      <w:divBdr>
        <w:top w:val="none" w:sz="0" w:space="0" w:color="auto"/>
        <w:left w:val="none" w:sz="0" w:space="0" w:color="auto"/>
        <w:bottom w:val="none" w:sz="0" w:space="0" w:color="auto"/>
        <w:right w:val="none" w:sz="0" w:space="0" w:color="auto"/>
      </w:divBdr>
    </w:div>
    <w:div w:id="1533297943">
      <w:bodyDiv w:val="1"/>
      <w:marLeft w:val="0"/>
      <w:marRight w:val="0"/>
      <w:marTop w:val="0"/>
      <w:marBottom w:val="0"/>
      <w:divBdr>
        <w:top w:val="none" w:sz="0" w:space="0" w:color="auto"/>
        <w:left w:val="none" w:sz="0" w:space="0" w:color="auto"/>
        <w:bottom w:val="none" w:sz="0" w:space="0" w:color="auto"/>
        <w:right w:val="none" w:sz="0" w:space="0" w:color="auto"/>
      </w:divBdr>
    </w:div>
    <w:div w:id="1536697189">
      <w:bodyDiv w:val="1"/>
      <w:marLeft w:val="0"/>
      <w:marRight w:val="0"/>
      <w:marTop w:val="0"/>
      <w:marBottom w:val="0"/>
      <w:divBdr>
        <w:top w:val="none" w:sz="0" w:space="0" w:color="auto"/>
        <w:left w:val="none" w:sz="0" w:space="0" w:color="auto"/>
        <w:bottom w:val="none" w:sz="0" w:space="0" w:color="auto"/>
        <w:right w:val="none" w:sz="0" w:space="0" w:color="auto"/>
      </w:divBdr>
    </w:div>
    <w:div w:id="1539396840">
      <w:bodyDiv w:val="1"/>
      <w:marLeft w:val="0"/>
      <w:marRight w:val="0"/>
      <w:marTop w:val="0"/>
      <w:marBottom w:val="0"/>
      <w:divBdr>
        <w:top w:val="none" w:sz="0" w:space="0" w:color="auto"/>
        <w:left w:val="none" w:sz="0" w:space="0" w:color="auto"/>
        <w:bottom w:val="none" w:sz="0" w:space="0" w:color="auto"/>
        <w:right w:val="none" w:sz="0" w:space="0" w:color="auto"/>
      </w:divBdr>
    </w:div>
    <w:div w:id="1540817420">
      <w:bodyDiv w:val="1"/>
      <w:marLeft w:val="0"/>
      <w:marRight w:val="0"/>
      <w:marTop w:val="0"/>
      <w:marBottom w:val="0"/>
      <w:divBdr>
        <w:top w:val="none" w:sz="0" w:space="0" w:color="auto"/>
        <w:left w:val="none" w:sz="0" w:space="0" w:color="auto"/>
        <w:bottom w:val="none" w:sz="0" w:space="0" w:color="auto"/>
        <w:right w:val="none" w:sz="0" w:space="0" w:color="auto"/>
      </w:divBdr>
      <w:divsChild>
        <w:div w:id="272640482">
          <w:marLeft w:val="0"/>
          <w:marRight w:val="0"/>
          <w:marTop w:val="0"/>
          <w:marBottom w:val="0"/>
          <w:divBdr>
            <w:top w:val="none" w:sz="0" w:space="0" w:color="auto"/>
            <w:left w:val="none" w:sz="0" w:space="0" w:color="auto"/>
            <w:bottom w:val="none" w:sz="0" w:space="0" w:color="auto"/>
            <w:right w:val="none" w:sz="0" w:space="0" w:color="auto"/>
          </w:divBdr>
        </w:div>
      </w:divsChild>
    </w:div>
    <w:div w:id="1542523028">
      <w:bodyDiv w:val="1"/>
      <w:marLeft w:val="0"/>
      <w:marRight w:val="0"/>
      <w:marTop w:val="0"/>
      <w:marBottom w:val="0"/>
      <w:divBdr>
        <w:top w:val="none" w:sz="0" w:space="0" w:color="auto"/>
        <w:left w:val="none" w:sz="0" w:space="0" w:color="auto"/>
        <w:bottom w:val="none" w:sz="0" w:space="0" w:color="auto"/>
        <w:right w:val="none" w:sz="0" w:space="0" w:color="auto"/>
      </w:divBdr>
    </w:div>
    <w:div w:id="1543899461">
      <w:bodyDiv w:val="1"/>
      <w:marLeft w:val="0"/>
      <w:marRight w:val="0"/>
      <w:marTop w:val="0"/>
      <w:marBottom w:val="0"/>
      <w:divBdr>
        <w:top w:val="none" w:sz="0" w:space="0" w:color="auto"/>
        <w:left w:val="none" w:sz="0" w:space="0" w:color="auto"/>
        <w:bottom w:val="none" w:sz="0" w:space="0" w:color="auto"/>
        <w:right w:val="none" w:sz="0" w:space="0" w:color="auto"/>
      </w:divBdr>
    </w:div>
    <w:div w:id="1543978705">
      <w:bodyDiv w:val="1"/>
      <w:marLeft w:val="0"/>
      <w:marRight w:val="0"/>
      <w:marTop w:val="0"/>
      <w:marBottom w:val="0"/>
      <w:divBdr>
        <w:top w:val="none" w:sz="0" w:space="0" w:color="auto"/>
        <w:left w:val="none" w:sz="0" w:space="0" w:color="auto"/>
        <w:bottom w:val="none" w:sz="0" w:space="0" w:color="auto"/>
        <w:right w:val="none" w:sz="0" w:space="0" w:color="auto"/>
      </w:divBdr>
    </w:div>
    <w:div w:id="1544558021">
      <w:bodyDiv w:val="1"/>
      <w:marLeft w:val="0"/>
      <w:marRight w:val="0"/>
      <w:marTop w:val="0"/>
      <w:marBottom w:val="0"/>
      <w:divBdr>
        <w:top w:val="none" w:sz="0" w:space="0" w:color="auto"/>
        <w:left w:val="none" w:sz="0" w:space="0" w:color="auto"/>
        <w:bottom w:val="none" w:sz="0" w:space="0" w:color="auto"/>
        <w:right w:val="none" w:sz="0" w:space="0" w:color="auto"/>
      </w:divBdr>
    </w:div>
    <w:div w:id="1546484420">
      <w:bodyDiv w:val="1"/>
      <w:marLeft w:val="0"/>
      <w:marRight w:val="0"/>
      <w:marTop w:val="0"/>
      <w:marBottom w:val="0"/>
      <w:divBdr>
        <w:top w:val="none" w:sz="0" w:space="0" w:color="auto"/>
        <w:left w:val="none" w:sz="0" w:space="0" w:color="auto"/>
        <w:bottom w:val="none" w:sz="0" w:space="0" w:color="auto"/>
        <w:right w:val="none" w:sz="0" w:space="0" w:color="auto"/>
      </w:divBdr>
    </w:div>
    <w:div w:id="1546746567">
      <w:bodyDiv w:val="1"/>
      <w:marLeft w:val="0"/>
      <w:marRight w:val="0"/>
      <w:marTop w:val="0"/>
      <w:marBottom w:val="0"/>
      <w:divBdr>
        <w:top w:val="none" w:sz="0" w:space="0" w:color="auto"/>
        <w:left w:val="none" w:sz="0" w:space="0" w:color="auto"/>
        <w:bottom w:val="none" w:sz="0" w:space="0" w:color="auto"/>
        <w:right w:val="none" w:sz="0" w:space="0" w:color="auto"/>
      </w:divBdr>
    </w:div>
    <w:div w:id="1546869708">
      <w:bodyDiv w:val="1"/>
      <w:marLeft w:val="0"/>
      <w:marRight w:val="0"/>
      <w:marTop w:val="0"/>
      <w:marBottom w:val="0"/>
      <w:divBdr>
        <w:top w:val="none" w:sz="0" w:space="0" w:color="auto"/>
        <w:left w:val="none" w:sz="0" w:space="0" w:color="auto"/>
        <w:bottom w:val="none" w:sz="0" w:space="0" w:color="auto"/>
        <w:right w:val="none" w:sz="0" w:space="0" w:color="auto"/>
      </w:divBdr>
    </w:div>
    <w:div w:id="1547058190">
      <w:bodyDiv w:val="1"/>
      <w:marLeft w:val="0"/>
      <w:marRight w:val="0"/>
      <w:marTop w:val="0"/>
      <w:marBottom w:val="0"/>
      <w:divBdr>
        <w:top w:val="none" w:sz="0" w:space="0" w:color="auto"/>
        <w:left w:val="none" w:sz="0" w:space="0" w:color="auto"/>
        <w:bottom w:val="none" w:sz="0" w:space="0" w:color="auto"/>
        <w:right w:val="none" w:sz="0" w:space="0" w:color="auto"/>
      </w:divBdr>
    </w:div>
    <w:div w:id="1551653556">
      <w:bodyDiv w:val="1"/>
      <w:marLeft w:val="0"/>
      <w:marRight w:val="0"/>
      <w:marTop w:val="0"/>
      <w:marBottom w:val="0"/>
      <w:divBdr>
        <w:top w:val="none" w:sz="0" w:space="0" w:color="auto"/>
        <w:left w:val="none" w:sz="0" w:space="0" w:color="auto"/>
        <w:bottom w:val="none" w:sz="0" w:space="0" w:color="auto"/>
        <w:right w:val="none" w:sz="0" w:space="0" w:color="auto"/>
      </w:divBdr>
    </w:div>
    <w:div w:id="1551989958">
      <w:bodyDiv w:val="1"/>
      <w:marLeft w:val="0"/>
      <w:marRight w:val="0"/>
      <w:marTop w:val="0"/>
      <w:marBottom w:val="0"/>
      <w:divBdr>
        <w:top w:val="none" w:sz="0" w:space="0" w:color="auto"/>
        <w:left w:val="none" w:sz="0" w:space="0" w:color="auto"/>
        <w:bottom w:val="none" w:sz="0" w:space="0" w:color="auto"/>
        <w:right w:val="none" w:sz="0" w:space="0" w:color="auto"/>
      </w:divBdr>
    </w:div>
    <w:div w:id="1553466559">
      <w:bodyDiv w:val="1"/>
      <w:marLeft w:val="0"/>
      <w:marRight w:val="0"/>
      <w:marTop w:val="0"/>
      <w:marBottom w:val="0"/>
      <w:divBdr>
        <w:top w:val="none" w:sz="0" w:space="0" w:color="auto"/>
        <w:left w:val="none" w:sz="0" w:space="0" w:color="auto"/>
        <w:bottom w:val="none" w:sz="0" w:space="0" w:color="auto"/>
        <w:right w:val="none" w:sz="0" w:space="0" w:color="auto"/>
      </w:divBdr>
    </w:div>
    <w:div w:id="1554733685">
      <w:bodyDiv w:val="1"/>
      <w:marLeft w:val="0"/>
      <w:marRight w:val="0"/>
      <w:marTop w:val="0"/>
      <w:marBottom w:val="0"/>
      <w:divBdr>
        <w:top w:val="none" w:sz="0" w:space="0" w:color="auto"/>
        <w:left w:val="none" w:sz="0" w:space="0" w:color="auto"/>
        <w:bottom w:val="none" w:sz="0" w:space="0" w:color="auto"/>
        <w:right w:val="none" w:sz="0" w:space="0" w:color="auto"/>
      </w:divBdr>
    </w:div>
    <w:div w:id="1558587592">
      <w:bodyDiv w:val="1"/>
      <w:marLeft w:val="0"/>
      <w:marRight w:val="0"/>
      <w:marTop w:val="0"/>
      <w:marBottom w:val="0"/>
      <w:divBdr>
        <w:top w:val="none" w:sz="0" w:space="0" w:color="auto"/>
        <w:left w:val="none" w:sz="0" w:space="0" w:color="auto"/>
        <w:bottom w:val="none" w:sz="0" w:space="0" w:color="auto"/>
        <w:right w:val="none" w:sz="0" w:space="0" w:color="auto"/>
      </w:divBdr>
    </w:div>
    <w:div w:id="1559122584">
      <w:bodyDiv w:val="1"/>
      <w:marLeft w:val="0"/>
      <w:marRight w:val="0"/>
      <w:marTop w:val="0"/>
      <w:marBottom w:val="0"/>
      <w:divBdr>
        <w:top w:val="none" w:sz="0" w:space="0" w:color="auto"/>
        <w:left w:val="none" w:sz="0" w:space="0" w:color="auto"/>
        <w:bottom w:val="none" w:sz="0" w:space="0" w:color="auto"/>
        <w:right w:val="none" w:sz="0" w:space="0" w:color="auto"/>
      </w:divBdr>
    </w:div>
    <w:div w:id="1560094118">
      <w:bodyDiv w:val="1"/>
      <w:marLeft w:val="0"/>
      <w:marRight w:val="0"/>
      <w:marTop w:val="0"/>
      <w:marBottom w:val="0"/>
      <w:divBdr>
        <w:top w:val="none" w:sz="0" w:space="0" w:color="auto"/>
        <w:left w:val="none" w:sz="0" w:space="0" w:color="auto"/>
        <w:bottom w:val="none" w:sz="0" w:space="0" w:color="auto"/>
        <w:right w:val="none" w:sz="0" w:space="0" w:color="auto"/>
      </w:divBdr>
    </w:div>
    <w:div w:id="1562014870">
      <w:bodyDiv w:val="1"/>
      <w:marLeft w:val="0"/>
      <w:marRight w:val="0"/>
      <w:marTop w:val="0"/>
      <w:marBottom w:val="0"/>
      <w:divBdr>
        <w:top w:val="none" w:sz="0" w:space="0" w:color="auto"/>
        <w:left w:val="none" w:sz="0" w:space="0" w:color="auto"/>
        <w:bottom w:val="none" w:sz="0" w:space="0" w:color="auto"/>
        <w:right w:val="none" w:sz="0" w:space="0" w:color="auto"/>
      </w:divBdr>
    </w:div>
    <w:div w:id="1565599355">
      <w:bodyDiv w:val="1"/>
      <w:marLeft w:val="0"/>
      <w:marRight w:val="0"/>
      <w:marTop w:val="0"/>
      <w:marBottom w:val="0"/>
      <w:divBdr>
        <w:top w:val="none" w:sz="0" w:space="0" w:color="auto"/>
        <w:left w:val="none" w:sz="0" w:space="0" w:color="auto"/>
        <w:bottom w:val="none" w:sz="0" w:space="0" w:color="auto"/>
        <w:right w:val="none" w:sz="0" w:space="0" w:color="auto"/>
      </w:divBdr>
    </w:div>
    <w:div w:id="1566523817">
      <w:bodyDiv w:val="1"/>
      <w:marLeft w:val="0"/>
      <w:marRight w:val="0"/>
      <w:marTop w:val="0"/>
      <w:marBottom w:val="0"/>
      <w:divBdr>
        <w:top w:val="none" w:sz="0" w:space="0" w:color="auto"/>
        <w:left w:val="none" w:sz="0" w:space="0" w:color="auto"/>
        <w:bottom w:val="none" w:sz="0" w:space="0" w:color="auto"/>
        <w:right w:val="none" w:sz="0" w:space="0" w:color="auto"/>
      </w:divBdr>
    </w:div>
    <w:div w:id="1572495895">
      <w:bodyDiv w:val="1"/>
      <w:marLeft w:val="0"/>
      <w:marRight w:val="0"/>
      <w:marTop w:val="0"/>
      <w:marBottom w:val="0"/>
      <w:divBdr>
        <w:top w:val="none" w:sz="0" w:space="0" w:color="auto"/>
        <w:left w:val="none" w:sz="0" w:space="0" w:color="auto"/>
        <w:bottom w:val="none" w:sz="0" w:space="0" w:color="auto"/>
        <w:right w:val="none" w:sz="0" w:space="0" w:color="auto"/>
      </w:divBdr>
    </w:div>
    <w:div w:id="1573395641">
      <w:bodyDiv w:val="1"/>
      <w:marLeft w:val="0"/>
      <w:marRight w:val="0"/>
      <w:marTop w:val="0"/>
      <w:marBottom w:val="0"/>
      <w:divBdr>
        <w:top w:val="none" w:sz="0" w:space="0" w:color="auto"/>
        <w:left w:val="none" w:sz="0" w:space="0" w:color="auto"/>
        <w:bottom w:val="none" w:sz="0" w:space="0" w:color="auto"/>
        <w:right w:val="none" w:sz="0" w:space="0" w:color="auto"/>
      </w:divBdr>
    </w:div>
    <w:div w:id="1576476653">
      <w:bodyDiv w:val="1"/>
      <w:marLeft w:val="0"/>
      <w:marRight w:val="0"/>
      <w:marTop w:val="0"/>
      <w:marBottom w:val="0"/>
      <w:divBdr>
        <w:top w:val="none" w:sz="0" w:space="0" w:color="auto"/>
        <w:left w:val="none" w:sz="0" w:space="0" w:color="auto"/>
        <w:bottom w:val="none" w:sz="0" w:space="0" w:color="auto"/>
        <w:right w:val="none" w:sz="0" w:space="0" w:color="auto"/>
      </w:divBdr>
    </w:div>
    <w:div w:id="1581014935">
      <w:bodyDiv w:val="1"/>
      <w:marLeft w:val="0"/>
      <w:marRight w:val="0"/>
      <w:marTop w:val="0"/>
      <w:marBottom w:val="0"/>
      <w:divBdr>
        <w:top w:val="none" w:sz="0" w:space="0" w:color="auto"/>
        <w:left w:val="none" w:sz="0" w:space="0" w:color="auto"/>
        <w:bottom w:val="none" w:sz="0" w:space="0" w:color="auto"/>
        <w:right w:val="none" w:sz="0" w:space="0" w:color="auto"/>
      </w:divBdr>
    </w:div>
    <w:div w:id="1581062845">
      <w:bodyDiv w:val="1"/>
      <w:marLeft w:val="0"/>
      <w:marRight w:val="0"/>
      <w:marTop w:val="0"/>
      <w:marBottom w:val="0"/>
      <w:divBdr>
        <w:top w:val="none" w:sz="0" w:space="0" w:color="auto"/>
        <w:left w:val="none" w:sz="0" w:space="0" w:color="auto"/>
        <w:bottom w:val="none" w:sz="0" w:space="0" w:color="auto"/>
        <w:right w:val="none" w:sz="0" w:space="0" w:color="auto"/>
      </w:divBdr>
    </w:div>
    <w:div w:id="1582106673">
      <w:bodyDiv w:val="1"/>
      <w:marLeft w:val="0"/>
      <w:marRight w:val="0"/>
      <w:marTop w:val="0"/>
      <w:marBottom w:val="0"/>
      <w:divBdr>
        <w:top w:val="none" w:sz="0" w:space="0" w:color="auto"/>
        <w:left w:val="none" w:sz="0" w:space="0" w:color="auto"/>
        <w:bottom w:val="none" w:sz="0" w:space="0" w:color="auto"/>
        <w:right w:val="none" w:sz="0" w:space="0" w:color="auto"/>
      </w:divBdr>
    </w:div>
    <w:div w:id="1584099441">
      <w:bodyDiv w:val="1"/>
      <w:marLeft w:val="0"/>
      <w:marRight w:val="0"/>
      <w:marTop w:val="0"/>
      <w:marBottom w:val="0"/>
      <w:divBdr>
        <w:top w:val="none" w:sz="0" w:space="0" w:color="auto"/>
        <w:left w:val="none" w:sz="0" w:space="0" w:color="auto"/>
        <w:bottom w:val="none" w:sz="0" w:space="0" w:color="auto"/>
        <w:right w:val="none" w:sz="0" w:space="0" w:color="auto"/>
      </w:divBdr>
    </w:div>
    <w:div w:id="1584409599">
      <w:bodyDiv w:val="1"/>
      <w:marLeft w:val="0"/>
      <w:marRight w:val="0"/>
      <w:marTop w:val="0"/>
      <w:marBottom w:val="0"/>
      <w:divBdr>
        <w:top w:val="none" w:sz="0" w:space="0" w:color="auto"/>
        <w:left w:val="none" w:sz="0" w:space="0" w:color="auto"/>
        <w:bottom w:val="none" w:sz="0" w:space="0" w:color="auto"/>
        <w:right w:val="none" w:sz="0" w:space="0" w:color="auto"/>
      </w:divBdr>
    </w:div>
    <w:div w:id="1584601689">
      <w:bodyDiv w:val="1"/>
      <w:marLeft w:val="0"/>
      <w:marRight w:val="0"/>
      <w:marTop w:val="0"/>
      <w:marBottom w:val="0"/>
      <w:divBdr>
        <w:top w:val="none" w:sz="0" w:space="0" w:color="auto"/>
        <w:left w:val="none" w:sz="0" w:space="0" w:color="auto"/>
        <w:bottom w:val="none" w:sz="0" w:space="0" w:color="auto"/>
        <w:right w:val="none" w:sz="0" w:space="0" w:color="auto"/>
      </w:divBdr>
    </w:div>
    <w:div w:id="1587304432">
      <w:bodyDiv w:val="1"/>
      <w:marLeft w:val="0"/>
      <w:marRight w:val="0"/>
      <w:marTop w:val="0"/>
      <w:marBottom w:val="0"/>
      <w:divBdr>
        <w:top w:val="none" w:sz="0" w:space="0" w:color="auto"/>
        <w:left w:val="none" w:sz="0" w:space="0" w:color="auto"/>
        <w:bottom w:val="none" w:sz="0" w:space="0" w:color="auto"/>
        <w:right w:val="none" w:sz="0" w:space="0" w:color="auto"/>
      </w:divBdr>
    </w:div>
    <w:div w:id="1590580089">
      <w:bodyDiv w:val="1"/>
      <w:marLeft w:val="0"/>
      <w:marRight w:val="0"/>
      <w:marTop w:val="0"/>
      <w:marBottom w:val="0"/>
      <w:divBdr>
        <w:top w:val="none" w:sz="0" w:space="0" w:color="auto"/>
        <w:left w:val="none" w:sz="0" w:space="0" w:color="auto"/>
        <w:bottom w:val="none" w:sz="0" w:space="0" w:color="auto"/>
        <w:right w:val="none" w:sz="0" w:space="0" w:color="auto"/>
      </w:divBdr>
    </w:div>
    <w:div w:id="1592394427">
      <w:bodyDiv w:val="1"/>
      <w:marLeft w:val="0"/>
      <w:marRight w:val="0"/>
      <w:marTop w:val="0"/>
      <w:marBottom w:val="0"/>
      <w:divBdr>
        <w:top w:val="none" w:sz="0" w:space="0" w:color="auto"/>
        <w:left w:val="none" w:sz="0" w:space="0" w:color="auto"/>
        <w:bottom w:val="none" w:sz="0" w:space="0" w:color="auto"/>
        <w:right w:val="none" w:sz="0" w:space="0" w:color="auto"/>
      </w:divBdr>
    </w:div>
    <w:div w:id="1592736418">
      <w:bodyDiv w:val="1"/>
      <w:marLeft w:val="0"/>
      <w:marRight w:val="0"/>
      <w:marTop w:val="0"/>
      <w:marBottom w:val="0"/>
      <w:divBdr>
        <w:top w:val="none" w:sz="0" w:space="0" w:color="auto"/>
        <w:left w:val="none" w:sz="0" w:space="0" w:color="auto"/>
        <w:bottom w:val="none" w:sz="0" w:space="0" w:color="auto"/>
        <w:right w:val="none" w:sz="0" w:space="0" w:color="auto"/>
      </w:divBdr>
    </w:div>
    <w:div w:id="1596982232">
      <w:bodyDiv w:val="1"/>
      <w:marLeft w:val="0"/>
      <w:marRight w:val="0"/>
      <w:marTop w:val="0"/>
      <w:marBottom w:val="0"/>
      <w:divBdr>
        <w:top w:val="none" w:sz="0" w:space="0" w:color="auto"/>
        <w:left w:val="none" w:sz="0" w:space="0" w:color="auto"/>
        <w:bottom w:val="none" w:sz="0" w:space="0" w:color="auto"/>
        <w:right w:val="none" w:sz="0" w:space="0" w:color="auto"/>
      </w:divBdr>
    </w:div>
    <w:div w:id="1597012690">
      <w:bodyDiv w:val="1"/>
      <w:marLeft w:val="0"/>
      <w:marRight w:val="0"/>
      <w:marTop w:val="0"/>
      <w:marBottom w:val="0"/>
      <w:divBdr>
        <w:top w:val="none" w:sz="0" w:space="0" w:color="auto"/>
        <w:left w:val="none" w:sz="0" w:space="0" w:color="auto"/>
        <w:bottom w:val="none" w:sz="0" w:space="0" w:color="auto"/>
        <w:right w:val="none" w:sz="0" w:space="0" w:color="auto"/>
      </w:divBdr>
    </w:div>
    <w:div w:id="1597714127">
      <w:bodyDiv w:val="1"/>
      <w:marLeft w:val="0"/>
      <w:marRight w:val="0"/>
      <w:marTop w:val="0"/>
      <w:marBottom w:val="0"/>
      <w:divBdr>
        <w:top w:val="none" w:sz="0" w:space="0" w:color="auto"/>
        <w:left w:val="none" w:sz="0" w:space="0" w:color="auto"/>
        <w:bottom w:val="none" w:sz="0" w:space="0" w:color="auto"/>
        <w:right w:val="none" w:sz="0" w:space="0" w:color="auto"/>
      </w:divBdr>
    </w:div>
    <w:div w:id="1598832917">
      <w:bodyDiv w:val="1"/>
      <w:marLeft w:val="0"/>
      <w:marRight w:val="0"/>
      <w:marTop w:val="0"/>
      <w:marBottom w:val="0"/>
      <w:divBdr>
        <w:top w:val="none" w:sz="0" w:space="0" w:color="auto"/>
        <w:left w:val="none" w:sz="0" w:space="0" w:color="auto"/>
        <w:bottom w:val="none" w:sz="0" w:space="0" w:color="auto"/>
        <w:right w:val="none" w:sz="0" w:space="0" w:color="auto"/>
      </w:divBdr>
    </w:div>
    <w:div w:id="1599216693">
      <w:bodyDiv w:val="1"/>
      <w:marLeft w:val="0"/>
      <w:marRight w:val="0"/>
      <w:marTop w:val="0"/>
      <w:marBottom w:val="0"/>
      <w:divBdr>
        <w:top w:val="none" w:sz="0" w:space="0" w:color="auto"/>
        <w:left w:val="none" w:sz="0" w:space="0" w:color="auto"/>
        <w:bottom w:val="none" w:sz="0" w:space="0" w:color="auto"/>
        <w:right w:val="none" w:sz="0" w:space="0" w:color="auto"/>
      </w:divBdr>
    </w:div>
    <w:div w:id="1599949040">
      <w:bodyDiv w:val="1"/>
      <w:marLeft w:val="0"/>
      <w:marRight w:val="0"/>
      <w:marTop w:val="0"/>
      <w:marBottom w:val="0"/>
      <w:divBdr>
        <w:top w:val="none" w:sz="0" w:space="0" w:color="auto"/>
        <w:left w:val="none" w:sz="0" w:space="0" w:color="auto"/>
        <w:bottom w:val="none" w:sz="0" w:space="0" w:color="auto"/>
        <w:right w:val="none" w:sz="0" w:space="0" w:color="auto"/>
      </w:divBdr>
    </w:div>
    <w:div w:id="1601529910">
      <w:bodyDiv w:val="1"/>
      <w:marLeft w:val="0"/>
      <w:marRight w:val="0"/>
      <w:marTop w:val="0"/>
      <w:marBottom w:val="0"/>
      <w:divBdr>
        <w:top w:val="none" w:sz="0" w:space="0" w:color="auto"/>
        <w:left w:val="none" w:sz="0" w:space="0" w:color="auto"/>
        <w:bottom w:val="none" w:sz="0" w:space="0" w:color="auto"/>
        <w:right w:val="none" w:sz="0" w:space="0" w:color="auto"/>
      </w:divBdr>
    </w:div>
    <w:div w:id="1609435527">
      <w:bodyDiv w:val="1"/>
      <w:marLeft w:val="0"/>
      <w:marRight w:val="0"/>
      <w:marTop w:val="0"/>
      <w:marBottom w:val="0"/>
      <w:divBdr>
        <w:top w:val="none" w:sz="0" w:space="0" w:color="auto"/>
        <w:left w:val="none" w:sz="0" w:space="0" w:color="auto"/>
        <w:bottom w:val="none" w:sz="0" w:space="0" w:color="auto"/>
        <w:right w:val="none" w:sz="0" w:space="0" w:color="auto"/>
      </w:divBdr>
    </w:div>
    <w:div w:id="1610509479">
      <w:bodyDiv w:val="1"/>
      <w:marLeft w:val="0"/>
      <w:marRight w:val="0"/>
      <w:marTop w:val="0"/>
      <w:marBottom w:val="0"/>
      <w:divBdr>
        <w:top w:val="none" w:sz="0" w:space="0" w:color="auto"/>
        <w:left w:val="none" w:sz="0" w:space="0" w:color="auto"/>
        <w:bottom w:val="none" w:sz="0" w:space="0" w:color="auto"/>
        <w:right w:val="none" w:sz="0" w:space="0" w:color="auto"/>
      </w:divBdr>
    </w:div>
    <w:div w:id="1610509691">
      <w:bodyDiv w:val="1"/>
      <w:marLeft w:val="0"/>
      <w:marRight w:val="0"/>
      <w:marTop w:val="0"/>
      <w:marBottom w:val="0"/>
      <w:divBdr>
        <w:top w:val="none" w:sz="0" w:space="0" w:color="auto"/>
        <w:left w:val="none" w:sz="0" w:space="0" w:color="auto"/>
        <w:bottom w:val="none" w:sz="0" w:space="0" w:color="auto"/>
        <w:right w:val="none" w:sz="0" w:space="0" w:color="auto"/>
      </w:divBdr>
    </w:div>
    <w:div w:id="1611163573">
      <w:bodyDiv w:val="1"/>
      <w:marLeft w:val="0"/>
      <w:marRight w:val="0"/>
      <w:marTop w:val="0"/>
      <w:marBottom w:val="0"/>
      <w:divBdr>
        <w:top w:val="none" w:sz="0" w:space="0" w:color="auto"/>
        <w:left w:val="none" w:sz="0" w:space="0" w:color="auto"/>
        <w:bottom w:val="none" w:sz="0" w:space="0" w:color="auto"/>
        <w:right w:val="none" w:sz="0" w:space="0" w:color="auto"/>
      </w:divBdr>
    </w:div>
    <w:div w:id="1612324255">
      <w:bodyDiv w:val="1"/>
      <w:marLeft w:val="0"/>
      <w:marRight w:val="0"/>
      <w:marTop w:val="0"/>
      <w:marBottom w:val="0"/>
      <w:divBdr>
        <w:top w:val="none" w:sz="0" w:space="0" w:color="auto"/>
        <w:left w:val="none" w:sz="0" w:space="0" w:color="auto"/>
        <w:bottom w:val="none" w:sz="0" w:space="0" w:color="auto"/>
        <w:right w:val="none" w:sz="0" w:space="0" w:color="auto"/>
      </w:divBdr>
    </w:div>
    <w:div w:id="1614287269">
      <w:bodyDiv w:val="1"/>
      <w:marLeft w:val="0"/>
      <w:marRight w:val="0"/>
      <w:marTop w:val="0"/>
      <w:marBottom w:val="0"/>
      <w:divBdr>
        <w:top w:val="none" w:sz="0" w:space="0" w:color="auto"/>
        <w:left w:val="none" w:sz="0" w:space="0" w:color="auto"/>
        <w:bottom w:val="none" w:sz="0" w:space="0" w:color="auto"/>
        <w:right w:val="none" w:sz="0" w:space="0" w:color="auto"/>
      </w:divBdr>
    </w:div>
    <w:div w:id="1614365413">
      <w:bodyDiv w:val="1"/>
      <w:marLeft w:val="0"/>
      <w:marRight w:val="0"/>
      <w:marTop w:val="0"/>
      <w:marBottom w:val="0"/>
      <w:divBdr>
        <w:top w:val="none" w:sz="0" w:space="0" w:color="auto"/>
        <w:left w:val="none" w:sz="0" w:space="0" w:color="auto"/>
        <w:bottom w:val="none" w:sz="0" w:space="0" w:color="auto"/>
        <w:right w:val="none" w:sz="0" w:space="0" w:color="auto"/>
      </w:divBdr>
    </w:div>
    <w:div w:id="1615283582">
      <w:bodyDiv w:val="1"/>
      <w:marLeft w:val="0"/>
      <w:marRight w:val="0"/>
      <w:marTop w:val="0"/>
      <w:marBottom w:val="0"/>
      <w:divBdr>
        <w:top w:val="none" w:sz="0" w:space="0" w:color="auto"/>
        <w:left w:val="none" w:sz="0" w:space="0" w:color="auto"/>
        <w:bottom w:val="none" w:sz="0" w:space="0" w:color="auto"/>
        <w:right w:val="none" w:sz="0" w:space="0" w:color="auto"/>
      </w:divBdr>
    </w:div>
    <w:div w:id="1618565426">
      <w:bodyDiv w:val="1"/>
      <w:marLeft w:val="0"/>
      <w:marRight w:val="0"/>
      <w:marTop w:val="0"/>
      <w:marBottom w:val="0"/>
      <w:divBdr>
        <w:top w:val="none" w:sz="0" w:space="0" w:color="auto"/>
        <w:left w:val="none" w:sz="0" w:space="0" w:color="auto"/>
        <w:bottom w:val="none" w:sz="0" w:space="0" w:color="auto"/>
        <w:right w:val="none" w:sz="0" w:space="0" w:color="auto"/>
      </w:divBdr>
    </w:div>
    <w:div w:id="1620064610">
      <w:bodyDiv w:val="1"/>
      <w:marLeft w:val="0"/>
      <w:marRight w:val="0"/>
      <w:marTop w:val="0"/>
      <w:marBottom w:val="0"/>
      <w:divBdr>
        <w:top w:val="none" w:sz="0" w:space="0" w:color="auto"/>
        <w:left w:val="none" w:sz="0" w:space="0" w:color="auto"/>
        <w:bottom w:val="none" w:sz="0" w:space="0" w:color="auto"/>
        <w:right w:val="none" w:sz="0" w:space="0" w:color="auto"/>
      </w:divBdr>
    </w:div>
    <w:div w:id="1623414571">
      <w:bodyDiv w:val="1"/>
      <w:marLeft w:val="0"/>
      <w:marRight w:val="0"/>
      <w:marTop w:val="0"/>
      <w:marBottom w:val="0"/>
      <w:divBdr>
        <w:top w:val="none" w:sz="0" w:space="0" w:color="auto"/>
        <w:left w:val="none" w:sz="0" w:space="0" w:color="auto"/>
        <w:bottom w:val="none" w:sz="0" w:space="0" w:color="auto"/>
        <w:right w:val="none" w:sz="0" w:space="0" w:color="auto"/>
      </w:divBdr>
    </w:div>
    <w:div w:id="1624731266">
      <w:bodyDiv w:val="1"/>
      <w:marLeft w:val="0"/>
      <w:marRight w:val="0"/>
      <w:marTop w:val="0"/>
      <w:marBottom w:val="0"/>
      <w:divBdr>
        <w:top w:val="none" w:sz="0" w:space="0" w:color="auto"/>
        <w:left w:val="none" w:sz="0" w:space="0" w:color="auto"/>
        <w:bottom w:val="none" w:sz="0" w:space="0" w:color="auto"/>
        <w:right w:val="none" w:sz="0" w:space="0" w:color="auto"/>
      </w:divBdr>
    </w:div>
    <w:div w:id="1629630644">
      <w:bodyDiv w:val="1"/>
      <w:marLeft w:val="0"/>
      <w:marRight w:val="0"/>
      <w:marTop w:val="0"/>
      <w:marBottom w:val="0"/>
      <w:divBdr>
        <w:top w:val="none" w:sz="0" w:space="0" w:color="auto"/>
        <w:left w:val="none" w:sz="0" w:space="0" w:color="auto"/>
        <w:bottom w:val="none" w:sz="0" w:space="0" w:color="auto"/>
        <w:right w:val="none" w:sz="0" w:space="0" w:color="auto"/>
      </w:divBdr>
    </w:div>
    <w:div w:id="1630745010">
      <w:bodyDiv w:val="1"/>
      <w:marLeft w:val="0"/>
      <w:marRight w:val="0"/>
      <w:marTop w:val="0"/>
      <w:marBottom w:val="0"/>
      <w:divBdr>
        <w:top w:val="none" w:sz="0" w:space="0" w:color="auto"/>
        <w:left w:val="none" w:sz="0" w:space="0" w:color="auto"/>
        <w:bottom w:val="none" w:sz="0" w:space="0" w:color="auto"/>
        <w:right w:val="none" w:sz="0" w:space="0" w:color="auto"/>
      </w:divBdr>
    </w:div>
    <w:div w:id="1631130012">
      <w:bodyDiv w:val="1"/>
      <w:marLeft w:val="0"/>
      <w:marRight w:val="0"/>
      <w:marTop w:val="0"/>
      <w:marBottom w:val="0"/>
      <w:divBdr>
        <w:top w:val="none" w:sz="0" w:space="0" w:color="auto"/>
        <w:left w:val="none" w:sz="0" w:space="0" w:color="auto"/>
        <w:bottom w:val="none" w:sz="0" w:space="0" w:color="auto"/>
        <w:right w:val="none" w:sz="0" w:space="0" w:color="auto"/>
      </w:divBdr>
    </w:div>
    <w:div w:id="1635671774">
      <w:bodyDiv w:val="1"/>
      <w:marLeft w:val="0"/>
      <w:marRight w:val="0"/>
      <w:marTop w:val="0"/>
      <w:marBottom w:val="0"/>
      <w:divBdr>
        <w:top w:val="none" w:sz="0" w:space="0" w:color="auto"/>
        <w:left w:val="none" w:sz="0" w:space="0" w:color="auto"/>
        <w:bottom w:val="none" w:sz="0" w:space="0" w:color="auto"/>
        <w:right w:val="none" w:sz="0" w:space="0" w:color="auto"/>
      </w:divBdr>
    </w:div>
    <w:div w:id="1635795059">
      <w:bodyDiv w:val="1"/>
      <w:marLeft w:val="0"/>
      <w:marRight w:val="0"/>
      <w:marTop w:val="0"/>
      <w:marBottom w:val="0"/>
      <w:divBdr>
        <w:top w:val="none" w:sz="0" w:space="0" w:color="auto"/>
        <w:left w:val="none" w:sz="0" w:space="0" w:color="auto"/>
        <w:bottom w:val="none" w:sz="0" w:space="0" w:color="auto"/>
        <w:right w:val="none" w:sz="0" w:space="0" w:color="auto"/>
      </w:divBdr>
    </w:div>
    <w:div w:id="1636179627">
      <w:bodyDiv w:val="1"/>
      <w:marLeft w:val="0"/>
      <w:marRight w:val="0"/>
      <w:marTop w:val="0"/>
      <w:marBottom w:val="0"/>
      <w:divBdr>
        <w:top w:val="none" w:sz="0" w:space="0" w:color="auto"/>
        <w:left w:val="none" w:sz="0" w:space="0" w:color="auto"/>
        <w:bottom w:val="none" w:sz="0" w:space="0" w:color="auto"/>
        <w:right w:val="none" w:sz="0" w:space="0" w:color="auto"/>
      </w:divBdr>
    </w:div>
    <w:div w:id="1636325297">
      <w:bodyDiv w:val="1"/>
      <w:marLeft w:val="0"/>
      <w:marRight w:val="0"/>
      <w:marTop w:val="0"/>
      <w:marBottom w:val="0"/>
      <w:divBdr>
        <w:top w:val="none" w:sz="0" w:space="0" w:color="auto"/>
        <w:left w:val="none" w:sz="0" w:space="0" w:color="auto"/>
        <w:bottom w:val="none" w:sz="0" w:space="0" w:color="auto"/>
        <w:right w:val="none" w:sz="0" w:space="0" w:color="auto"/>
      </w:divBdr>
    </w:div>
    <w:div w:id="1636527458">
      <w:bodyDiv w:val="1"/>
      <w:marLeft w:val="0"/>
      <w:marRight w:val="0"/>
      <w:marTop w:val="0"/>
      <w:marBottom w:val="0"/>
      <w:divBdr>
        <w:top w:val="none" w:sz="0" w:space="0" w:color="auto"/>
        <w:left w:val="none" w:sz="0" w:space="0" w:color="auto"/>
        <w:bottom w:val="none" w:sz="0" w:space="0" w:color="auto"/>
        <w:right w:val="none" w:sz="0" w:space="0" w:color="auto"/>
      </w:divBdr>
    </w:div>
    <w:div w:id="1637686850">
      <w:bodyDiv w:val="1"/>
      <w:marLeft w:val="0"/>
      <w:marRight w:val="0"/>
      <w:marTop w:val="0"/>
      <w:marBottom w:val="0"/>
      <w:divBdr>
        <w:top w:val="none" w:sz="0" w:space="0" w:color="auto"/>
        <w:left w:val="none" w:sz="0" w:space="0" w:color="auto"/>
        <w:bottom w:val="none" w:sz="0" w:space="0" w:color="auto"/>
        <w:right w:val="none" w:sz="0" w:space="0" w:color="auto"/>
      </w:divBdr>
    </w:div>
    <w:div w:id="1638023018">
      <w:bodyDiv w:val="1"/>
      <w:marLeft w:val="0"/>
      <w:marRight w:val="0"/>
      <w:marTop w:val="0"/>
      <w:marBottom w:val="0"/>
      <w:divBdr>
        <w:top w:val="none" w:sz="0" w:space="0" w:color="auto"/>
        <w:left w:val="none" w:sz="0" w:space="0" w:color="auto"/>
        <w:bottom w:val="none" w:sz="0" w:space="0" w:color="auto"/>
        <w:right w:val="none" w:sz="0" w:space="0" w:color="auto"/>
      </w:divBdr>
    </w:div>
    <w:div w:id="1638025529">
      <w:bodyDiv w:val="1"/>
      <w:marLeft w:val="0"/>
      <w:marRight w:val="0"/>
      <w:marTop w:val="0"/>
      <w:marBottom w:val="0"/>
      <w:divBdr>
        <w:top w:val="none" w:sz="0" w:space="0" w:color="auto"/>
        <w:left w:val="none" w:sz="0" w:space="0" w:color="auto"/>
        <w:bottom w:val="none" w:sz="0" w:space="0" w:color="auto"/>
        <w:right w:val="none" w:sz="0" w:space="0" w:color="auto"/>
      </w:divBdr>
    </w:div>
    <w:div w:id="1638560452">
      <w:bodyDiv w:val="1"/>
      <w:marLeft w:val="0"/>
      <w:marRight w:val="0"/>
      <w:marTop w:val="0"/>
      <w:marBottom w:val="0"/>
      <w:divBdr>
        <w:top w:val="none" w:sz="0" w:space="0" w:color="auto"/>
        <w:left w:val="none" w:sz="0" w:space="0" w:color="auto"/>
        <w:bottom w:val="none" w:sz="0" w:space="0" w:color="auto"/>
        <w:right w:val="none" w:sz="0" w:space="0" w:color="auto"/>
      </w:divBdr>
    </w:div>
    <w:div w:id="1641156643">
      <w:bodyDiv w:val="1"/>
      <w:marLeft w:val="0"/>
      <w:marRight w:val="0"/>
      <w:marTop w:val="0"/>
      <w:marBottom w:val="0"/>
      <w:divBdr>
        <w:top w:val="none" w:sz="0" w:space="0" w:color="auto"/>
        <w:left w:val="none" w:sz="0" w:space="0" w:color="auto"/>
        <w:bottom w:val="none" w:sz="0" w:space="0" w:color="auto"/>
        <w:right w:val="none" w:sz="0" w:space="0" w:color="auto"/>
      </w:divBdr>
    </w:div>
    <w:div w:id="1642689259">
      <w:bodyDiv w:val="1"/>
      <w:marLeft w:val="0"/>
      <w:marRight w:val="0"/>
      <w:marTop w:val="0"/>
      <w:marBottom w:val="0"/>
      <w:divBdr>
        <w:top w:val="none" w:sz="0" w:space="0" w:color="auto"/>
        <w:left w:val="none" w:sz="0" w:space="0" w:color="auto"/>
        <w:bottom w:val="none" w:sz="0" w:space="0" w:color="auto"/>
        <w:right w:val="none" w:sz="0" w:space="0" w:color="auto"/>
      </w:divBdr>
    </w:div>
    <w:div w:id="1643146960">
      <w:bodyDiv w:val="1"/>
      <w:marLeft w:val="0"/>
      <w:marRight w:val="0"/>
      <w:marTop w:val="0"/>
      <w:marBottom w:val="0"/>
      <w:divBdr>
        <w:top w:val="none" w:sz="0" w:space="0" w:color="auto"/>
        <w:left w:val="none" w:sz="0" w:space="0" w:color="auto"/>
        <w:bottom w:val="none" w:sz="0" w:space="0" w:color="auto"/>
        <w:right w:val="none" w:sz="0" w:space="0" w:color="auto"/>
      </w:divBdr>
    </w:div>
    <w:div w:id="1645423583">
      <w:bodyDiv w:val="1"/>
      <w:marLeft w:val="0"/>
      <w:marRight w:val="0"/>
      <w:marTop w:val="0"/>
      <w:marBottom w:val="0"/>
      <w:divBdr>
        <w:top w:val="none" w:sz="0" w:space="0" w:color="auto"/>
        <w:left w:val="none" w:sz="0" w:space="0" w:color="auto"/>
        <w:bottom w:val="none" w:sz="0" w:space="0" w:color="auto"/>
        <w:right w:val="none" w:sz="0" w:space="0" w:color="auto"/>
      </w:divBdr>
    </w:div>
    <w:div w:id="1647392738">
      <w:bodyDiv w:val="1"/>
      <w:marLeft w:val="0"/>
      <w:marRight w:val="0"/>
      <w:marTop w:val="0"/>
      <w:marBottom w:val="0"/>
      <w:divBdr>
        <w:top w:val="none" w:sz="0" w:space="0" w:color="auto"/>
        <w:left w:val="none" w:sz="0" w:space="0" w:color="auto"/>
        <w:bottom w:val="none" w:sz="0" w:space="0" w:color="auto"/>
        <w:right w:val="none" w:sz="0" w:space="0" w:color="auto"/>
      </w:divBdr>
    </w:div>
    <w:div w:id="1647662719">
      <w:bodyDiv w:val="1"/>
      <w:marLeft w:val="0"/>
      <w:marRight w:val="0"/>
      <w:marTop w:val="0"/>
      <w:marBottom w:val="0"/>
      <w:divBdr>
        <w:top w:val="none" w:sz="0" w:space="0" w:color="auto"/>
        <w:left w:val="none" w:sz="0" w:space="0" w:color="auto"/>
        <w:bottom w:val="none" w:sz="0" w:space="0" w:color="auto"/>
        <w:right w:val="none" w:sz="0" w:space="0" w:color="auto"/>
      </w:divBdr>
    </w:div>
    <w:div w:id="1651592935">
      <w:bodyDiv w:val="1"/>
      <w:marLeft w:val="0"/>
      <w:marRight w:val="0"/>
      <w:marTop w:val="0"/>
      <w:marBottom w:val="0"/>
      <w:divBdr>
        <w:top w:val="none" w:sz="0" w:space="0" w:color="auto"/>
        <w:left w:val="none" w:sz="0" w:space="0" w:color="auto"/>
        <w:bottom w:val="none" w:sz="0" w:space="0" w:color="auto"/>
        <w:right w:val="none" w:sz="0" w:space="0" w:color="auto"/>
      </w:divBdr>
    </w:div>
    <w:div w:id="1659310765">
      <w:bodyDiv w:val="1"/>
      <w:marLeft w:val="0"/>
      <w:marRight w:val="0"/>
      <w:marTop w:val="0"/>
      <w:marBottom w:val="0"/>
      <w:divBdr>
        <w:top w:val="none" w:sz="0" w:space="0" w:color="auto"/>
        <w:left w:val="none" w:sz="0" w:space="0" w:color="auto"/>
        <w:bottom w:val="none" w:sz="0" w:space="0" w:color="auto"/>
        <w:right w:val="none" w:sz="0" w:space="0" w:color="auto"/>
      </w:divBdr>
    </w:div>
    <w:div w:id="1663196844">
      <w:bodyDiv w:val="1"/>
      <w:marLeft w:val="0"/>
      <w:marRight w:val="0"/>
      <w:marTop w:val="0"/>
      <w:marBottom w:val="0"/>
      <w:divBdr>
        <w:top w:val="none" w:sz="0" w:space="0" w:color="auto"/>
        <w:left w:val="none" w:sz="0" w:space="0" w:color="auto"/>
        <w:bottom w:val="none" w:sz="0" w:space="0" w:color="auto"/>
        <w:right w:val="none" w:sz="0" w:space="0" w:color="auto"/>
      </w:divBdr>
    </w:div>
    <w:div w:id="1663847783">
      <w:bodyDiv w:val="1"/>
      <w:marLeft w:val="0"/>
      <w:marRight w:val="0"/>
      <w:marTop w:val="0"/>
      <w:marBottom w:val="0"/>
      <w:divBdr>
        <w:top w:val="none" w:sz="0" w:space="0" w:color="auto"/>
        <w:left w:val="none" w:sz="0" w:space="0" w:color="auto"/>
        <w:bottom w:val="none" w:sz="0" w:space="0" w:color="auto"/>
        <w:right w:val="none" w:sz="0" w:space="0" w:color="auto"/>
      </w:divBdr>
    </w:div>
    <w:div w:id="1664432905">
      <w:bodyDiv w:val="1"/>
      <w:marLeft w:val="0"/>
      <w:marRight w:val="0"/>
      <w:marTop w:val="0"/>
      <w:marBottom w:val="0"/>
      <w:divBdr>
        <w:top w:val="none" w:sz="0" w:space="0" w:color="auto"/>
        <w:left w:val="none" w:sz="0" w:space="0" w:color="auto"/>
        <w:bottom w:val="none" w:sz="0" w:space="0" w:color="auto"/>
        <w:right w:val="none" w:sz="0" w:space="0" w:color="auto"/>
      </w:divBdr>
    </w:div>
    <w:div w:id="1668286412">
      <w:bodyDiv w:val="1"/>
      <w:marLeft w:val="0"/>
      <w:marRight w:val="0"/>
      <w:marTop w:val="0"/>
      <w:marBottom w:val="0"/>
      <w:divBdr>
        <w:top w:val="none" w:sz="0" w:space="0" w:color="auto"/>
        <w:left w:val="none" w:sz="0" w:space="0" w:color="auto"/>
        <w:bottom w:val="none" w:sz="0" w:space="0" w:color="auto"/>
        <w:right w:val="none" w:sz="0" w:space="0" w:color="auto"/>
      </w:divBdr>
    </w:div>
    <w:div w:id="1673146127">
      <w:bodyDiv w:val="1"/>
      <w:marLeft w:val="0"/>
      <w:marRight w:val="0"/>
      <w:marTop w:val="0"/>
      <w:marBottom w:val="0"/>
      <w:divBdr>
        <w:top w:val="none" w:sz="0" w:space="0" w:color="auto"/>
        <w:left w:val="none" w:sz="0" w:space="0" w:color="auto"/>
        <w:bottom w:val="none" w:sz="0" w:space="0" w:color="auto"/>
        <w:right w:val="none" w:sz="0" w:space="0" w:color="auto"/>
      </w:divBdr>
    </w:div>
    <w:div w:id="1686245047">
      <w:bodyDiv w:val="1"/>
      <w:marLeft w:val="0"/>
      <w:marRight w:val="0"/>
      <w:marTop w:val="0"/>
      <w:marBottom w:val="0"/>
      <w:divBdr>
        <w:top w:val="none" w:sz="0" w:space="0" w:color="auto"/>
        <w:left w:val="none" w:sz="0" w:space="0" w:color="auto"/>
        <w:bottom w:val="none" w:sz="0" w:space="0" w:color="auto"/>
        <w:right w:val="none" w:sz="0" w:space="0" w:color="auto"/>
      </w:divBdr>
    </w:div>
    <w:div w:id="1689988995">
      <w:bodyDiv w:val="1"/>
      <w:marLeft w:val="0"/>
      <w:marRight w:val="0"/>
      <w:marTop w:val="0"/>
      <w:marBottom w:val="0"/>
      <w:divBdr>
        <w:top w:val="none" w:sz="0" w:space="0" w:color="auto"/>
        <w:left w:val="none" w:sz="0" w:space="0" w:color="auto"/>
        <w:bottom w:val="none" w:sz="0" w:space="0" w:color="auto"/>
        <w:right w:val="none" w:sz="0" w:space="0" w:color="auto"/>
      </w:divBdr>
    </w:div>
    <w:div w:id="1690326680">
      <w:bodyDiv w:val="1"/>
      <w:marLeft w:val="0"/>
      <w:marRight w:val="0"/>
      <w:marTop w:val="0"/>
      <w:marBottom w:val="0"/>
      <w:divBdr>
        <w:top w:val="none" w:sz="0" w:space="0" w:color="auto"/>
        <w:left w:val="none" w:sz="0" w:space="0" w:color="auto"/>
        <w:bottom w:val="none" w:sz="0" w:space="0" w:color="auto"/>
        <w:right w:val="none" w:sz="0" w:space="0" w:color="auto"/>
      </w:divBdr>
    </w:div>
    <w:div w:id="1691563240">
      <w:bodyDiv w:val="1"/>
      <w:marLeft w:val="0"/>
      <w:marRight w:val="0"/>
      <w:marTop w:val="0"/>
      <w:marBottom w:val="0"/>
      <w:divBdr>
        <w:top w:val="none" w:sz="0" w:space="0" w:color="auto"/>
        <w:left w:val="none" w:sz="0" w:space="0" w:color="auto"/>
        <w:bottom w:val="none" w:sz="0" w:space="0" w:color="auto"/>
        <w:right w:val="none" w:sz="0" w:space="0" w:color="auto"/>
      </w:divBdr>
    </w:div>
    <w:div w:id="1692032590">
      <w:bodyDiv w:val="1"/>
      <w:marLeft w:val="0"/>
      <w:marRight w:val="0"/>
      <w:marTop w:val="0"/>
      <w:marBottom w:val="0"/>
      <w:divBdr>
        <w:top w:val="none" w:sz="0" w:space="0" w:color="auto"/>
        <w:left w:val="none" w:sz="0" w:space="0" w:color="auto"/>
        <w:bottom w:val="none" w:sz="0" w:space="0" w:color="auto"/>
        <w:right w:val="none" w:sz="0" w:space="0" w:color="auto"/>
      </w:divBdr>
    </w:div>
    <w:div w:id="1695423930">
      <w:bodyDiv w:val="1"/>
      <w:marLeft w:val="0"/>
      <w:marRight w:val="0"/>
      <w:marTop w:val="0"/>
      <w:marBottom w:val="0"/>
      <w:divBdr>
        <w:top w:val="none" w:sz="0" w:space="0" w:color="auto"/>
        <w:left w:val="none" w:sz="0" w:space="0" w:color="auto"/>
        <w:bottom w:val="none" w:sz="0" w:space="0" w:color="auto"/>
        <w:right w:val="none" w:sz="0" w:space="0" w:color="auto"/>
      </w:divBdr>
    </w:div>
    <w:div w:id="1695884476">
      <w:bodyDiv w:val="1"/>
      <w:marLeft w:val="0"/>
      <w:marRight w:val="0"/>
      <w:marTop w:val="0"/>
      <w:marBottom w:val="0"/>
      <w:divBdr>
        <w:top w:val="none" w:sz="0" w:space="0" w:color="auto"/>
        <w:left w:val="none" w:sz="0" w:space="0" w:color="auto"/>
        <w:bottom w:val="none" w:sz="0" w:space="0" w:color="auto"/>
        <w:right w:val="none" w:sz="0" w:space="0" w:color="auto"/>
      </w:divBdr>
    </w:div>
    <w:div w:id="1698627748">
      <w:bodyDiv w:val="1"/>
      <w:marLeft w:val="0"/>
      <w:marRight w:val="0"/>
      <w:marTop w:val="0"/>
      <w:marBottom w:val="0"/>
      <w:divBdr>
        <w:top w:val="none" w:sz="0" w:space="0" w:color="auto"/>
        <w:left w:val="none" w:sz="0" w:space="0" w:color="auto"/>
        <w:bottom w:val="none" w:sz="0" w:space="0" w:color="auto"/>
        <w:right w:val="none" w:sz="0" w:space="0" w:color="auto"/>
      </w:divBdr>
    </w:div>
    <w:div w:id="1701663096">
      <w:bodyDiv w:val="1"/>
      <w:marLeft w:val="0"/>
      <w:marRight w:val="0"/>
      <w:marTop w:val="0"/>
      <w:marBottom w:val="0"/>
      <w:divBdr>
        <w:top w:val="none" w:sz="0" w:space="0" w:color="auto"/>
        <w:left w:val="none" w:sz="0" w:space="0" w:color="auto"/>
        <w:bottom w:val="none" w:sz="0" w:space="0" w:color="auto"/>
        <w:right w:val="none" w:sz="0" w:space="0" w:color="auto"/>
      </w:divBdr>
    </w:div>
    <w:div w:id="1702589823">
      <w:bodyDiv w:val="1"/>
      <w:marLeft w:val="0"/>
      <w:marRight w:val="0"/>
      <w:marTop w:val="0"/>
      <w:marBottom w:val="0"/>
      <w:divBdr>
        <w:top w:val="none" w:sz="0" w:space="0" w:color="auto"/>
        <w:left w:val="none" w:sz="0" w:space="0" w:color="auto"/>
        <w:bottom w:val="none" w:sz="0" w:space="0" w:color="auto"/>
        <w:right w:val="none" w:sz="0" w:space="0" w:color="auto"/>
      </w:divBdr>
    </w:div>
    <w:div w:id="1708220087">
      <w:bodyDiv w:val="1"/>
      <w:marLeft w:val="0"/>
      <w:marRight w:val="0"/>
      <w:marTop w:val="0"/>
      <w:marBottom w:val="0"/>
      <w:divBdr>
        <w:top w:val="none" w:sz="0" w:space="0" w:color="auto"/>
        <w:left w:val="none" w:sz="0" w:space="0" w:color="auto"/>
        <w:bottom w:val="none" w:sz="0" w:space="0" w:color="auto"/>
        <w:right w:val="none" w:sz="0" w:space="0" w:color="auto"/>
      </w:divBdr>
    </w:div>
    <w:div w:id="1711615085">
      <w:bodyDiv w:val="1"/>
      <w:marLeft w:val="0"/>
      <w:marRight w:val="0"/>
      <w:marTop w:val="0"/>
      <w:marBottom w:val="0"/>
      <w:divBdr>
        <w:top w:val="none" w:sz="0" w:space="0" w:color="auto"/>
        <w:left w:val="none" w:sz="0" w:space="0" w:color="auto"/>
        <w:bottom w:val="none" w:sz="0" w:space="0" w:color="auto"/>
        <w:right w:val="none" w:sz="0" w:space="0" w:color="auto"/>
      </w:divBdr>
    </w:div>
    <w:div w:id="1712415074">
      <w:bodyDiv w:val="1"/>
      <w:marLeft w:val="0"/>
      <w:marRight w:val="0"/>
      <w:marTop w:val="0"/>
      <w:marBottom w:val="0"/>
      <w:divBdr>
        <w:top w:val="none" w:sz="0" w:space="0" w:color="auto"/>
        <w:left w:val="none" w:sz="0" w:space="0" w:color="auto"/>
        <w:bottom w:val="none" w:sz="0" w:space="0" w:color="auto"/>
        <w:right w:val="none" w:sz="0" w:space="0" w:color="auto"/>
      </w:divBdr>
    </w:div>
    <w:div w:id="1713453995">
      <w:bodyDiv w:val="1"/>
      <w:marLeft w:val="0"/>
      <w:marRight w:val="0"/>
      <w:marTop w:val="0"/>
      <w:marBottom w:val="0"/>
      <w:divBdr>
        <w:top w:val="none" w:sz="0" w:space="0" w:color="auto"/>
        <w:left w:val="none" w:sz="0" w:space="0" w:color="auto"/>
        <w:bottom w:val="none" w:sz="0" w:space="0" w:color="auto"/>
        <w:right w:val="none" w:sz="0" w:space="0" w:color="auto"/>
      </w:divBdr>
    </w:div>
    <w:div w:id="1716545475">
      <w:bodyDiv w:val="1"/>
      <w:marLeft w:val="0"/>
      <w:marRight w:val="0"/>
      <w:marTop w:val="0"/>
      <w:marBottom w:val="0"/>
      <w:divBdr>
        <w:top w:val="none" w:sz="0" w:space="0" w:color="auto"/>
        <w:left w:val="none" w:sz="0" w:space="0" w:color="auto"/>
        <w:bottom w:val="none" w:sz="0" w:space="0" w:color="auto"/>
        <w:right w:val="none" w:sz="0" w:space="0" w:color="auto"/>
      </w:divBdr>
    </w:div>
    <w:div w:id="1719360534">
      <w:bodyDiv w:val="1"/>
      <w:marLeft w:val="0"/>
      <w:marRight w:val="0"/>
      <w:marTop w:val="0"/>
      <w:marBottom w:val="0"/>
      <w:divBdr>
        <w:top w:val="none" w:sz="0" w:space="0" w:color="auto"/>
        <w:left w:val="none" w:sz="0" w:space="0" w:color="auto"/>
        <w:bottom w:val="none" w:sz="0" w:space="0" w:color="auto"/>
        <w:right w:val="none" w:sz="0" w:space="0" w:color="auto"/>
      </w:divBdr>
    </w:div>
    <w:div w:id="1723015386">
      <w:bodyDiv w:val="1"/>
      <w:marLeft w:val="0"/>
      <w:marRight w:val="0"/>
      <w:marTop w:val="0"/>
      <w:marBottom w:val="0"/>
      <w:divBdr>
        <w:top w:val="none" w:sz="0" w:space="0" w:color="auto"/>
        <w:left w:val="none" w:sz="0" w:space="0" w:color="auto"/>
        <w:bottom w:val="none" w:sz="0" w:space="0" w:color="auto"/>
        <w:right w:val="none" w:sz="0" w:space="0" w:color="auto"/>
      </w:divBdr>
    </w:div>
    <w:div w:id="1723750116">
      <w:bodyDiv w:val="1"/>
      <w:marLeft w:val="0"/>
      <w:marRight w:val="0"/>
      <w:marTop w:val="0"/>
      <w:marBottom w:val="0"/>
      <w:divBdr>
        <w:top w:val="none" w:sz="0" w:space="0" w:color="auto"/>
        <w:left w:val="none" w:sz="0" w:space="0" w:color="auto"/>
        <w:bottom w:val="none" w:sz="0" w:space="0" w:color="auto"/>
        <w:right w:val="none" w:sz="0" w:space="0" w:color="auto"/>
      </w:divBdr>
    </w:div>
    <w:div w:id="1724257281">
      <w:bodyDiv w:val="1"/>
      <w:marLeft w:val="0"/>
      <w:marRight w:val="0"/>
      <w:marTop w:val="0"/>
      <w:marBottom w:val="0"/>
      <w:divBdr>
        <w:top w:val="none" w:sz="0" w:space="0" w:color="auto"/>
        <w:left w:val="none" w:sz="0" w:space="0" w:color="auto"/>
        <w:bottom w:val="none" w:sz="0" w:space="0" w:color="auto"/>
        <w:right w:val="none" w:sz="0" w:space="0" w:color="auto"/>
      </w:divBdr>
    </w:div>
    <w:div w:id="1727532731">
      <w:bodyDiv w:val="1"/>
      <w:marLeft w:val="0"/>
      <w:marRight w:val="0"/>
      <w:marTop w:val="0"/>
      <w:marBottom w:val="0"/>
      <w:divBdr>
        <w:top w:val="none" w:sz="0" w:space="0" w:color="auto"/>
        <w:left w:val="none" w:sz="0" w:space="0" w:color="auto"/>
        <w:bottom w:val="none" w:sz="0" w:space="0" w:color="auto"/>
        <w:right w:val="none" w:sz="0" w:space="0" w:color="auto"/>
      </w:divBdr>
    </w:div>
    <w:div w:id="1727989595">
      <w:bodyDiv w:val="1"/>
      <w:marLeft w:val="0"/>
      <w:marRight w:val="0"/>
      <w:marTop w:val="0"/>
      <w:marBottom w:val="0"/>
      <w:divBdr>
        <w:top w:val="none" w:sz="0" w:space="0" w:color="auto"/>
        <w:left w:val="none" w:sz="0" w:space="0" w:color="auto"/>
        <w:bottom w:val="none" w:sz="0" w:space="0" w:color="auto"/>
        <w:right w:val="none" w:sz="0" w:space="0" w:color="auto"/>
      </w:divBdr>
    </w:div>
    <w:div w:id="1728796502">
      <w:bodyDiv w:val="1"/>
      <w:marLeft w:val="0"/>
      <w:marRight w:val="0"/>
      <w:marTop w:val="0"/>
      <w:marBottom w:val="0"/>
      <w:divBdr>
        <w:top w:val="none" w:sz="0" w:space="0" w:color="auto"/>
        <w:left w:val="none" w:sz="0" w:space="0" w:color="auto"/>
        <w:bottom w:val="none" w:sz="0" w:space="0" w:color="auto"/>
        <w:right w:val="none" w:sz="0" w:space="0" w:color="auto"/>
      </w:divBdr>
    </w:div>
    <w:div w:id="1730611355">
      <w:bodyDiv w:val="1"/>
      <w:marLeft w:val="0"/>
      <w:marRight w:val="0"/>
      <w:marTop w:val="0"/>
      <w:marBottom w:val="0"/>
      <w:divBdr>
        <w:top w:val="none" w:sz="0" w:space="0" w:color="auto"/>
        <w:left w:val="none" w:sz="0" w:space="0" w:color="auto"/>
        <w:bottom w:val="none" w:sz="0" w:space="0" w:color="auto"/>
        <w:right w:val="none" w:sz="0" w:space="0" w:color="auto"/>
      </w:divBdr>
    </w:div>
    <w:div w:id="1731731273">
      <w:bodyDiv w:val="1"/>
      <w:marLeft w:val="0"/>
      <w:marRight w:val="0"/>
      <w:marTop w:val="0"/>
      <w:marBottom w:val="0"/>
      <w:divBdr>
        <w:top w:val="none" w:sz="0" w:space="0" w:color="auto"/>
        <w:left w:val="none" w:sz="0" w:space="0" w:color="auto"/>
        <w:bottom w:val="none" w:sz="0" w:space="0" w:color="auto"/>
        <w:right w:val="none" w:sz="0" w:space="0" w:color="auto"/>
      </w:divBdr>
    </w:div>
    <w:div w:id="1733193665">
      <w:bodyDiv w:val="1"/>
      <w:marLeft w:val="0"/>
      <w:marRight w:val="0"/>
      <w:marTop w:val="0"/>
      <w:marBottom w:val="0"/>
      <w:divBdr>
        <w:top w:val="none" w:sz="0" w:space="0" w:color="auto"/>
        <w:left w:val="none" w:sz="0" w:space="0" w:color="auto"/>
        <w:bottom w:val="none" w:sz="0" w:space="0" w:color="auto"/>
        <w:right w:val="none" w:sz="0" w:space="0" w:color="auto"/>
      </w:divBdr>
    </w:div>
    <w:div w:id="1735083718">
      <w:bodyDiv w:val="1"/>
      <w:marLeft w:val="0"/>
      <w:marRight w:val="0"/>
      <w:marTop w:val="0"/>
      <w:marBottom w:val="0"/>
      <w:divBdr>
        <w:top w:val="none" w:sz="0" w:space="0" w:color="auto"/>
        <w:left w:val="none" w:sz="0" w:space="0" w:color="auto"/>
        <w:bottom w:val="none" w:sz="0" w:space="0" w:color="auto"/>
        <w:right w:val="none" w:sz="0" w:space="0" w:color="auto"/>
      </w:divBdr>
    </w:div>
    <w:div w:id="1735857566">
      <w:bodyDiv w:val="1"/>
      <w:marLeft w:val="0"/>
      <w:marRight w:val="0"/>
      <w:marTop w:val="0"/>
      <w:marBottom w:val="0"/>
      <w:divBdr>
        <w:top w:val="none" w:sz="0" w:space="0" w:color="auto"/>
        <w:left w:val="none" w:sz="0" w:space="0" w:color="auto"/>
        <w:bottom w:val="none" w:sz="0" w:space="0" w:color="auto"/>
        <w:right w:val="none" w:sz="0" w:space="0" w:color="auto"/>
      </w:divBdr>
    </w:div>
    <w:div w:id="1743865513">
      <w:bodyDiv w:val="1"/>
      <w:marLeft w:val="0"/>
      <w:marRight w:val="0"/>
      <w:marTop w:val="0"/>
      <w:marBottom w:val="0"/>
      <w:divBdr>
        <w:top w:val="none" w:sz="0" w:space="0" w:color="auto"/>
        <w:left w:val="none" w:sz="0" w:space="0" w:color="auto"/>
        <w:bottom w:val="none" w:sz="0" w:space="0" w:color="auto"/>
        <w:right w:val="none" w:sz="0" w:space="0" w:color="auto"/>
      </w:divBdr>
    </w:div>
    <w:div w:id="1752071962">
      <w:bodyDiv w:val="1"/>
      <w:marLeft w:val="0"/>
      <w:marRight w:val="0"/>
      <w:marTop w:val="0"/>
      <w:marBottom w:val="0"/>
      <w:divBdr>
        <w:top w:val="none" w:sz="0" w:space="0" w:color="auto"/>
        <w:left w:val="none" w:sz="0" w:space="0" w:color="auto"/>
        <w:bottom w:val="none" w:sz="0" w:space="0" w:color="auto"/>
        <w:right w:val="none" w:sz="0" w:space="0" w:color="auto"/>
      </w:divBdr>
    </w:div>
    <w:div w:id="1758092215">
      <w:bodyDiv w:val="1"/>
      <w:marLeft w:val="0"/>
      <w:marRight w:val="0"/>
      <w:marTop w:val="0"/>
      <w:marBottom w:val="0"/>
      <w:divBdr>
        <w:top w:val="none" w:sz="0" w:space="0" w:color="auto"/>
        <w:left w:val="none" w:sz="0" w:space="0" w:color="auto"/>
        <w:bottom w:val="none" w:sz="0" w:space="0" w:color="auto"/>
        <w:right w:val="none" w:sz="0" w:space="0" w:color="auto"/>
      </w:divBdr>
    </w:div>
    <w:div w:id="1761560439">
      <w:bodyDiv w:val="1"/>
      <w:marLeft w:val="0"/>
      <w:marRight w:val="0"/>
      <w:marTop w:val="0"/>
      <w:marBottom w:val="0"/>
      <w:divBdr>
        <w:top w:val="none" w:sz="0" w:space="0" w:color="auto"/>
        <w:left w:val="none" w:sz="0" w:space="0" w:color="auto"/>
        <w:bottom w:val="none" w:sz="0" w:space="0" w:color="auto"/>
        <w:right w:val="none" w:sz="0" w:space="0" w:color="auto"/>
      </w:divBdr>
    </w:div>
    <w:div w:id="1763723173">
      <w:bodyDiv w:val="1"/>
      <w:marLeft w:val="0"/>
      <w:marRight w:val="0"/>
      <w:marTop w:val="0"/>
      <w:marBottom w:val="0"/>
      <w:divBdr>
        <w:top w:val="none" w:sz="0" w:space="0" w:color="auto"/>
        <w:left w:val="none" w:sz="0" w:space="0" w:color="auto"/>
        <w:bottom w:val="none" w:sz="0" w:space="0" w:color="auto"/>
        <w:right w:val="none" w:sz="0" w:space="0" w:color="auto"/>
      </w:divBdr>
    </w:div>
    <w:div w:id="1764955327">
      <w:bodyDiv w:val="1"/>
      <w:marLeft w:val="0"/>
      <w:marRight w:val="0"/>
      <w:marTop w:val="0"/>
      <w:marBottom w:val="0"/>
      <w:divBdr>
        <w:top w:val="none" w:sz="0" w:space="0" w:color="auto"/>
        <w:left w:val="none" w:sz="0" w:space="0" w:color="auto"/>
        <w:bottom w:val="none" w:sz="0" w:space="0" w:color="auto"/>
        <w:right w:val="none" w:sz="0" w:space="0" w:color="auto"/>
      </w:divBdr>
    </w:div>
    <w:div w:id="1765109039">
      <w:bodyDiv w:val="1"/>
      <w:marLeft w:val="0"/>
      <w:marRight w:val="0"/>
      <w:marTop w:val="0"/>
      <w:marBottom w:val="0"/>
      <w:divBdr>
        <w:top w:val="none" w:sz="0" w:space="0" w:color="auto"/>
        <w:left w:val="none" w:sz="0" w:space="0" w:color="auto"/>
        <w:bottom w:val="none" w:sz="0" w:space="0" w:color="auto"/>
        <w:right w:val="none" w:sz="0" w:space="0" w:color="auto"/>
      </w:divBdr>
    </w:div>
    <w:div w:id="1768847456">
      <w:bodyDiv w:val="1"/>
      <w:marLeft w:val="0"/>
      <w:marRight w:val="0"/>
      <w:marTop w:val="0"/>
      <w:marBottom w:val="0"/>
      <w:divBdr>
        <w:top w:val="none" w:sz="0" w:space="0" w:color="auto"/>
        <w:left w:val="none" w:sz="0" w:space="0" w:color="auto"/>
        <w:bottom w:val="none" w:sz="0" w:space="0" w:color="auto"/>
        <w:right w:val="none" w:sz="0" w:space="0" w:color="auto"/>
      </w:divBdr>
    </w:div>
    <w:div w:id="1770156670">
      <w:bodyDiv w:val="1"/>
      <w:marLeft w:val="0"/>
      <w:marRight w:val="0"/>
      <w:marTop w:val="0"/>
      <w:marBottom w:val="0"/>
      <w:divBdr>
        <w:top w:val="none" w:sz="0" w:space="0" w:color="auto"/>
        <w:left w:val="none" w:sz="0" w:space="0" w:color="auto"/>
        <w:bottom w:val="none" w:sz="0" w:space="0" w:color="auto"/>
        <w:right w:val="none" w:sz="0" w:space="0" w:color="auto"/>
      </w:divBdr>
    </w:div>
    <w:div w:id="1775900973">
      <w:bodyDiv w:val="1"/>
      <w:marLeft w:val="0"/>
      <w:marRight w:val="0"/>
      <w:marTop w:val="0"/>
      <w:marBottom w:val="0"/>
      <w:divBdr>
        <w:top w:val="none" w:sz="0" w:space="0" w:color="auto"/>
        <w:left w:val="none" w:sz="0" w:space="0" w:color="auto"/>
        <w:bottom w:val="none" w:sz="0" w:space="0" w:color="auto"/>
        <w:right w:val="none" w:sz="0" w:space="0" w:color="auto"/>
      </w:divBdr>
    </w:div>
    <w:div w:id="1780027265">
      <w:bodyDiv w:val="1"/>
      <w:marLeft w:val="0"/>
      <w:marRight w:val="0"/>
      <w:marTop w:val="0"/>
      <w:marBottom w:val="0"/>
      <w:divBdr>
        <w:top w:val="none" w:sz="0" w:space="0" w:color="auto"/>
        <w:left w:val="none" w:sz="0" w:space="0" w:color="auto"/>
        <w:bottom w:val="none" w:sz="0" w:space="0" w:color="auto"/>
        <w:right w:val="none" w:sz="0" w:space="0" w:color="auto"/>
      </w:divBdr>
    </w:div>
    <w:div w:id="1781990034">
      <w:bodyDiv w:val="1"/>
      <w:marLeft w:val="0"/>
      <w:marRight w:val="0"/>
      <w:marTop w:val="0"/>
      <w:marBottom w:val="0"/>
      <w:divBdr>
        <w:top w:val="none" w:sz="0" w:space="0" w:color="auto"/>
        <w:left w:val="none" w:sz="0" w:space="0" w:color="auto"/>
        <w:bottom w:val="none" w:sz="0" w:space="0" w:color="auto"/>
        <w:right w:val="none" w:sz="0" w:space="0" w:color="auto"/>
      </w:divBdr>
    </w:div>
    <w:div w:id="1784380485">
      <w:bodyDiv w:val="1"/>
      <w:marLeft w:val="0"/>
      <w:marRight w:val="0"/>
      <w:marTop w:val="0"/>
      <w:marBottom w:val="0"/>
      <w:divBdr>
        <w:top w:val="none" w:sz="0" w:space="0" w:color="auto"/>
        <w:left w:val="none" w:sz="0" w:space="0" w:color="auto"/>
        <w:bottom w:val="none" w:sz="0" w:space="0" w:color="auto"/>
        <w:right w:val="none" w:sz="0" w:space="0" w:color="auto"/>
      </w:divBdr>
    </w:div>
    <w:div w:id="1787577762">
      <w:bodyDiv w:val="1"/>
      <w:marLeft w:val="0"/>
      <w:marRight w:val="0"/>
      <w:marTop w:val="0"/>
      <w:marBottom w:val="0"/>
      <w:divBdr>
        <w:top w:val="none" w:sz="0" w:space="0" w:color="auto"/>
        <w:left w:val="none" w:sz="0" w:space="0" w:color="auto"/>
        <w:bottom w:val="none" w:sz="0" w:space="0" w:color="auto"/>
        <w:right w:val="none" w:sz="0" w:space="0" w:color="auto"/>
      </w:divBdr>
    </w:div>
    <w:div w:id="1791315790">
      <w:bodyDiv w:val="1"/>
      <w:marLeft w:val="0"/>
      <w:marRight w:val="0"/>
      <w:marTop w:val="0"/>
      <w:marBottom w:val="0"/>
      <w:divBdr>
        <w:top w:val="none" w:sz="0" w:space="0" w:color="auto"/>
        <w:left w:val="none" w:sz="0" w:space="0" w:color="auto"/>
        <w:bottom w:val="none" w:sz="0" w:space="0" w:color="auto"/>
        <w:right w:val="none" w:sz="0" w:space="0" w:color="auto"/>
      </w:divBdr>
    </w:div>
    <w:div w:id="1791971717">
      <w:bodyDiv w:val="1"/>
      <w:marLeft w:val="0"/>
      <w:marRight w:val="0"/>
      <w:marTop w:val="0"/>
      <w:marBottom w:val="0"/>
      <w:divBdr>
        <w:top w:val="none" w:sz="0" w:space="0" w:color="auto"/>
        <w:left w:val="none" w:sz="0" w:space="0" w:color="auto"/>
        <w:bottom w:val="none" w:sz="0" w:space="0" w:color="auto"/>
        <w:right w:val="none" w:sz="0" w:space="0" w:color="auto"/>
      </w:divBdr>
    </w:div>
    <w:div w:id="1794208028">
      <w:bodyDiv w:val="1"/>
      <w:marLeft w:val="0"/>
      <w:marRight w:val="0"/>
      <w:marTop w:val="0"/>
      <w:marBottom w:val="0"/>
      <w:divBdr>
        <w:top w:val="none" w:sz="0" w:space="0" w:color="auto"/>
        <w:left w:val="none" w:sz="0" w:space="0" w:color="auto"/>
        <w:bottom w:val="none" w:sz="0" w:space="0" w:color="auto"/>
        <w:right w:val="none" w:sz="0" w:space="0" w:color="auto"/>
      </w:divBdr>
    </w:div>
    <w:div w:id="1795294979">
      <w:bodyDiv w:val="1"/>
      <w:marLeft w:val="0"/>
      <w:marRight w:val="0"/>
      <w:marTop w:val="0"/>
      <w:marBottom w:val="0"/>
      <w:divBdr>
        <w:top w:val="none" w:sz="0" w:space="0" w:color="auto"/>
        <w:left w:val="none" w:sz="0" w:space="0" w:color="auto"/>
        <w:bottom w:val="none" w:sz="0" w:space="0" w:color="auto"/>
        <w:right w:val="none" w:sz="0" w:space="0" w:color="auto"/>
      </w:divBdr>
    </w:div>
    <w:div w:id="1805540922">
      <w:bodyDiv w:val="1"/>
      <w:marLeft w:val="0"/>
      <w:marRight w:val="0"/>
      <w:marTop w:val="0"/>
      <w:marBottom w:val="0"/>
      <w:divBdr>
        <w:top w:val="none" w:sz="0" w:space="0" w:color="auto"/>
        <w:left w:val="none" w:sz="0" w:space="0" w:color="auto"/>
        <w:bottom w:val="none" w:sz="0" w:space="0" w:color="auto"/>
        <w:right w:val="none" w:sz="0" w:space="0" w:color="auto"/>
      </w:divBdr>
    </w:div>
    <w:div w:id="1809740207">
      <w:bodyDiv w:val="1"/>
      <w:marLeft w:val="0"/>
      <w:marRight w:val="0"/>
      <w:marTop w:val="0"/>
      <w:marBottom w:val="0"/>
      <w:divBdr>
        <w:top w:val="none" w:sz="0" w:space="0" w:color="auto"/>
        <w:left w:val="none" w:sz="0" w:space="0" w:color="auto"/>
        <w:bottom w:val="none" w:sz="0" w:space="0" w:color="auto"/>
        <w:right w:val="none" w:sz="0" w:space="0" w:color="auto"/>
      </w:divBdr>
    </w:div>
    <w:div w:id="1812748957">
      <w:bodyDiv w:val="1"/>
      <w:marLeft w:val="0"/>
      <w:marRight w:val="0"/>
      <w:marTop w:val="0"/>
      <w:marBottom w:val="0"/>
      <w:divBdr>
        <w:top w:val="none" w:sz="0" w:space="0" w:color="auto"/>
        <w:left w:val="none" w:sz="0" w:space="0" w:color="auto"/>
        <w:bottom w:val="none" w:sz="0" w:space="0" w:color="auto"/>
        <w:right w:val="none" w:sz="0" w:space="0" w:color="auto"/>
      </w:divBdr>
    </w:div>
    <w:div w:id="1814911648">
      <w:bodyDiv w:val="1"/>
      <w:marLeft w:val="0"/>
      <w:marRight w:val="0"/>
      <w:marTop w:val="0"/>
      <w:marBottom w:val="0"/>
      <w:divBdr>
        <w:top w:val="none" w:sz="0" w:space="0" w:color="auto"/>
        <w:left w:val="none" w:sz="0" w:space="0" w:color="auto"/>
        <w:bottom w:val="none" w:sz="0" w:space="0" w:color="auto"/>
        <w:right w:val="none" w:sz="0" w:space="0" w:color="auto"/>
      </w:divBdr>
    </w:div>
    <w:div w:id="1816071213">
      <w:bodyDiv w:val="1"/>
      <w:marLeft w:val="0"/>
      <w:marRight w:val="0"/>
      <w:marTop w:val="0"/>
      <w:marBottom w:val="0"/>
      <w:divBdr>
        <w:top w:val="none" w:sz="0" w:space="0" w:color="auto"/>
        <w:left w:val="none" w:sz="0" w:space="0" w:color="auto"/>
        <w:bottom w:val="none" w:sz="0" w:space="0" w:color="auto"/>
        <w:right w:val="none" w:sz="0" w:space="0" w:color="auto"/>
      </w:divBdr>
    </w:div>
    <w:div w:id="1816139913">
      <w:bodyDiv w:val="1"/>
      <w:marLeft w:val="0"/>
      <w:marRight w:val="0"/>
      <w:marTop w:val="0"/>
      <w:marBottom w:val="0"/>
      <w:divBdr>
        <w:top w:val="none" w:sz="0" w:space="0" w:color="auto"/>
        <w:left w:val="none" w:sz="0" w:space="0" w:color="auto"/>
        <w:bottom w:val="none" w:sz="0" w:space="0" w:color="auto"/>
        <w:right w:val="none" w:sz="0" w:space="0" w:color="auto"/>
      </w:divBdr>
    </w:div>
    <w:div w:id="1818496287">
      <w:bodyDiv w:val="1"/>
      <w:marLeft w:val="0"/>
      <w:marRight w:val="0"/>
      <w:marTop w:val="0"/>
      <w:marBottom w:val="0"/>
      <w:divBdr>
        <w:top w:val="none" w:sz="0" w:space="0" w:color="auto"/>
        <w:left w:val="none" w:sz="0" w:space="0" w:color="auto"/>
        <w:bottom w:val="none" w:sz="0" w:space="0" w:color="auto"/>
        <w:right w:val="none" w:sz="0" w:space="0" w:color="auto"/>
      </w:divBdr>
    </w:div>
    <w:div w:id="1818835556">
      <w:bodyDiv w:val="1"/>
      <w:marLeft w:val="0"/>
      <w:marRight w:val="0"/>
      <w:marTop w:val="0"/>
      <w:marBottom w:val="0"/>
      <w:divBdr>
        <w:top w:val="none" w:sz="0" w:space="0" w:color="auto"/>
        <w:left w:val="none" w:sz="0" w:space="0" w:color="auto"/>
        <w:bottom w:val="none" w:sz="0" w:space="0" w:color="auto"/>
        <w:right w:val="none" w:sz="0" w:space="0" w:color="auto"/>
      </w:divBdr>
    </w:div>
    <w:div w:id="1819033484">
      <w:bodyDiv w:val="1"/>
      <w:marLeft w:val="0"/>
      <w:marRight w:val="0"/>
      <w:marTop w:val="0"/>
      <w:marBottom w:val="0"/>
      <w:divBdr>
        <w:top w:val="none" w:sz="0" w:space="0" w:color="auto"/>
        <w:left w:val="none" w:sz="0" w:space="0" w:color="auto"/>
        <w:bottom w:val="none" w:sz="0" w:space="0" w:color="auto"/>
        <w:right w:val="none" w:sz="0" w:space="0" w:color="auto"/>
      </w:divBdr>
    </w:div>
    <w:div w:id="1821651828">
      <w:bodyDiv w:val="1"/>
      <w:marLeft w:val="0"/>
      <w:marRight w:val="0"/>
      <w:marTop w:val="0"/>
      <w:marBottom w:val="0"/>
      <w:divBdr>
        <w:top w:val="none" w:sz="0" w:space="0" w:color="auto"/>
        <w:left w:val="none" w:sz="0" w:space="0" w:color="auto"/>
        <w:bottom w:val="none" w:sz="0" w:space="0" w:color="auto"/>
        <w:right w:val="none" w:sz="0" w:space="0" w:color="auto"/>
      </w:divBdr>
    </w:div>
    <w:div w:id="1823691606">
      <w:bodyDiv w:val="1"/>
      <w:marLeft w:val="0"/>
      <w:marRight w:val="0"/>
      <w:marTop w:val="0"/>
      <w:marBottom w:val="0"/>
      <w:divBdr>
        <w:top w:val="none" w:sz="0" w:space="0" w:color="auto"/>
        <w:left w:val="none" w:sz="0" w:space="0" w:color="auto"/>
        <w:bottom w:val="none" w:sz="0" w:space="0" w:color="auto"/>
        <w:right w:val="none" w:sz="0" w:space="0" w:color="auto"/>
      </w:divBdr>
    </w:div>
    <w:div w:id="1826312567">
      <w:bodyDiv w:val="1"/>
      <w:marLeft w:val="0"/>
      <w:marRight w:val="0"/>
      <w:marTop w:val="0"/>
      <w:marBottom w:val="0"/>
      <w:divBdr>
        <w:top w:val="none" w:sz="0" w:space="0" w:color="auto"/>
        <w:left w:val="none" w:sz="0" w:space="0" w:color="auto"/>
        <w:bottom w:val="none" w:sz="0" w:space="0" w:color="auto"/>
        <w:right w:val="none" w:sz="0" w:space="0" w:color="auto"/>
      </w:divBdr>
    </w:div>
    <w:div w:id="1826385915">
      <w:bodyDiv w:val="1"/>
      <w:marLeft w:val="0"/>
      <w:marRight w:val="0"/>
      <w:marTop w:val="0"/>
      <w:marBottom w:val="0"/>
      <w:divBdr>
        <w:top w:val="none" w:sz="0" w:space="0" w:color="auto"/>
        <w:left w:val="none" w:sz="0" w:space="0" w:color="auto"/>
        <w:bottom w:val="none" w:sz="0" w:space="0" w:color="auto"/>
        <w:right w:val="none" w:sz="0" w:space="0" w:color="auto"/>
      </w:divBdr>
    </w:div>
    <w:div w:id="1827478188">
      <w:bodyDiv w:val="1"/>
      <w:marLeft w:val="0"/>
      <w:marRight w:val="0"/>
      <w:marTop w:val="0"/>
      <w:marBottom w:val="0"/>
      <w:divBdr>
        <w:top w:val="none" w:sz="0" w:space="0" w:color="auto"/>
        <w:left w:val="none" w:sz="0" w:space="0" w:color="auto"/>
        <w:bottom w:val="none" w:sz="0" w:space="0" w:color="auto"/>
        <w:right w:val="none" w:sz="0" w:space="0" w:color="auto"/>
      </w:divBdr>
    </w:div>
    <w:div w:id="1828813685">
      <w:bodyDiv w:val="1"/>
      <w:marLeft w:val="0"/>
      <w:marRight w:val="0"/>
      <w:marTop w:val="0"/>
      <w:marBottom w:val="0"/>
      <w:divBdr>
        <w:top w:val="none" w:sz="0" w:space="0" w:color="auto"/>
        <w:left w:val="none" w:sz="0" w:space="0" w:color="auto"/>
        <w:bottom w:val="none" w:sz="0" w:space="0" w:color="auto"/>
        <w:right w:val="none" w:sz="0" w:space="0" w:color="auto"/>
      </w:divBdr>
    </w:div>
    <w:div w:id="1829322637">
      <w:bodyDiv w:val="1"/>
      <w:marLeft w:val="0"/>
      <w:marRight w:val="0"/>
      <w:marTop w:val="0"/>
      <w:marBottom w:val="0"/>
      <w:divBdr>
        <w:top w:val="none" w:sz="0" w:space="0" w:color="auto"/>
        <w:left w:val="none" w:sz="0" w:space="0" w:color="auto"/>
        <w:bottom w:val="none" w:sz="0" w:space="0" w:color="auto"/>
        <w:right w:val="none" w:sz="0" w:space="0" w:color="auto"/>
      </w:divBdr>
    </w:div>
    <w:div w:id="1830292512">
      <w:bodyDiv w:val="1"/>
      <w:marLeft w:val="0"/>
      <w:marRight w:val="0"/>
      <w:marTop w:val="0"/>
      <w:marBottom w:val="0"/>
      <w:divBdr>
        <w:top w:val="none" w:sz="0" w:space="0" w:color="auto"/>
        <w:left w:val="none" w:sz="0" w:space="0" w:color="auto"/>
        <w:bottom w:val="none" w:sz="0" w:space="0" w:color="auto"/>
        <w:right w:val="none" w:sz="0" w:space="0" w:color="auto"/>
      </w:divBdr>
    </w:div>
    <w:div w:id="1830632780">
      <w:bodyDiv w:val="1"/>
      <w:marLeft w:val="0"/>
      <w:marRight w:val="0"/>
      <w:marTop w:val="0"/>
      <w:marBottom w:val="0"/>
      <w:divBdr>
        <w:top w:val="none" w:sz="0" w:space="0" w:color="auto"/>
        <w:left w:val="none" w:sz="0" w:space="0" w:color="auto"/>
        <w:bottom w:val="none" w:sz="0" w:space="0" w:color="auto"/>
        <w:right w:val="none" w:sz="0" w:space="0" w:color="auto"/>
      </w:divBdr>
      <w:divsChild>
        <w:div w:id="438305264">
          <w:marLeft w:val="0"/>
          <w:marRight w:val="0"/>
          <w:marTop w:val="0"/>
          <w:marBottom w:val="0"/>
          <w:divBdr>
            <w:top w:val="none" w:sz="0" w:space="0" w:color="auto"/>
            <w:left w:val="none" w:sz="0" w:space="0" w:color="auto"/>
            <w:bottom w:val="none" w:sz="0" w:space="0" w:color="auto"/>
            <w:right w:val="none" w:sz="0" w:space="0" w:color="auto"/>
          </w:divBdr>
        </w:div>
      </w:divsChild>
    </w:div>
    <w:div w:id="1834181142">
      <w:bodyDiv w:val="1"/>
      <w:marLeft w:val="0"/>
      <w:marRight w:val="0"/>
      <w:marTop w:val="0"/>
      <w:marBottom w:val="0"/>
      <w:divBdr>
        <w:top w:val="none" w:sz="0" w:space="0" w:color="auto"/>
        <w:left w:val="none" w:sz="0" w:space="0" w:color="auto"/>
        <w:bottom w:val="none" w:sz="0" w:space="0" w:color="auto"/>
        <w:right w:val="none" w:sz="0" w:space="0" w:color="auto"/>
      </w:divBdr>
    </w:div>
    <w:div w:id="1835610038">
      <w:bodyDiv w:val="1"/>
      <w:marLeft w:val="0"/>
      <w:marRight w:val="0"/>
      <w:marTop w:val="0"/>
      <w:marBottom w:val="0"/>
      <w:divBdr>
        <w:top w:val="none" w:sz="0" w:space="0" w:color="auto"/>
        <w:left w:val="none" w:sz="0" w:space="0" w:color="auto"/>
        <w:bottom w:val="none" w:sz="0" w:space="0" w:color="auto"/>
        <w:right w:val="none" w:sz="0" w:space="0" w:color="auto"/>
      </w:divBdr>
    </w:div>
    <w:div w:id="1837724811">
      <w:bodyDiv w:val="1"/>
      <w:marLeft w:val="0"/>
      <w:marRight w:val="0"/>
      <w:marTop w:val="0"/>
      <w:marBottom w:val="0"/>
      <w:divBdr>
        <w:top w:val="none" w:sz="0" w:space="0" w:color="auto"/>
        <w:left w:val="none" w:sz="0" w:space="0" w:color="auto"/>
        <w:bottom w:val="none" w:sz="0" w:space="0" w:color="auto"/>
        <w:right w:val="none" w:sz="0" w:space="0" w:color="auto"/>
      </w:divBdr>
    </w:div>
    <w:div w:id="1840191486">
      <w:bodyDiv w:val="1"/>
      <w:marLeft w:val="0"/>
      <w:marRight w:val="0"/>
      <w:marTop w:val="0"/>
      <w:marBottom w:val="0"/>
      <w:divBdr>
        <w:top w:val="none" w:sz="0" w:space="0" w:color="auto"/>
        <w:left w:val="none" w:sz="0" w:space="0" w:color="auto"/>
        <w:bottom w:val="none" w:sz="0" w:space="0" w:color="auto"/>
        <w:right w:val="none" w:sz="0" w:space="0" w:color="auto"/>
      </w:divBdr>
    </w:div>
    <w:div w:id="1849367439">
      <w:bodyDiv w:val="1"/>
      <w:marLeft w:val="0"/>
      <w:marRight w:val="0"/>
      <w:marTop w:val="0"/>
      <w:marBottom w:val="0"/>
      <w:divBdr>
        <w:top w:val="none" w:sz="0" w:space="0" w:color="auto"/>
        <w:left w:val="none" w:sz="0" w:space="0" w:color="auto"/>
        <w:bottom w:val="none" w:sz="0" w:space="0" w:color="auto"/>
        <w:right w:val="none" w:sz="0" w:space="0" w:color="auto"/>
      </w:divBdr>
    </w:div>
    <w:div w:id="1853950087">
      <w:bodyDiv w:val="1"/>
      <w:marLeft w:val="0"/>
      <w:marRight w:val="0"/>
      <w:marTop w:val="0"/>
      <w:marBottom w:val="0"/>
      <w:divBdr>
        <w:top w:val="none" w:sz="0" w:space="0" w:color="auto"/>
        <w:left w:val="none" w:sz="0" w:space="0" w:color="auto"/>
        <w:bottom w:val="none" w:sz="0" w:space="0" w:color="auto"/>
        <w:right w:val="none" w:sz="0" w:space="0" w:color="auto"/>
      </w:divBdr>
    </w:div>
    <w:div w:id="1856578317">
      <w:bodyDiv w:val="1"/>
      <w:marLeft w:val="0"/>
      <w:marRight w:val="0"/>
      <w:marTop w:val="0"/>
      <w:marBottom w:val="0"/>
      <w:divBdr>
        <w:top w:val="none" w:sz="0" w:space="0" w:color="auto"/>
        <w:left w:val="none" w:sz="0" w:space="0" w:color="auto"/>
        <w:bottom w:val="none" w:sz="0" w:space="0" w:color="auto"/>
        <w:right w:val="none" w:sz="0" w:space="0" w:color="auto"/>
      </w:divBdr>
    </w:div>
    <w:div w:id="1857235614">
      <w:bodyDiv w:val="1"/>
      <w:marLeft w:val="0"/>
      <w:marRight w:val="0"/>
      <w:marTop w:val="0"/>
      <w:marBottom w:val="0"/>
      <w:divBdr>
        <w:top w:val="none" w:sz="0" w:space="0" w:color="auto"/>
        <w:left w:val="none" w:sz="0" w:space="0" w:color="auto"/>
        <w:bottom w:val="none" w:sz="0" w:space="0" w:color="auto"/>
        <w:right w:val="none" w:sz="0" w:space="0" w:color="auto"/>
      </w:divBdr>
    </w:div>
    <w:div w:id="1857305664">
      <w:bodyDiv w:val="1"/>
      <w:marLeft w:val="0"/>
      <w:marRight w:val="0"/>
      <w:marTop w:val="0"/>
      <w:marBottom w:val="0"/>
      <w:divBdr>
        <w:top w:val="none" w:sz="0" w:space="0" w:color="auto"/>
        <w:left w:val="none" w:sz="0" w:space="0" w:color="auto"/>
        <w:bottom w:val="none" w:sz="0" w:space="0" w:color="auto"/>
        <w:right w:val="none" w:sz="0" w:space="0" w:color="auto"/>
      </w:divBdr>
    </w:div>
    <w:div w:id="1857697611">
      <w:bodyDiv w:val="1"/>
      <w:marLeft w:val="0"/>
      <w:marRight w:val="0"/>
      <w:marTop w:val="0"/>
      <w:marBottom w:val="0"/>
      <w:divBdr>
        <w:top w:val="none" w:sz="0" w:space="0" w:color="auto"/>
        <w:left w:val="none" w:sz="0" w:space="0" w:color="auto"/>
        <w:bottom w:val="none" w:sz="0" w:space="0" w:color="auto"/>
        <w:right w:val="none" w:sz="0" w:space="0" w:color="auto"/>
      </w:divBdr>
    </w:div>
    <w:div w:id="1861160544">
      <w:bodyDiv w:val="1"/>
      <w:marLeft w:val="0"/>
      <w:marRight w:val="0"/>
      <w:marTop w:val="0"/>
      <w:marBottom w:val="0"/>
      <w:divBdr>
        <w:top w:val="none" w:sz="0" w:space="0" w:color="auto"/>
        <w:left w:val="none" w:sz="0" w:space="0" w:color="auto"/>
        <w:bottom w:val="none" w:sz="0" w:space="0" w:color="auto"/>
        <w:right w:val="none" w:sz="0" w:space="0" w:color="auto"/>
      </w:divBdr>
    </w:div>
    <w:div w:id="1861236268">
      <w:bodyDiv w:val="1"/>
      <w:marLeft w:val="0"/>
      <w:marRight w:val="0"/>
      <w:marTop w:val="0"/>
      <w:marBottom w:val="0"/>
      <w:divBdr>
        <w:top w:val="none" w:sz="0" w:space="0" w:color="auto"/>
        <w:left w:val="none" w:sz="0" w:space="0" w:color="auto"/>
        <w:bottom w:val="none" w:sz="0" w:space="0" w:color="auto"/>
        <w:right w:val="none" w:sz="0" w:space="0" w:color="auto"/>
      </w:divBdr>
    </w:div>
    <w:div w:id="1863662851">
      <w:bodyDiv w:val="1"/>
      <w:marLeft w:val="0"/>
      <w:marRight w:val="0"/>
      <w:marTop w:val="0"/>
      <w:marBottom w:val="0"/>
      <w:divBdr>
        <w:top w:val="none" w:sz="0" w:space="0" w:color="auto"/>
        <w:left w:val="none" w:sz="0" w:space="0" w:color="auto"/>
        <w:bottom w:val="none" w:sz="0" w:space="0" w:color="auto"/>
        <w:right w:val="none" w:sz="0" w:space="0" w:color="auto"/>
      </w:divBdr>
    </w:div>
    <w:div w:id="1863933773">
      <w:bodyDiv w:val="1"/>
      <w:marLeft w:val="0"/>
      <w:marRight w:val="0"/>
      <w:marTop w:val="0"/>
      <w:marBottom w:val="0"/>
      <w:divBdr>
        <w:top w:val="none" w:sz="0" w:space="0" w:color="auto"/>
        <w:left w:val="none" w:sz="0" w:space="0" w:color="auto"/>
        <w:bottom w:val="none" w:sz="0" w:space="0" w:color="auto"/>
        <w:right w:val="none" w:sz="0" w:space="0" w:color="auto"/>
      </w:divBdr>
    </w:div>
    <w:div w:id="1866553104">
      <w:bodyDiv w:val="1"/>
      <w:marLeft w:val="0"/>
      <w:marRight w:val="0"/>
      <w:marTop w:val="0"/>
      <w:marBottom w:val="0"/>
      <w:divBdr>
        <w:top w:val="none" w:sz="0" w:space="0" w:color="auto"/>
        <w:left w:val="none" w:sz="0" w:space="0" w:color="auto"/>
        <w:bottom w:val="none" w:sz="0" w:space="0" w:color="auto"/>
        <w:right w:val="none" w:sz="0" w:space="0" w:color="auto"/>
      </w:divBdr>
    </w:div>
    <w:div w:id="1866599227">
      <w:bodyDiv w:val="1"/>
      <w:marLeft w:val="0"/>
      <w:marRight w:val="0"/>
      <w:marTop w:val="0"/>
      <w:marBottom w:val="0"/>
      <w:divBdr>
        <w:top w:val="none" w:sz="0" w:space="0" w:color="auto"/>
        <w:left w:val="none" w:sz="0" w:space="0" w:color="auto"/>
        <w:bottom w:val="none" w:sz="0" w:space="0" w:color="auto"/>
        <w:right w:val="none" w:sz="0" w:space="0" w:color="auto"/>
      </w:divBdr>
    </w:div>
    <w:div w:id="1868442958">
      <w:bodyDiv w:val="1"/>
      <w:marLeft w:val="0"/>
      <w:marRight w:val="0"/>
      <w:marTop w:val="0"/>
      <w:marBottom w:val="0"/>
      <w:divBdr>
        <w:top w:val="none" w:sz="0" w:space="0" w:color="auto"/>
        <w:left w:val="none" w:sz="0" w:space="0" w:color="auto"/>
        <w:bottom w:val="none" w:sz="0" w:space="0" w:color="auto"/>
        <w:right w:val="none" w:sz="0" w:space="0" w:color="auto"/>
      </w:divBdr>
    </w:div>
    <w:div w:id="1868715951">
      <w:bodyDiv w:val="1"/>
      <w:marLeft w:val="0"/>
      <w:marRight w:val="0"/>
      <w:marTop w:val="0"/>
      <w:marBottom w:val="0"/>
      <w:divBdr>
        <w:top w:val="none" w:sz="0" w:space="0" w:color="auto"/>
        <w:left w:val="none" w:sz="0" w:space="0" w:color="auto"/>
        <w:bottom w:val="none" w:sz="0" w:space="0" w:color="auto"/>
        <w:right w:val="none" w:sz="0" w:space="0" w:color="auto"/>
      </w:divBdr>
    </w:div>
    <w:div w:id="1870414071">
      <w:bodyDiv w:val="1"/>
      <w:marLeft w:val="0"/>
      <w:marRight w:val="0"/>
      <w:marTop w:val="0"/>
      <w:marBottom w:val="0"/>
      <w:divBdr>
        <w:top w:val="none" w:sz="0" w:space="0" w:color="auto"/>
        <w:left w:val="none" w:sz="0" w:space="0" w:color="auto"/>
        <w:bottom w:val="none" w:sz="0" w:space="0" w:color="auto"/>
        <w:right w:val="none" w:sz="0" w:space="0" w:color="auto"/>
      </w:divBdr>
    </w:div>
    <w:div w:id="1875120498">
      <w:bodyDiv w:val="1"/>
      <w:marLeft w:val="0"/>
      <w:marRight w:val="0"/>
      <w:marTop w:val="0"/>
      <w:marBottom w:val="0"/>
      <w:divBdr>
        <w:top w:val="none" w:sz="0" w:space="0" w:color="auto"/>
        <w:left w:val="none" w:sz="0" w:space="0" w:color="auto"/>
        <w:bottom w:val="none" w:sz="0" w:space="0" w:color="auto"/>
        <w:right w:val="none" w:sz="0" w:space="0" w:color="auto"/>
      </w:divBdr>
    </w:div>
    <w:div w:id="1876454970">
      <w:bodyDiv w:val="1"/>
      <w:marLeft w:val="0"/>
      <w:marRight w:val="0"/>
      <w:marTop w:val="0"/>
      <w:marBottom w:val="0"/>
      <w:divBdr>
        <w:top w:val="none" w:sz="0" w:space="0" w:color="auto"/>
        <w:left w:val="none" w:sz="0" w:space="0" w:color="auto"/>
        <w:bottom w:val="none" w:sz="0" w:space="0" w:color="auto"/>
        <w:right w:val="none" w:sz="0" w:space="0" w:color="auto"/>
      </w:divBdr>
    </w:div>
    <w:div w:id="1876505838">
      <w:bodyDiv w:val="1"/>
      <w:marLeft w:val="0"/>
      <w:marRight w:val="0"/>
      <w:marTop w:val="0"/>
      <w:marBottom w:val="0"/>
      <w:divBdr>
        <w:top w:val="none" w:sz="0" w:space="0" w:color="auto"/>
        <w:left w:val="none" w:sz="0" w:space="0" w:color="auto"/>
        <w:bottom w:val="none" w:sz="0" w:space="0" w:color="auto"/>
        <w:right w:val="none" w:sz="0" w:space="0" w:color="auto"/>
      </w:divBdr>
    </w:div>
    <w:div w:id="1878930422">
      <w:bodyDiv w:val="1"/>
      <w:marLeft w:val="0"/>
      <w:marRight w:val="0"/>
      <w:marTop w:val="0"/>
      <w:marBottom w:val="0"/>
      <w:divBdr>
        <w:top w:val="none" w:sz="0" w:space="0" w:color="auto"/>
        <w:left w:val="none" w:sz="0" w:space="0" w:color="auto"/>
        <w:bottom w:val="none" w:sz="0" w:space="0" w:color="auto"/>
        <w:right w:val="none" w:sz="0" w:space="0" w:color="auto"/>
      </w:divBdr>
    </w:div>
    <w:div w:id="1879775647">
      <w:bodyDiv w:val="1"/>
      <w:marLeft w:val="0"/>
      <w:marRight w:val="0"/>
      <w:marTop w:val="0"/>
      <w:marBottom w:val="0"/>
      <w:divBdr>
        <w:top w:val="none" w:sz="0" w:space="0" w:color="auto"/>
        <w:left w:val="none" w:sz="0" w:space="0" w:color="auto"/>
        <w:bottom w:val="none" w:sz="0" w:space="0" w:color="auto"/>
        <w:right w:val="none" w:sz="0" w:space="0" w:color="auto"/>
      </w:divBdr>
    </w:div>
    <w:div w:id="1881243360">
      <w:bodyDiv w:val="1"/>
      <w:marLeft w:val="0"/>
      <w:marRight w:val="0"/>
      <w:marTop w:val="0"/>
      <w:marBottom w:val="0"/>
      <w:divBdr>
        <w:top w:val="none" w:sz="0" w:space="0" w:color="auto"/>
        <w:left w:val="none" w:sz="0" w:space="0" w:color="auto"/>
        <w:bottom w:val="none" w:sz="0" w:space="0" w:color="auto"/>
        <w:right w:val="none" w:sz="0" w:space="0" w:color="auto"/>
      </w:divBdr>
    </w:div>
    <w:div w:id="1881280598">
      <w:bodyDiv w:val="1"/>
      <w:marLeft w:val="0"/>
      <w:marRight w:val="0"/>
      <w:marTop w:val="0"/>
      <w:marBottom w:val="0"/>
      <w:divBdr>
        <w:top w:val="none" w:sz="0" w:space="0" w:color="auto"/>
        <w:left w:val="none" w:sz="0" w:space="0" w:color="auto"/>
        <w:bottom w:val="none" w:sz="0" w:space="0" w:color="auto"/>
        <w:right w:val="none" w:sz="0" w:space="0" w:color="auto"/>
      </w:divBdr>
    </w:div>
    <w:div w:id="1881361149">
      <w:bodyDiv w:val="1"/>
      <w:marLeft w:val="0"/>
      <w:marRight w:val="0"/>
      <w:marTop w:val="0"/>
      <w:marBottom w:val="0"/>
      <w:divBdr>
        <w:top w:val="none" w:sz="0" w:space="0" w:color="auto"/>
        <w:left w:val="none" w:sz="0" w:space="0" w:color="auto"/>
        <w:bottom w:val="none" w:sz="0" w:space="0" w:color="auto"/>
        <w:right w:val="none" w:sz="0" w:space="0" w:color="auto"/>
      </w:divBdr>
    </w:div>
    <w:div w:id="1884973896">
      <w:bodyDiv w:val="1"/>
      <w:marLeft w:val="0"/>
      <w:marRight w:val="0"/>
      <w:marTop w:val="0"/>
      <w:marBottom w:val="0"/>
      <w:divBdr>
        <w:top w:val="none" w:sz="0" w:space="0" w:color="auto"/>
        <w:left w:val="none" w:sz="0" w:space="0" w:color="auto"/>
        <w:bottom w:val="none" w:sz="0" w:space="0" w:color="auto"/>
        <w:right w:val="none" w:sz="0" w:space="0" w:color="auto"/>
      </w:divBdr>
    </w:div>
    <w:div w:id="1904483842">
      <w:bodyDiv w:val="1"/>
      <w:marLeft w:val="0"/>
      <w:marRight w:val="0"/>
      <w:marTop w:val="0"/>
      <w:marBottom w:val="0"/>
      <w:divBdr>
        <w:top w:val="none" w:sz="0" w:space="0" w:color="auto"/>
        <w:left w:val="none" w:sz="0" w:space="0" w:color="auto"/>
        <w:bottom w:val="none" w:sz="0" w:space="0" w:color="auto"/>
        <w:right w:val="none" w:sz="0" w:space="0" w:color="auto"/>
      </w:divBdr>
    </w:div>
    <w:div w:id="1905675926">
      <w:bodyDiv w:val="1"/>
      <w:marLeft w:val="0"/>
      <w:marRight w:val="0"/>
      <w:marTop w:val="0"/>
      <w:marBottom w:val="0"/>
      <w:divBdr>
        <w:top w:val="none" w:sz="0" w:space="0" w:color="auto"/>
        <w:left w:val="none" w:sz="0" w:space="0" w:color="auto"/>
        <w:bottom w:val="none" w:sz="0" w:space="0" w:color="auto"/>
        <w:right w:val="none" w:sz="0" w:space="0" w:color="auto"/>
      </w:divBdr>
    </w:div>
    <w:div w:id="1906406316">
      <w:bodyDiv w:val="1"/>
      <w:marLeft w:val="0"/>
      <w:marRight w:val="0"/>
      <w:marTop w:val="0"/>
      <w:marBottom w:val="0"/>
      <w:divBdr>
        <w:top w:val="none" w:sz="0" w:space="0" w:color="auto"/>
        <w:left w:val="none" w:sz="0" w:space="0" w:color="auto"/>
        <w:bottom w:val="none" w:sz="0" w:space="0" w:color="auto"/>
        <w:right w:val="none" w:sz="0" w:space="0" w:color="auto"/>
      </w:divBdr>
    </w:div>
    <w:div w:id="1907377364">
      <w:bodyDiv w:val="1"/>
      <w:marLeft w:val="0"/>
      <w:marRight w:val="0"/>
      <w:marTop w:val="0"/>
      <w:marBottom w:val="0"/>
      <w:divBdr>
        <w:top w:val="none" w:sz="0" w:space="0" w:color="auto"/>
        <w:left w:val="none" w:sz="0" w:space="0" w:color="auto"/>
        <w:bottom w:val="none" w:sz="0" w:space="0" w:color="auto"/>
        <w:right w:val="none" w:sz="0" w:space="0" w:color="auto"/>
      </w:divBdr>
    </w:div>
    <w:div w:id="1913151243">
      <w:bodyDiv w:val="1"/>
      <w:marLeft w:val="0"/>
      <w:marRight w:val="0"/>
      <w:marTop w:val="0"/>
      <w:marBottom w:val="0"/>
      <w:divBdr>
        <w:top w:val="none" w:sz="0" w:space="0" w:color="auto"/>
        <w:left w:val="none" w:sz="0" w:space="0" w:color="auto"/>
        <w:bottom w:val="none" w:sz="0" w:space="0" w:color="auto"/>
        <w:right w:val="none" w:sz="0" w:space="0" w:color="auto"/>
      </w:divBdr>
    </w:div>
    <w:div w:id="1916696146">
      <w:bodyDiv w:val="1"/>
      <w:marLeft w:val="0"/>
      <w:marRight w:val="0"/>
      <w:marTop w:val="0"/>
      <w:marBottom w:val="0"/>
      <w:divBdr>
        <w:top w:val="none" w:sz="0" w:space="0" w:color="auto"/>
        <w:left w:val="none" w:sz="0" w:space="0" w:color="auto"/>
        <w:bottom w:val="none" w:sz="0" w:space="0" w:color="auto"/>
        <w:right w:val="none" w:sz="0" w:space="0" w:color="auto"/>
      </w:divBdr>
    </w:div>
    <w:div w:id="1918244679">
      <w:bodyDiv w:val="1"/>
      <w:marLeft w:val="0"/>
      <w:marRight w:val="0"/>
      <w:marTop w:val="0"/>
      <w:marBottom w:val="0"/>
      <w:divBdr>
        <w:top w:val="none" w:sz="0" w:space="0" w:color="auto"/>
        <w:left w:val="none" w:sz="0" w:space="0" w:color="auto"/>
        <w:bottom w:val="none" w:sz="0" w:space="0" w:color="auto"/>
        <w:right w:val="none" w:sz="0" w:space="0" w:color="auto"/>
      </w:divBdr>
    </w:div>
    <w:div w:id="1921517778">
      <w:bodyDiv w:val="1"/>
      <w:marLeft w:val="0"/>
      <w:marRight w:val="0"/>
      <w:marTop w:val="0"/>
      <w:marBottom w:val="0"/>
      <w:divBdr>
        <w:top w:val="none" w:sz="0" w:space="0" w:color="auto"/>
        <w:left w:val="none" w:sz="0" w:space="0" w:color="auto"/>
        <w:bottom w:val="none" w:sz="0" w:space="0" w:color="auto"/>
        <w:right w:val="none" w:sz="0" w:space="0" w:color="auto"/>
      </w:divBdr>
    </w:div>
    <w:div w:id="1925411929">
      <w:bodyDiv w:val="1"/>
      <w:marLeft w:val="0"/>
      <w:marRight w:val="0"/>
      <w:marTop w:val="0"/>
      <w:marBottom w:val="0"/>
      <w:divBdr>
        <w:top w:val="none" w:sz="0" w:space="0" w:color="auto"/>
        <w:left w:val="none" w:sz="0" w:space="0" w:color="auto"/>
        <w:bottom w:val="none" w:sz="0" w:space="0" w:color="auto"/>
        <w:right w:val="none" w:sz="0" w:space="0" w:color="auto"/>
      </w:divBdr>
    </w:div>
    <w:div w:id="1935698851">
      <w:bodyDiv w:val="1"/>
      <w:marLeft w:val="0"/>
      <w:marRight w:val="0"/>
      <w:marTop w:val="0"/>
      <w:marBottom w:val="0"/>
      <w:divBdr>
        <w:top w:val="none" w:sz="0" w:space="0" w:color="auto"/>
        <w:left w:val="none" w:sz="0" w:space="0" w:color="auto"/>
        <w:bottom w:val="none" w:sz="0" w:space="0" w:color="auto"/>
        <w:right w:val="none" w:sz="0" w:space="0" w:color="auto"/>
      </w:divBdr>
    </w:div>
    <w:div w:id="1936479971">
      <w:bodyDiv w:val="1"/>
      <w:marLeft w:val="0"/>
      <w:marRight w:val="0"/>
      <w:marTop w:val="0"/>
      <w:marBottom w:val="0"/>
      <w:divBdr>
        <w:top w:val="none" w:sz="0" w:space="0" w:color="auto"/>
        <w:left w:val="none" w:sz="0" w:space="0" w:color="auto"/>
        <w:bottom w:val="none" w:sz="0" w:space="0" w:color="auto"/>
        <w:right w:val="none" w:sz="0" w:space="0" w:color="auto"/>
      </w:divBdr>
    </w:div>
    <w:div w:id="1944847081">
      <w:bodyDiv w:val="1"/>
      <w:marLeft w:val="0"/>
      <w:marRight w:val="0"/>
      <w:marTop w:val="0"/>
      <w:marBottom w:val="0"/>
      <w:divBdr>
        <w:top w:val="none" w:sz="0" w:space="0" w:color="auto"/>
        <w:left w:val="none" w:sz="0" w:space="0" w:color="auto"/>
        <w:bottom w:val="none" w:sz="0" w:space="0" w:color="auto"/>
        <w:right w:val="none" w:sz="0" w:space="0" w:color="auto"/>
      </w:divBdr>
    </w:div>
    <w:div w:id="1946186431">
      <w:bodyDiv w:val="1"/>
      <w:marLeft w:val="0"/>
      <w:marRight w:val="0"/>
      <w:marTop w:val="0"/>
      <w:marBottom w:val="0"/>
      <w:divBdr>
        <w:top w:val="none" w:sz="0" w:space="0" w:color="auto"/>
        <w:left w:val="none" w:sz="0" w:space="0" w:color="auto"/>
        <w:bottom w:val="none" w:sz="0" w:space="0" w:color="auto"/>
        <w:right w:val="none" w:sz="0" w:space="0" w:color="auto"/>
      </w:divBdr>
    </w:div>
    <w:div w:id="1947077887">
      <w:bodyDiv w:val="1"/>
      <w:marLeft w:val="0"/>
      <w:marRight w:val="0"/>
      <w:marTop w:val="0"/>
      <w:marBottom w:val="0"/>
      <w:divBdr>
        <w:top w:val="none" w:sz="0" w:space="0" w:color="auto"/>
        <w:left w:val="none" w:sz="0" w:space="0" w:color="auto"/>
        <w:bottom w:val="none" w:sz="0" w:space="0" w:color="auto"/>
        <w:right w:val="none" w:sz="0" w:space="0" w:color="auto"/>
      </w:divBdr>
    </w:div>
    <w:div w:id="1949046932">
      <w:bodyDiv w:val="1"/>
      <w:marLeft w:val="0"/>
      <w:marRight w:val="0"/>
      <w:marTop w:val="0"/>
      <w:marBottom w:val="0"/>
      <w:divBdr>
        <w:top w:val="none" w:sz="0" w:space="0" w:color="auto"/>
        <w:left w:val="none" w:sz="0" w:space="0" w:color="auto"/>
        <w:bottom w:val="none" w:sz="0" w:space="0" w:color="auto"/>
        <w:right w:val="none" w:sz="0" w:space="0" w:color="auto"/>
      </w:divBdr>
    </w:div>
    <w:div w:id="1949120552">
      <w:bodyDiv w:val="1"/>
      <w:marLeft w:val="0"/>
      <w:marRight w:val="0"/>
      <w:marTop w:val="0"/>
      <w:marBottom w:val="0"/>
      <w:divBdr>
        <w:top w:val="none" w:sz="0" w:space="0" w:color="auto"/>
        <w:left w:val="none" w:sz="0" w:space="0" w:color="auto"/>
        <w:bottom w:val="none" w:sz="0" w:space="0" w:color="auto"/>
        <w:right w:val="none" w:sz="0" w:space="0" w:color="auto"/>
      </w:divBdr>
    </w:div>
    <w:div w:id="1950121960">
      <w:bodyDiv w:val="1"/>
      <w:marLeft w:val="0"/>
      <w:marRight w:val="0"/>
      <w:marTop w:val="0"/>
      <w:marBottom w:val="0"/>
      <w:divBdr>
        <w:top w:val="none" w:sz="0" w:space="0" w:color="auto"/>
        <w:left w:val="none" w:sz="0" w:space="0" w:color="auto"/>
        <w:bottom w:val="none" w:sz="0" w:space="0" w:color="auto"/>
        <w:right w:val="none" w:sz="0" w:space="0" w:color="auto"/>
      </w:divBdr>
    </w:div>
    <w:div w:id="1953239676">
      <w:bodyDiv w:val="1"/>
      <w:marLeft w:val="0"/>
      <w:marRight w:val="0"/>
      <w:marTop w:val="0"/>
      <w:marBottom w:val="0"/>
      <w:divBdr>
        <w:top w:val="none" w:sz="0" w:space="0" w:color="auto"/>
        <w:left w:val="none" w:sz="0" w:space="0" w:color="auto"/>
        <w:bottom w:val="none" w:sz="0" w:space="0" w:color="auto"/>
        <w:right w:val="none" w:sz="0" w:space="0" w:color="auto"/>
      </w:divBdr>
    </w:div>
    <w:div w:id="1957560713">
      <w:bodyDiv w:val="1"/>
      <w:marLeft w:val="0"/>
      <w:marRight w:val="0"/>
      <w:marTop w:val="0"/>
      <w:marBottom w:val="0"/>
      <w:divBdr>
        <w:top w:val="none" w:sz="0" w:space="0" w:color="auto"/>
        <w:left w:val="none" w:sz="0" w:space="0" w:color="auto"/>
        <w:bottom w:val="none" w:sz="0" w:space="0" w:color="auto"/>
        <w:right w:val="none" w:sz="0" w:space="0" w:color="auto"/>
      </w:divBdr>
    </w:div>
    <w:div w:id="1958368817">
      <w:bodyDiv w:val="1"/>
      <w:marLeft w:val="0"/>
      <w:marRight w:val="0"/>
      <w:marTop w:val="0"/>
      <w:marBottom w:val="0"/>
      <w:divBdr>
        <w:top w:val="none" w:sz="0" w:space="0" w:color="auto"/>
        <w:left w:val="none" w:sz="0" w:space="0" w:color="auto"/>
        <w:bottom w:val="none" w:sz="0" w:space="0" w:color="auto"/>
        <w:right w:val="none" w:sz="0" w:space="0" w:color="auto"/>
      </w:divBdr>
    </w:div>
    <w:div w:id="1958560818">
      <w:bodyDiv w:val="1"/>
      <w:marLeft w:val="0"/>
      <w:marRight w:val="0"/>
      <w:marTop w:val="0"/>
      <w:marBottom w:val="0"/>
      <w:divBdr>
        <w:top w:val="none" w:sz="0" w:space="0" w:color="auto"/>
        <w:left w:val="none" w:sz="0" w:space="0" w:color="auto"/>
        <w:bottom w:val="none" w:sz="0" w:space="0" w:color="auto"/>
        <w:right w:val="none" w:sz="0" w:space="0" w:color="auto"/>
      </w:divBdr>
    </w:div>
    <w:div w:id="1958756281">
      <w:bodyDiv w:val="1"/>
      <w:marLeft w:val="0"/>
      <w:marRight w:val="0"/>
      <w:marTop w:val="0"/>
      <w:marBottom w:val="0"/>
      <w:divBdr>
        <w:top w:val="none" w:sz="0" w:space="0" w:color="auto"/>
        <w:left w:val="none" w:sz="0" w:space="0" w:color="auto"/>
        <w:bottom w:val="none" w:sz="0" w:space="0" w:color="auto"/>
        <w:right w:val="none" w:sz="0" w:space="0" w:color="auto"/>
      </w:divBdr>
    </w:div>
    <w:div w:id="1963881158">
      <w:bodyDiv w:val="1"/>
      <w:marLeft w:val="0"/>
      <w:marRight w:val="0"/>
      <w:marTop w:val="0"/>
      <w:marBottom w:val="0"/>
      <w:divBdr>
        <w:top w:val="none" w:sz="0" w:space="0" w:color="auto"/>
        <w:left w:val="none" w:sz="0" w:space="0" w:color="auto"/>
        <w:bottom w:val="none" w:sz="0" w:space="0" w:color="auto"/>
        <w:right w:val="none" w:sz="0" w:space="0" w:color="auto"/>
      </w:divBdr>
    </w:div>
    <w:div w:id="1970741446">
      <w:bodyDiv w:val="1"/>
      <w:marLeft w:val="0"/>
      <w:marRight w:val="0"/>
      <w:marTop w:val="0"/>
      <w:marBottom w:val="0"/>
      <w:divBdr>
        <w:top w:val="none" w:sz="0" w:space="0" w:color="auto"/>
        <w:left w:val="none" w:sz="0" w:space="0" w:color="auto"/>
        <w:bottom w:val="none" w:sz="0" w:space="0" w:color="auto"/>
        <w:right w:val="none" w:sz="0" w:space="0" w:color="auto"/>
      </w:divBdr>
    </w:div>
    <w:div w:id="1972202277">
      <w:bodyDiv w:val="1"/>
      <w:marLeft w:val="0"/>
      <w:marRight w:val="0"/>
      <w:marTop w:val="0"/>
      <w:marBottom w:val="0"/>
      <w:divBdr>
        <w:top w:val="none" w:sz="0" w:space="0" w:color="auto"/>
        <w:left w:val="none" w:sz="0" w:space="0" w:color="auto"/>
        <w:bottom w:val="none" w:sz="0" w:space="0" w:color="auto"/>
        <w:right w:val="none" w:sz="0" w:space="0" w:color="auto"/>
      </w:divBdr>
    </w:div>
    <w:div w:id="1972249285">
      <w:bodyDiv w:val="1"/>
      <w:marLeft w:val="0"/>
      <w:marRight w:val="0"/>
      <w:marTop w:val="0"/>
      <w:marBottom w:val="0"/>
      <w:divBdr>
        <w:top w:val="none" w:sz="0" w:space="0" w:color="auto"/>
        <w:left w:val="none" w:sz="0" w:space="0" w:color="auto"/>
        <w:bottom w:val="none" w:sz="0" w:space="0" w:color="auto"/>
        <w:right w:val="none" w:sz="0" w:space="0" w:color="auto"/>
      </w:divBdr>
    </w:div>
    <w:div w:id="1974020086">
      <w:bodyDiv w:val="1"/>
      <w:marLeft w:val="0"/>
      <w:marRight w:val="0"/>
      <w:marTop w:val="0"/>
      <w:marBottom w:val="0"/>
      <w:divBdr>
        <w:top w:val="none" w:sz="0" w:space="0" w:color="auto"/>
        <w:left w:val="none" w:sz="0" w:space="0" w:color="auto"/>
        <w:bottom w:val="none" w:sz="0" w:space="0" w:color="auto"/>
        <w:right w:val="none" w:sz="0" w:space="0" w:color="auto"/>
      </w:divBdr>
    </w:div>
    <w:div w:id="1975522555">
      <w:bodyDiv w:val="1"/>
      <w:marLeft w:val="0"/>
      <w:marRight w:val="0"/>
      <w:marTop w:val="0"/>
      <w:marBottom w:val="0"/>
      <w:divBdr>
        <w:top w:val="none" w:sz="0" w:space="0" w:color="auto"/>
        <w:left w:val="none" w:sz="0" w:space="0" w:color="auto"/>
        <w:bottom w:val="none" w:sz="0" w:space="0" w:color="auto"/>
        <w:right w:val="none" w:sz="0" w:space="0" w:color="auto"/>
      </w:divBdr>
    </w:div>
    <w:div w:id="1977711132">
      <w:bodyDiv w:val="1"/>
      <w:marLeft w:val="0"/>
      <w:marRight w:val="0"/>
      <w:marTop w:val="0"/>
      <w:marBottom w:val="0"/>
      <w:divBdr>
        <w:top w:val="none" w:sz="0" w:space="0" w:color="auto"/>
        <w:left w:val="none" w:sz="0" w:space="0" w:color="auto"/>
        <w:bottom w:val="none" w:sz="0" w:space="0" w:color="auto"/>
        <w:right w:val="none" w:sz="0" w:space="0" w:color="auto"/>
      </w:divBdr>
    </w:div>
    <w:div w:id="1979843399">
      <w:bodyDiv w:val="1"/>
      <w:marLeft w:val="0"/>
      <w:marRight w:val="0"/>
      <w:marTop w:val="0"/>
      <w:marBottom w:val="0"/>
      <w:divBdr>
        <w:top w:val="none" w:sz="0" w:space="0" w:color="auto"/>
        <w:left w:val="none" w:sz="0" w:space="0" w:color="auto"/>
        <w:bottom w:val="none" w:sz="0" w:space="0" w:color="auto"/>
        <w:right w:val="none" w:sz="0" w:space="0" w:color="auto"/>
      </w:divBdr>
    </w:div>
    <w:div w:id="1980379808">
      <w:bodyDiv w:val="1"/>
      <w:marLeft w:val="0"/>
      <w:marRight w:val="0"/>
      <w:marTop w:val="0"/>
      <w:marBottom w:val="0"/>
      <w:divBdr>
        <w:top w:val="none" w:sz="0" w:space="0" w:color="auto"/>
        <w:left w:val="none" w:sz="0" w:space="0" w:color="auto"/>
        <w:bottom w:val="none" w:sz="0" w:space="0" w:color="auto"/>
        <w:right w:val="none" w:sz="0" w:space="0" w:color="auto"/>
      </w:divBdr>
      <w:divsChild>
        <w:div w:id="1069840319">
          <w:marLeft w:val="0"/>
          <w:marRight w:val="0"/>
          <w:marTop w:val="0"/>
          <w:marBottom w:val="0"/>
          <w:divBdr>
            <w:top w:val="none" w:sz="0" w:space="0" w:color="auto"/>
            <w:left w:val="none" w:sz="0" w:space="0" w:color="auto"/>
            <w:bottom w:val="none" w:sz="0" w:space="0" w:color="auto"/>
            <w:right w:val="none" w:sz="0" w:space="0" w:color="auto"/>
          </w:divBdr>
          <w:divsChild>
            <w:div w:id="2970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65083">
      <w:bodyDiv w:val="1"/>
      <w:marLeft w:val="0"/>
      <w:marRight w:val="0"/>
      <w:marTop w:val="0"/>
      <w:marBottom w:val="0"/>
      <w:divBdr>
        <w:top w:val="none" w:sz="0" w:space="0" w:color="auto"/>
        <w:left w:val="none" w:sz="0" w:space="0" w:color="auto"/>
        <w:bottom w:val="none" w:sz="0" w:space="0" w:color="auto"/>
        <w:right w:val="none" w:sz="0" w:space="0" w:color="auto"/>
      </w:divBdr>
    </w:div>
    <w:div w:id="1981498605">
      <w:bodyDiv w:val="1"/>
      <w:marLeft w:val="0"/>
      <w:marRight w:val="0"/>
      <w:marTop w:val="0"/>
      <w:marBottom w:val="0"/>
      <w:divBdr>
        <w:top w:val="none" w:sz="0" w:space="0" w:color="auto"/>
        <w:left w:val="none" w:sz="0" w:space="0" w:color="auto"/>
        <w:bottom w:val="none" w:sz="0" w:space="0" w:color="auto"/>
        <w:right w:val="none" w:sz="0" w:space="0" w:color="auto"/>
      </w:divBdr>
    </w:div>
    <w:div w:id="1984698647">
      <w:bodyDiv w:val="1"/>
      <w:marLeft w:val="0"/>
      <w:marRight w:val="0"/>
      <w:marTop w:val="0"/>
      <w:marBottom w:val="0"/>
      <w:divBdr>
        <w:top w:val="none" w:sz="0" w:space="0" w:color="auto"/>
        <w:left w:val="none" w:sz="0" w:space="0" w:color="auto"/>
        <w:bottom w:val="none" w:sz="0" w:space="0" w:color="auto"/>
        <w:right w:val="none" w:sz="0" w:space="0" w:color="auto"/>
      </w:divBdr>
    </w:div>
    <w:div w:id="1991397996">
      <w:bodyDiv w:val="1"/>
      <w:marLeft w:val="0"/>
      <w:marRight w:val="0"/>
      <w:marTop w:val="0"/>
      <w:marBottom w:val="0"/>
      <w:divBdr>
        <w:top w:val="none" w:sz="0" w:space="0" w:color="auto"/>
        <w:left w:val="none" w:sz="0" w:space="0" w:color="auto"/>
        <w:bottom w:val="none" w:sz="0" w:space="0" w:color="auto"/>
        <w:right w:val="none" w:sz="0" w:space="0" w:color="auto"/>
      </w:divBdr>
    </w:div>
    <w:div w:id="1994677373">
      <w:bodyDiv w:val="1"/>
      <w:marLeft w:val="0"/>
      <w:marRight w:val="0"/>
      <w:marTop w:val="0"/>
      <w:marBottom w:val="0"/>
      <w:divBdr>
        <w:top w:val="none" w:sz="0" w:space="0" w:color="auto"/>
        <w:left w:val="none" w:sz="0" w:space="0" w:color="auto"/>
        <w:bottom w:val="none" w:sz="0" w:space="0" w:color="auto"/>
        <w:right w:val="none" w:sz="0" w:space="0" w:color="auto"/>
      </w:divBdr>
    </w:div>
    <w:div w:id="1997102591">
      <w:bodyDiv w:val="1"/>
      <w:marLeft w:val="0"/>
      <w:marRight w:val="0"/>
      <w:marTop w:val="0"/>
      <w:marBottom w:val="0"/>
      <w:divBdr>
        <w:top w:val="none" w:sz="0" w:space="0" w:color="auto"/>
        <w:left w:val="none" w:sz="0" w:space="0" w:color="auto"/>
        <w:bottom w:val="none" w:sz="0" w:space="0" w:color="auto"/>
        <w:right w:val="none" w:sz="0" w:space="0" w:color="auto"/>
      </w:divBdr>
    </w:div>
    <w:div w:id="1997222810">
      <w:bodyDiv w:val="1"/>
      <w:marLeft w:val="0"/>
      <w:marRight w:val="0"/>
      <w:marTop w:val="0"/>
      <w:marBottom w:val="0"/>
      <w:divBdr>
        <w:top w:val="none" w:sz="0" w:space="0" w:color="auto"/>
        <w:left w:val="none" w:sz="0" w:space="0" w:color="auto"/>
        <w:bottom w:val="none" w:sz="0" w:space="0" w:color="auto"/>
        <w:right w:val="none" w:sz="0" w:space="0" w:color="auto"/>
      </w:divBdr>
    </w:div>
    <w:div w:id="1997299239">
      <w:bodyDiv w:val="1"/>
      <w:marLeft w:val="0"/>
      <w:marRight w:val="0"/>
      <w:marTop w:val="0"/>
      <w:marBottom w:val="0"/>
      <w:divBdr>
        <w:top w:val="none" w:sz="0" w:space="0" w:color="auto"/>
        <w:left w:val="none" w:sz="0" w:space="0" w:color="auto"/>
        <w:bottom w:val="none" w:sz="0" w:space="0" w:color="auto"/>
        <w:right w:val="none" w:sz="0" w:space="0" w:color="auto"/>
      </w:divBdr>
    </w:div>
    <w:div w:id="1997613323">
      <w:bodyDiv w:val="1"/>
      <w:marLeft w:val="0"/>
      <w:marRight w:val="0"/>
      <w:marTop w:val="0"/>
      <w:marBottom w:val="0"/>
      <w:divBdr>
        <w:top w:val="none" w:sz="0" w:space="0" w:color="auto"/>
        <w:left w:val="none" w:sz="0" w:space="0" w:color="auto"/>
        <w:bottom w:val="none" w:sz="0" w:space="0" w:color="auto"/>
        <w:right w:val="none" w:sz="0" w:space="0" w:color="auto"/>
      </w:divBdr>
    </w:div>
    <w:div w:id="2005357638">
      <w:bodyDiv w:val="1"/>
      <w:marLeft w:val="0"/>
      <w:marRight w:val="0"/>
      <w:marTop w:val="0"/>
      <w:marBottom w:val="0"/>
      <w:divBdr>
        <w:top w:val="none" w:sz="0" w:space="0" w:color="auto"/>
        <w:left w:val="none" w:sz="0" w:space="0" w:color="auto"/>
        <w:bottom w:val="none" w:sz="0" w:space="0" w:color="auto"/>
        <w:right w:val="none" w:sz="0" w:space="0" w:color="auto"/>
      </w:divBdr>
    </w:div>
    <w:div w:id="2006089116">
      <w:bodyDiv w:val="1"/>
      <w:marLeft w:val="0"/>
      <w:marRight w:val="0"/>
      <w:marTop w:val="0"/>
      <w:marBottom w:val="0"/>
      <w:divBdr>
        <w:top w:val="none" w:sz="0" w:space="0" w:color="auto"/>
        <w:left w:val="none" w:sz="0" w:space="0" w:color="auto"/>
        <w:bottom w:val="none" w:sz="0" w:space="0" w:color="auto"/>
        <w:right w:val="none" w:sz="0" w:space="0" w:color="auto"/>
      </w:divBdr>
    </w:div>
    <w:div w:id="2012368048">
      <w:bodyDiv w:val="1"/>
      <w:marLeft w:val="0"/>
      <w:marRight w:val="0"/>
      <w:marTop w:val="0"/>
      <w:marBottom w:val="0"/>
      <w:divBdr>
        <w:top w:val="none" w:sz="0" w:space="0" w:color="auto"/>
        <w:left w:val="none" w:sz="0" w:space="0" w:color="auto"/>
        <w:bottom w:val="none" w:sz="0" w:space="0" w:color="auto"/>
        <w:right w:val="none" w:sz="0" w:space="0" w:color="auto"/>
      </w:divBdr>
    </w:div>
    <w:div w:id="2013800752">
      <w:bodyDiv w:val="1"/>
      <w:marLeft w:val="0"/>
      <w:marRight w:val="0"/>
      <w:marTop w:val="0"/>
      <w:marBottom w:val="0"/>
      <w:divBdr>
        <w:top w:val="none" w:sz="0" w:space="0" w:color="auto"/>
        <w:left w:val="none" w:sz="0" w:space="0" w:color="auto"/>
        <w:bottom w:val="none" w:sz="0" w:space="0" w:color="auto"/>
        <w:right w:val="none" w:sz="0" w:space="0" w:color="auto"/>
      </w:divBdr>
    </w:div>
    <w:div w:id="2017228263">
      <w:bodyDiv w:val="1"/>
      <w:marLeft w:val="0"/>
      <w:marRight w:val="0"/>
      <w:marTop w:val="0"/>
      <w:marBottom w:val="0"/>
      <w:divBdr>
        <w:top w:val="none" w:sz="0" w:space="0" w:color="auto"/>
        <w:left w:val="none" w:sz="0" w:space="0" w:color="auto"/>
        <w:bottom w:val="none" w:sz="0" w:space="0" w:color="auto"/>
        <w:right w:val="none" w:sz="0" w:space="0" w:color="auto"/>
      </w:divBdr>
    </w:div>
    <w:div w:id="2020501814">
      <w:bodyDiv w:val="1"/>
      <w:marLeft w:val="0"/>
      <w:marRight w:val="0"/>
      <w:marTop w:val="0"/>
      <w:marBottom w:val="0"/>
      <w:divBdr>
        <w:top w:val="none" w:sz="0" w:space="0" w:color="auto"/>
        <w:left w:val="none" w:sz="0" w:space="0" w:color="auto"/>
        <w:bottom w:val="none" w:sz="0" w:space="0" w:color="auto"/>
        <w:right w:val="none" w:sz="0" w:space="0" w:color="auto"/>
      </w:divBdr>
    </w:div>
    <w:div w:id="2024159260">
      <w:bodyDiv w:val="1"/>
      <w:marLeft w:val="0"/>
      <w:marRight w:val="0"/>
      <w:marTop w:val="0"/>
      <w:marBottom w:val="0"/>
      <w:divBdr>
        <w:top w:val="none" w:sz="0" w:space="0" w:color="auto"/>
        <w:left w:val="none" w:sz="0" w:space="0" w:color="auto"/>
        <w:bottom w:val="none" w:sz="0" w:space="0" w:color="auto"/>
        <w:right w:val="none" w:sz="0" w:space="0" w:color="auto"/>
      </w:divBdr>
    </w:div>
    <w:div w:id="2024210501">
      <w:bodyDiv w:val="1"/>
      <w:marLeft w:val="0"/>
      <w:marRight w:val="0"/>
      <w:marTop w:val="0"/>
      <w:marBottom w:val="0"/>
      <w:divBdr>
        <w:top w:val="none" w:sz="0" w:space="0" w:color="auto"/>
        <w:left w:val="none" w:sz="0" w:space="0" w:color="auto"/>
        <w:bottom w:val="none" w:sz="0" w:space="0" w:color="auto"/>
        <w:right w:val="none" w:sz="0" w:space="0" w:color="auto"/>
      </w:divBdr>
    </w:div>
    <w:div w:id="2024819002">
      <w:bodyDiv w:val="1"/>
      <w:marLeft w:val="0"/>
      <w:marRight w:val="0"/>
      <w:marTop w:val="0"/>
      <w:marBottom w:val="0"/>
      <w:divBdr>
        <w:top w:val="none" w:sz="0" w:space="0" w:color="auto"/>
        <w:left w:val="none" w:sz="0" w:space="0" w:color="auto"/>
        <w:bottom w:val="none" w:sz="0" w:space="0" w:color="auto"/>
        <w:right w:val="none" w:sz="0" w:space="0" w:color="auto"/>
      </w:divBdr>
    </w:div>
    <w:div w:id="2030986412">
      <w:bodyDiv w:val="1"/>
      <w:marLeft w:val="0"/>
      <w:marRight w:val="0"/>
      <w:marTop w:val="0"/>
      <w:marBottom w:val="0"/>
      <w:divBdr>
        <w:top w:val="none" w:sz="0" w:space="0" w:color="auto"/>
        <w:left w:val="none" w:sz="0" w:space="0" w:color="auto"/>
        <w:bottom w:val="none" w:sz="0" w:space="0" w:color="auto"/>
        <w:right w:val="none" w:sz="0" w:space="0" w:color="auto"/>
      </w:divBdr>
    </w:div>
    <w:div w:id="2032485463">
      <w:bodyDiv w:val="1"/>
      <w:marLeft w:val="0"/>
      <w:marRight w:val="0"/>
      <w:marTop w:val="0"/>
      <w:marBottom w:val="0"/>
      <w:divBdr>
        <w:top w:val="none" w:sz="0" w:space="0" w:color="auto"/>
        <w:left w:val="none" w:sz="0" w:space="0" w:color="auto"/>
        <w:bottom w:val="none" w:sz="0" w:space="0" w:color="auto"/>
        <w:right w:val="none" w:sz="0" w:space="0" w:color="auto"/>
      </w:divBdr>
    </w:div>
    <w:div w:id="2032799577">
      <w:bodyDiv w:val="1"/>
      <w:marLeft w:val="0"/>
      <w:marRight w:val="0"/>
      <w:marTop w:val="0"/>
      <w:marBottom w:val="0"/>
      <w:divBdr>
        <w:top w:val="none" w:sz="0" w:space="0" w:color="auto"/>
        <w:left w:val="none" w:sz="0" w:space="0" w:color="auto"/>
        <w:bottom w:val="none" w:sz="0" w:space="0" w:color="auto"/>
        <w:right w:val="none" w:sz="0" w:space="0" w:color="auto"/>
      </w:divBdr>
      <w:divsChild>
        <w:div w:id="1167985024">
          <w:marLeft w:val="0"/>
          <w:marRight w:val="0"/>
          <w:marTop w:val="0"/>
          <w:marBottom w:val="0"/>
          <w:divBdr>
            <w:top w:val="none" w:sz="0" w:space="0" w:color="auto"/>
            <w:left w:val="none" w:sz="0" w:space="0" w:color="auto"/>
            <w:bottom w:val="none" w:sz="0" w:space="0" w:color="auto"/>
            <w:right w:val="none" w:sz="0" w:space="0" w:color="auto"/>
          </w:divBdr>
          <w:divsChild>
            <w:div w:id="78566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17678">
      <w:bodyDiv w:val="1"/>
      <w:marLeft w:val="0"/>
      <w:marRight w:val="0"/>
      <w:marTop w:val="0"/>
      <w:marBottom w:val="0"/>
      <w:divBdr>
        <w:top w:val="none" w:sz="0" w:space="0" w:color="auto"/>
        <w:left w:val="none" w:sz="0" w:space="0" w:color="auto"/>
        <w:bottom w:val="none" w:sz="0" w:space="0" w:color="auto"/>
        <w:right w:val="none" w:sz="0" w:space="0" w:color="auto"/>
      </w:divBdr>
    </w:div>
    <w:div w:id="2036689669">
      <w:bodyDiv w:val="1"/>
      <w:marLeft w:val="0"/>
      <w:marRight w:val="0"/>
      <w:marTop w:val="0"/>
      <w:marBottom w:val="0"/>
      <w:divBdr>
        <w:top w:val="none" w:sz="0" w:space="0" w:color="auto"/>
        <w:left w:val="none" w:sz="0" w:space="0" w:color="auto"/>
        <w:bottom w:val="none" w:sz="0" w:space="0" w:color="auto"/>
        <w:right w:val="none" w:sz="0" w:space="0" w:color="auto"/>
      </w:divBdr>
    </w:div>
    <w:div w:id="2037191353">
      <w:bodyDiv w:val="1"/>
      <w:marLeft w:val="0"/>
      <w:marRight w:val="0"/>
      <w:marTop w:val="0"/>
      <w:marBottom w:val="0"/>
      <w:divBdr>
        <w:top w:val="none" w:sz="0" w:space="0" w:color="auto"/>
        <w:left w:val="none" w:sz="0" w:space="0" w:color="auto"/>
        <w:bottom w:val="none" w:sz="0" w:space="0" w:color="auto"/>
        <w:right w:val="none" w:sz="0" w:space="0" w:color="auto"/>
      </w:divBdr>
    </w:div>
    <w:div w:id="2037349612">
      <w:bodyDiv w:val="1"/>
      <w:marLeft w:val="0"/>
      <w:marRight w:val="0"/>
      <w:marTop w:val="0"/>
      <w:marBottom w:val="0"/>
      <w:divBdr>
        <w:top w:val="none" w:sz="0" w:space="0" w:color="auto"/>
        <w:left w:val="none" w:sz="0" w:space="0" w:color="auto"/>
        <w:bottom w:val="none" w:sz="0" w:space="0" w:color="auto"/>
        <w:right w:val="none" w:sz="0" w:space="0" w:color="auto"/>
      </w:divBdr>
    </w:div>
    <w:div w:id="2037389427">
      <w:bodyDiv w:val="1"/>
      <w:marLeft w:val="0"/>
      <w:marRight w:val="0"/>
      <w:marTop w:val="0"/>
      <w:marBottom w:val="0"/>
      <w:divBdr>
        <w:top w:val="none" w:sz="0" w:space="0" w:color="auto"/>
        <w:left w:val="none" w:sz="0" w:space="0" w:color="auto"/>
        <w:bottom w:val="none" w:sz="0" w:space="0" w:color="auto"/>
        <w:right w:val="none" w:sz="0" w:space="0" w:color="auto"/>
      </w:divBdr>
    </w:div>
    <w:div w:id="2041785446">
      <w:bodyDiv w:val="1"/>
      <w:marLeft w:val="0"/>
      <w:marRight w:val="0"/>
      <w:marTop w:val="0"/>
      <w:marBottom w:val="0"/>
      <w:divBdr>
        <w:top w:val="none" w:sz="0" w:space="0" w:color="auto"/>
        <w:left w:val="none" w:sz="0" w:space="0" w:color="auto"/>
        <w:bottom w:val="none" w:sz="0" w:space="0" w:color="auto"/>
        <w:right w:val="none" w:sz="0" w:space="0" w:color="auto"/>
      </w:divBdr>
    </w:div>
    <w:div w:id="2044556826">
      <w:bodyDiv w:val="1"/>
      <w:marLeft w:val="0"/>
      <w:marRight w:val="0"/>
      <w:marTop w:val="0"/>
      <w:marBottom w:val="0"/>
      <w:divBdr>
        <w:top w:val="none" w:sz="0" w:space="0" w:color="auto"/>
        <w:left w:val="none" w:sz="0" w:space="0" w:color="auto"/>
        <w:bottom w:val="none" w:sz="0" w:space="0" w:color="auto"/>
        <w:right w:val="none" w:sz="0" w:space="0" w:color="auto"/>
      </w:divBdr>
    </w:div>
    <w:div w:id="2046562720">
      <w:bodyDiv w:val="1"/>
      <w:marLeft w:val="0"/>
      <w:marRight w:val="0"/>
      <w:marTop w:val="0"/>
      <w:marBottom w:val="0"/>
      <w:divBdr>
        <w:top w:val="none" w:sz="0" w:space="0" w:color="auto"/>
        <w:left w:val="none" w:sz="0" w:space="0" w:color="auto"/>
        <w:bottom w:val="none" w:sz="0" w:space="0" w:color="auto"/>
        <w:right w:val="none" w:sz="0" w:space="0" w:color="auto"/>
      </w:divBdr>
    </w:div>
    <w:div w:id="2049333706">
      <w:bodyDiv w:val="1"/>
      <w:marLeft w:val="0"/>
      <w:marRight w:val="0"/>
      <w:marTop w:val="0"/>
      <w:marBottom w:val="0"/>
      <w:divBdr>
        <w:top w:val="none" w:sz="0" w:space="0" w:color="auto"/>
        <w:left w:val="none" w:sz="0" w:space="0" w:color="auto"/>
        <w:bottom w:val="none" w:sz="0" w:space="0" w:color="auto"/>
        <w:right w:val="none" w:sz="0" w:space="0" w:color="auto"/>
      </w:divBdr>
    </w:div>
    <w:div w:id="2050255516">
      <w:bodyDiv w:val="1"/>
      <w:marLeft w:val="0"/>
      <w:marRight w:val="0"/>
      <w:marTop w:val="0"/>
      <w:marBottom w:val="0"/>
      <w:divBdr>
        <w:top w:val="none" w:sz="0" w:space="0" w:color="auto"/>
        <w:left w:val="none" w:sz="0" w:space="0" w:color="auto"/>
        <w:bottom w:val="none" w:sz="0" w:space="0" w:color="auto"/>
        <w:right w:val="none" w:sz="0" w:space="0" w:color="auto"/>
      </w:divBdr>
    </w:div>
    <w:div w:id="2052921771">
      <w:bodyDiv w:val="1"/>
      <w:marLeft w:val="0"/>
      <w:marRight w:val="0"/>
      <w:marTop w:val="0"/>
      <w:marBottom w:val="0"/>
      <w:divBdr>
        <w:top w:val="none" w:sz="0" w:space="0" w:color="auto"/>
        <w:left w:val="none" w:sz="0" w:space="0" w:color="auto"/>
        <w:bottom w:val="none" w:sz="0" w:space="0" w:color="auto"/>
        <w:right w:val="none" w:sz="0" w:space="0" w:color="auto"/>
      </w:divBdr>
    </w:div>
    <w:div w:id="2055736692">
      <w:bodyDiv w:val="1"/>
      <w:marLeft w:val="0"/>
      <w:marRight w:val="0"/>
      <w:marTop w:val="0"/>
      <w:marBottom w:val="0"/>
      <w:divBdr>
        <w:top w:val="none" w:sz="0" w:space="0" w:color="auto"/>
        <w:left w:val="none" w:sz="0" w:space="0" w:color="auto"/>
        <w:bottom w:val="none" w:sz="0" w:space="0" w:color="auto"/>
        <w:right w:val="none" w:sz="0" w:space="0" w:color="auto"/>
      </w:divBdr>
    </w:div>
    <w:div w:id="2056272117">
      <w:bodyDiv w:val="1"/>
      <w:marLeft w:val="0"/>
      <w:marRight w:val="0"/>
      <w:marTop w:val="0"/>
      <w:marBottom w:val="0"/>
      <w:divBdr>
        <w:top w:val="none" w:sz="0" w:space="0" w:color="auto"/>
        <w:left w:val="none" w:sz="0" w:space="0" w:color="auto"/>
        <w:bottom w:val="none" w:sz="0" w:space="0" w:color="auto"/>
        <w:right w:val="none" w:sz="0" w:space="0" w:color="auto"/>
      </w:divBdr>
    </w:div>
    <w:div w:id="2056539323">
      <w:bodyDiv w:val="1"/>
      <w:marLeft w:val="0"/>
      <w:marRight w:val="0"/>
      <w:marTop w:val="0"/>
      <w:marBottom w:val="0"/>
      <w:divBdr>
        <w:top w:val="none" w:sz="0" w:space="0" w:color="auto"/>
        <w:left w:val="none" w:sz="0" w:space="0" w:color="auto"/>
        <w:bottom w:val="none" w:sz="0" w:space="0" w:color="auto"/>
        <w:right w:val="none" w:sz="0" w:space="0" w:color="auto"/>
      </w:divBdr>
    </w:div>
    <w:div w:id="2058190813">
      <w:bodyDiv w:val="1"/>
      <w:marLeft w:val="0"/>
      <w:marRight w:val="0"/>
      <w:marTop w:val="0"/>
      <w:marBottom w:val="0"/>
      <w:divBdr>
        <w:top w:val="none" w:sz="0" w:space="0" w:color="auto"/>
        <w:left w:val="none" w:sz="0" w:space="0" w:color="auto"/>
        <w:bottom w:val="none" w:sz="0" w:space="0" w:color="auto"/>
        <w:right w:val="none" w:sz="0" w:space="0" w:color="auto"/>
      </w:divBdr>
    </w:div>
    <w:div w:id="2061779871">
      <w:bodyDiv w:val="1"/>
      <w:marLeft w:val="0"/>
      <w:marRight w:val="0"/>
      <w:marTop w:val="0"/>
      <w:marBottom w:val="0"/>
      <w:divBdr>
        <w:top w:val="none" w:sz="0" w:space="0" w:color="auto"/>
        <w:left w:val="none" w:sz="0" w:space="0" w:color="auto"/>
        <w:bottom w:val="none" w:sz="0" w:space="0" w:color="auto"/>
        <w:right w:val="none" w:sz="0" w:space="0" w:color="auto"/>
      </w:divBdr>
    </w:div>
    <w:div w:id="2062552248">
      <w:bodyDiv w:val="1"/>
      <w:marLeft w:val="0"/>
      <w:marRight w:val="0"/>
      <w:marTop w:val="0"/>
      <w:marBottom w:val="0"/>
      <w:divBdr>
        <w:top w:val="none" w:sz="0" w:space="0" w:color="auto"/>
        <w:left w:val="none" w:sz="0" w:space="0" w:color="auto"/>
        <w:bottom w:val="none" w:sz="0" w:space="0" w:color="auto"/>
        <w:right w:val="none" w:sz="0" w:space="0" w:color="auto"/>
      </w:divBdr>
    </w:div>
    <w:div w:id="2063165196">
      <w:bodyDiv w:val="1"/>
      <w:marLeft w:val="0"/>
      <w:marRight w:val="0"/>
      <w:marTop w:val="0"/>
      <w:marBottom w:val="0"/>
      <w:divBdr>
        <w:top w:val="none" w:sz="0" w:space="0" w:color="auto"/>
        <w:left w:val="none" w:sz="0" w:space="0" w:color="auto"/>
        <w:bottom w:val="none" w:sz="0" w:space="0" w:color="auto"/>
        <w:right w:val="none" w:sz="0" w:space="0" w:color="auto"/>
      </w:divBdr>
    </w:div>
    <w:div w:id="2063166428">
      <w:bodyDiv w:val="1"/>
      <w:marLeft w:val="0"/>
      <w:marRight w:val="0"/>
      <w:marTop w:val="0"/>
      <w:marBottom w:val="0"/>
      <w:divBdr>
        <w:top w:val="none" w:sz="0" w:space="0" w:color="auto"/>
        <w:left w:val="none" w:sz="0" w:space="0" w:color="auto"/>
        <w:bottom w:val="none" w:sz="0" w:space="0" w:color="auto"/>
        <w:right w:val="none" w:sz="0" w:space="0" w:color="auto"/>
      </w:divBdr>
    </w:div>
    <w:div w:id="2066443828">
      <w:bodyDiv w:val="1"/>
      <w:marLeft w:val="0"/>
      <w:marRight w:val="0"/>
      <w:marTop w:val="0"/>
      <w:marBottom w:val="0"/>
      <w:divBdr>
        <w:top w:val="none" w:sz="0" w:space="0" w:color="auto"/>
        <w:left w:val="none" w:sz="0" w:space="0" w:color="auto"/>
        <w:bottom w:val="none" w:sz="0" w:space="0" w:color="auto"/>
        <w:right w:val="none" w:sz="0" w:space="0" w:color="auto"/>
      </w:divBdr>
    </w:div>
    <w:div w:id="2071221010">
      <w:bodyDiv w:val="1"/>
      <w:marLeft w:val="0"/>
      <w:marRight w:val="0"/>
      <w:marTop w:val="0"/>
      <w:marBottom w:val="0"/>
      <w:divBdr>
        <w:top w:val="none" w:sz="0" w:space="0" w:color="auto"/>
        <w:left w:val="none" w:sz="0" w:space="0" w:color="auto"/>
        <w:bottom w:val="none" w:sz="0" w:space="0" w:color="auto"/>
        <w:right w:val="none" w:sz="0" w:space="0" w:color="auto"/>
      </w:divBdr>
    </w:div>
    <w:div w:id="2075621709">
      <w:bodyDiv w:val="1"/>
      <w:marLeft w:val="0"/>
      <w:marRight w:val="0"/>
      <w:marTop w:val="0"/>
      <w:marBottom w:val="0"/>
      <w:divBdr>
        <w:top w:val="none" w:sz="0" w:space="0" w:color="auto"/>
        <w:left w:val="none" w:sz="0" w:space="0" w:color="auto"/>
        <w:bottom w:val="none" w:sz="0" w:space="0" w:color="auto"/>
        <w:right w:val="none" w:sz="0" w:space="0" w:color="auto"/>
      </w:divBdr>
    </w:div>
    <w:div w:id="2077781430">
      <w:bodyDiv w:val="1"/>
      <w:marLeft w:val="0"/>
      <w:marRight w:val="0"/>
      <w:marTop w:val="0"/>
      <w:marBottom w:val="0"/>
      <w:divBdr>
        <w:top w:val="none" w:sz="0" w:space="0" w:color="auto"/>
        <w:left w:val="none" w:sz="0" w:space="0" w:color="auto"/>
        <w:bottom w:val="none" w:sz="0" w:space="0" w:color="auto"/>
        <w:right w:val="none" w:sz="0" w:space="0" w:color="auto"/>
      </w:divBdr>
    </w:div>
    <w:div w:id="2079473043">
      <w:bodyDiv w:val="1"/>
      <w:marLeft w:val="0"/>
      <w:marRight w:val="0"/>
      <w:marTop w:val="0"/>
      <w:marBottom w:val="0"/>
      <w:divBdr>
        <w:top w:val="none" w:sz="0" w:space="0" w:color="auto"/>
        <w:left w:val="none" w:sz="0" w:space="0" w:color="auto"/>
        <w:bottom w:val="none" w:sz="0" w:space="0" w:color="auto"/>
        <w:right w:val="none" w:sz="0" w:space="0" w:color="auto"/>
      </w:divBdr>
    </w:div>
    <w:div w:id="2080638511">
      <w:bodyDiv w:val="1"/>
      <w:marLeft w:val="0"/>
      <w:marRight w:val="0"/>
      <w:marTop w:val="0"/>
      <w:marBottom w:val="0"/>
      <w:divBdr>
        <w:top w:val="none" w:sz="0" w:space="0" w:color="auto"/>
        <w:left w:val="none" w:sz="0" w:space="0" w:color="auto"/>
        <w:bottom w:val="none" w:sz="0" w:space="0" w:color="auto"/>
        <w:right w:val="none" w:sz="0" w:space="0" w:color="auto"/>
      </w:divBdr>
    </w:div>
    <w:div w:id="2081440498">
      <w:bodyDiv w:val="1"/>
      <w:marLeft w:val="0"/>
      <w:marRight w:val="0"/>
      <w:marTop w:val="0"/>
      <w:marBottom w:val="0"/>
      <w:divBdr>
        <w:top w:val="none" w:sz="0" w:space="0" w:color="auto"/>
        <w:left w:val="none" w:sz="0" w:space="0" w:color="auto"/>
        <w:bottom w:val="none" w:sz="0" w:space="0" w:color="auto"/>
        <w:right w:val="none" w:sz="0" w:space="0" w:color="auto"/>
      </w:divBdr>
    </w:div>
    <w:div w:id="2082825605">
      <w:bodyDiv w:val="1"/>
      <w:marLeft w:val="0"/>
      <w:marRight w:val="0"/>
      <w:marTop w:val="0"/>
      <w:marBottom w:val="0"/>
      <w:divBdr>
        <w:top w:val="none" w:sz="0" w:space="0" w:color="auto"/>
        <w:left w:val="none" w:sz="0" w:space="0" w:color="auto"/>
        <w:bottom w:val="none" w:sz="0" w:space="0" w:color="auto"/>
        <w:right w:val="none" w:sz="0" w:space="0" w:color="auto"/>
      </w:divBdr>
    </w:div>
    <w:div w:id="2091463179">
      <w:bodyDiv w:val="1"/>
      <w:marLeft w:val="0"/>
      <w:marRight w:val="0"/>
      <w:marTop w:val="0"/>
      <w:marBottom w:val="0"/>
      <w:divBdr>
        <w:top w:val="none" w:sz="0" w:space="0" w:color="auto"/>
        <w:left w:val="none" w:sz="0" w:space="0" w:color="auto"/>
        <w:bottom w:val="none" w:sz="0" w:space="0" w:color="auto"/>
        <w:right w:val="none" w:sz="0" w:space="0" w:color="auto"/>
      </w:divBdr>
    </w:div>
    <w:div w:id="2093775330">
      <w:bodyDiv w:val="1"/>
      <w:marLeft w:val="0"/>
      <w:marRight w:val="0"/>
      <w:marTop w:val="0"/>
      <w:marBottom w:val="0"/>
      <w:divBdr>
        <w:top w:val="none" w:sz="0" w:space="0" w:color="auto"/>
        <w:left w:val="none" w:sz="0" w:space="0" w:color="auto"/>
        <w:bottom w:val="none" w:sz="0" w:space="0" w:color="auto"/>
        <w:right w:val="none" w:sz="0" w:space="0" w:color="auto"/>
      </w:divBdr>
    </w:div>
    <w:div w:id="2098207875">
      <w:bodyDiv w:val="1"/>
      <w:marLeft w:val="0"/>
      <w:marRight w:val="0"/>
      <w:marTop w:val="0"/>
      <w:marBottom w:val="0"/>
      <w:divBdr>
        <w:top w:val="none" w:sz="0" w:space="0" w:color="auto"/>
        <w:left w:val="none" w:sz="0" w:space="0" w:color="auto"/>
        <w:bottom w:val="none" w:sz="0" w:space="0" w:color="auto"/>
        <w:right w:val="none" w:sz="0" w:space="0" w:color="auto"/>
      </w:divBdr>
    </w:div>
    <w:div w:id="2099715305">
      <w:bodyDiv w:val="1"/>
      <w:marLeft w:val="0"/>
      <w:marRight w:val="0"/>
      <w:marTop w:val="0"/>
      <w:marBottom w:val="0"/>
      <w:divBdr>
        <w:top w:val="none" w:sz="0" w:space="0" w:color="auto"/>
        <w:left w:val="none" w:sz="0" w:space="0" w:color="auto"/>
        <w:bottom w:val="none" w:sz="0" w:space="0" w:color="auto"/>
        <w:right w:val="none" w:sz="0" w:space="0" w:color="auto"/>
      </w:divBdr>
    </w:div>
    <w:div w:id="2099791993">
      <w:bodyDiv w:val="1"/>
      <w:marLeft w:val="0"/>
      <w:marRight w:val="0"/>
      <w:marTop w:val="0"/>
      <w:marBottom w:val="0"/>
      <w:divBdr>
        <w:top w:val="none" w:sz="0" w:space="0" w:color="auto"/>
        <w:left w:val="none" w:sz="0" w:space="0" w:color="auto"/>
        <w:bottom w:val="none" w:sz="0" w:space="0" w:color="auto"/>
        <w:right w:val="none" w:sz="0" w:space="0" w:color="auto"/>
      </w:divBdr>
    </w:div>
    <w:div w:id="2100985549">
      <w:bodyDiv w:val="1"/>
      <w:marLeft w:val="0"/>
      <w:marRight w:val="0"/>
      <w:marTop w:val="0"/>
      <w:marBottom w:val="0"/>
      <w:divBdr>
        <w:top w:val="none" w:sz="0" w:space="0" w:color="auto"/>
        <w:left w:val="none" w:sz="0" w:space="0" w:color="auto"/>
        <w:bottom w:val="none" w:sz="0" w:space="0" w:color="auto"/>
        <w:right w:val="none" w:sz="0" w:space="0" w:color="auto"/>
      </w:divBdr>
    </w:div>
    <w:div w:id="2101216543">
      <w:bodyDiv w:val="1"/>
      <w:marLeft w:val="0"/>
      <w:marRight w:val="0"/>
      <w:marTop w:val="0"/>
      <w:marBottom w:val="0"/>
      <w:divBdr>
        <w:top w:val="none" w:sz="0" w:space="0" w:color="auto"/>
        <w:left w:val="none" w:sz="0" w:space="0" w:color="auto"/>
        <w:bottom w:val="none" w:sz="0" w:space="0" w:color="auto"/>
        <w:right w:val="none" w:sz="0" w:space="0" w:color="auto"/>
      </w:divBdr>
    </w:div>
    <w:div w:id="2102217201">
      <w:bodyDiv w:val="1"/>
      <w:marLeft w:val="0"/>
      <w:marRight w:val="0"/>
      <w:marTop w:val="0"/>
      <w:marBottom w:val="0"/>
      <w:divBdr>
        <w:top w:val="none" w:sz="0" w:space="0" w:color="auto"/>
        <w:left w:val="none" w:sz="0" w:space="0" w:color="auto"/>
        <w:bottom w:val="none" w:sz="0" w:space="0" w:color="auto"/>
        <w:right w:val="none" w:sz="0" w:space="0" w:color="auto"/>
      </w:divBdr>
    </w:div>
    <w:div w:id="2107538703">
      <w:bodyDiv w:val="1"/>
      <w:marLeft w:val="0"/>
      <w:marRight w:val="0"/>
      <w:marTop w:val="0"/>
      <w:marBottom w:val="0"/>
      <w:divBdr>
        <w:top w:val="none" w:sz="0" w:space="0" w:color="auto"/>
        <w:left w:val="none" w:sz="0" w:space="0" w:color="auto"/>
        <w:bottom w:val="none" w:sz="0" w:space="0" w:color="auto"/>
        <w:right w:val="none" w:sz="0" w:space="0" w:color="auto"/>
      </w:divBdr>
    </w:div>
    <w:div w:id="2108039496">
      <w:bodyDiv w:val="1"/>
      <w:marLeft w:val="0"/>
      <w:marRight w:val="0"/>
      <w:marTop w:val="0"/>
      <w:marBottom w:val="0"/>
      <w:divBdr>
        <w:top w:val="none" w:sz="0" w:space="0" w:color="auto"/>
        <w:left w:val="none" w:sz="0" w:space="0" w:color="auto"/>
        <w:bottom w:val="none" w:sz="0" w:space="0" w:color="auto"/>
        <w:right w:val="none" w:sz="0" w:space="0" w:color="auto"/>
      </w:divBdr>
    </w:div>
    <w:div w:id="2109617175">
      <w:bodyDiv w:val="1"/>
      <w:marLeft w:val="0"/>
      <w:marRight w:val="0"/>
      <w:marTop w:val="0"/>
      <w:marBottom w:val="0"/>
      <w:divBdr>
        <w:top w:val="none" w:sz="0" w:space="0" w:color="auto"/>
        <w:left w:val="none" w:sz="0" w:space="0" w:color="auto"/>
        <w:bottom w:val="none" w:sz="0" w:space="0" w:color="auto"/>
        <w:right w:val="none" w:sz="0" w:space="0" w:color="auto"/>
      </w:divBdr>
    </w:div>
    <w:div w:id="2110931017">
      <w:bodyDiv w:val="1"/>
      <w:marLeft w:val="0"/>
      <w:marRight w:val="0"/>
      <w:marTop w:val="0"/>
      <w:marBottom w:val="0"/>
      <w:divBdr>
        <w:top w:val="none" w:sz="0" w:space="0" w:color="auto"/>
        <w:left w:val="none" w:sz="0" w:space="0" w:color="auto"/>
        <w:bottom w:val="none" w:sz="0" w:space="0" w:color="auto"/>
        <w:right w:val="none" w:sz="0" w:space="0" w:color="auto"/>
      </w:divBdr>
    </w:div>
    <w:div w:id="2112508849">
      <w:bodyDiv w:val="1"/>
      <w:marLeft w:val="0"/>
      <w:marRight w:val="0"/>
      <w:marTop w:val="0"/>
      <w:marBottom w:val="0"/>
      <w:divBdr>
        <w:top w:val="none" w:sz="0" w:space="0" w:color="auto"/>
        <w:left w:val="none" w:sz="0" w:space="0" w:color="auto"/>
        <w:bottom w:val="none" w:sz="0" w:space="0" w:color="auto"/>
        <w:right w:val="none" w:sz="0" w:space="0" w:color="auto"/>
      </w:divBdr>
    </w:div>
    <w:div w:id="2112702486">
      <w:bodyDiv w:val="1"/>
      <w:marLeft w:val="0"/>
      <w:marRight w:val="0"/>
      <w:marTop w:val="0"/>
      <w:marBottom w:val="0"/>
      <w:divBdr>
        <w:top w:val="none" w:sz="0" w:space="0" w:color="auto"/>
        <w:left w:val="none" w:sz="0" w:space="0" w:color="auto"/>
        <w:bottom w:val="none" w:sz="0" w:space="0" w:color="auto"/>
        <w:right w:val="none" w:sz="0" w:space="0" w:color="auto"/>
      </w:divBdr>
    </w:div>
    <w:div w:id="2116899962">
      <w:bodyDiv w:val="1"/>
      <w:marLeft w:val="0"/>
      <w:marRight w:val="0"/>
      <w:marTop w:val="0"/>
      <w:marBottom w:val="0"/>
      <w:divBdr>
        <w:top w:val="none" w:sz="0" w:space="0" w:color="auto"/>
        <w:left w:val="none" w:sz="0" w:space="0" w:color="auto"/>
        <w:bottom w:val="none" w:sz="0" w:space="0" w:color="auto"/>
        <w:right w:val="none" w:sz="0" w:space="0" w:color="auto"/>
      </w:divBdr>
    </w:div>
    <w:div w:id="2117945925">
      <w:bodyDiv w:val="1"/>
      <w:marLeft w:val="0"/>
      <w:marRight w:val="0"/>
      <w:marTop w:val="0"/>
      <w:marBottom w:val="0"/>
      <w:divBdr>
        <w:top w:val="none" w:sz="0" w:space="0" w:color="auto"/>
        <w:left w:val="none" w:sz="0" w:space="0" w:color="auto"/>
        <w:bottom w:val="none" w:sz="0" w:space="0" w:color="auto"/>
        <w:right w:val="none" w:sz="0" w:space="0" w:color="auto"/>
      </w:divBdr>
    </w:div>
    <w:div w:id="2121949858">
      <w:bodyDiv w:val="1"/>
      <w:marLeft w:val="0"/>
      <w:marRight w:val="0"/>
      <w:marTop w:val="0"/>
      <w:marBottom w:val="0"/>
      <w:divBdr>
        <w:top w:val="none" w:sz="0" w:space="0" w:color="auto"/>
        <w:left w:val="none" w:sz="0" w:space="0" w:color="auto"/>
        <w:bottom w:val="none" w:sz="0" w:space="0" w:color="auto"/>
        <w:right w:val="none" w:sz="0" w:space="0" w:color="auto"/>
      </w:divBdr>
    </w:div>
    <w:div w:id="2127851037">
      <w:bodyDiv w:val="1"/>
      <w:marLeft w:val="0"/>
      <w:marRight w:val="0"/>
      <w:marTop w:val="0"/>
      <w:marBottom w:val="0"/>
      <w:divBdr>
        <w:top w:val="none" w:sz="0" w:space="0" w:color="auto"/>
        <w:left w:val="none" w:sz="0" w:space="0" w:color="auto"/>
        <w:bottom w:val="none" w:sz="0" w:space="0" w:color="auto"/>
        <w:right w:val="none" w:sz="0" w:space="0" w:color="auto"/>
      </w:divBdr>
    </w:div>
    <w:div w:id="2130656763">
      <w:bodyDiv w:val="1"/>
      <w:marLeft w:val="0"/>
      <w:marRight w:val="0"/>
      <w:marTop w:val="0"/>
      <w:marBottom w:val="0"/>
      <w:divBdr>
        <w:top w:val="none" w:sz="0" w:space="0" w:color="auto"/>
        <w:left w:val="none" w:sz="0" w:space="0" w:color="auto"/>
        <w:bottom w:val="none" w:sz="0" w:space="0" w:color="auto"/>
        <w:right w:val="none" w:sz="0" w:space="0" w:color="auto"/>
      </w:divBdr>
    </w:div>
    <w:div w:id="2131901582">
      <w:bodyDiv w:val="1"/>
      <w:marLeft w:val="0"/>
      <w:marRight w:val="0"/>
      <w:marTop w:val="0"/>
      <w:marBottom w:val="0"/>
      <w:divBdr>
        <w:top w:val="none" w:sz="0" w:space="0" w:color="auto"/>
        <w:left w:val="none" w:sz="0" w:space="0" w:color="auto"/>
        <w:bottom w:val="none" w:sz="0" w:space="0" w:color="auto"/>
        <w:right w:val="none" w:sz="0" w:space="0" w:color="auto"/>
      </w:divBdr>
    </w:div>
    <w:div w:id="2133013706">
      <w:bodyDiv w:val="1"/>
      <w:marLeft w:val="0"/>
      <w:marRight w:val="0"/>
      <w:marTop w:val="0"/>
      <w:marBottom w:val="0"/>
      <w:divBdr>
        <w:top w:val="none" w:sz="0" w:space="0" w:color="auto"/>
        <w:left w:val="none" w:sz="0" w:space="0" w:color="auto"/>
        <w:bottom w:val="none" w:sz="0" w:space="0" w:color="auto"/>
        <w:right w:val="none" w:sz="0" w:space="0" w:color="auto"/>
      </w:divBdr>
    </w:div>
    <w:div w:id="2134710725">
      <w:bodyDiv w:val="1"/>
      <w:marLeft w:val="0"/>
      <w:marRight w:val="0"/>
      <w:marTop w:val="0"/>
      <w:marBottom w:val="0"/>
      <w:divBdr>
        <w:top w:val="none" w:sz="0" w:space="0" w:color="auto"/>
        <w:left w:val="none" w:sz="0" w:space="0" w:color="auto"/>
        <w:bottom w:val="none" w:sz="0" w:space="0" w:color="auto"/>
        <w:right w:val="none" w:sz="0" w:space="0" w:color="auto"/>
      </w:divBdr>
    </w:div>
    <w:div w:id="2138405056">
      <w:bodyDiv w:val="1"/>
      <w:marLeft w:val="0"/>
      <w:marRight w:val="0"/>
      <w:marTop w:val="0"/>
      <w:marBottom w:val="0"/>
      <w:divBdr>
        <w:top w:val="none" w:sz="0" w:space="0" w:color="auto"/>
        <w:left w:val="none" w:sz="0" w:space="0" w:color="auto"/>
        <w:bottom w:val="none" w:sz="0" w:space="0" w:color="auto"/>
        <w:right w:val="none" w:sz="0" w:space="0" w:color="auto"/>
      </w:divBdr>
      <w:divsChild>
        <w:div w:id="1759448648">
          <w:marLeft w:val="0"/>
          <w:marRight w:val="0"/>
          <w:marTop w:val="0"/>
          <w:marBottom w:val="0"/>
          <w:divBdr>
            <w:top w:val="none" w:sz="0" w:space="0" w:color="auto"/>
            <w:left w:val="none" w:sz="0" w:space="0" w:color="auto"/>
            <w:bottom w:val="none" w:sz="0" w:space="0" w:color="auto"/>
            <w:right w:val="none" w:sz="0" w:space="0" w:color="auto"/>
          </w:divBdr>
          <w:divsChild>
            <w:div w:id="1762679875">
              <w:marLeft w:val="0"/>
              <w:marRight w:val="0"/>
              <w:marTop w:val="0"/>
              <w:marBottom w:val="0"/>
              <w:divBdr>
                <w:top w:val="none" w:sz="0" w:space="0" w:color="auto"/>
                <w:left w:val="none" w:sz="0" w:space="0" w:color="auto"/>
                <w:bottom w:val="none" w:sz="0" w:space="0" w:color="auto"/>
                <w:right w:val="none" w:sz="0" w:space="0" w:color="auto"/>
              </w:divBdr>
            </w:div>
            <w:div w:id="480926091">
              <w:marLeft w:val="0"/>
              <w:marRight w:val="0"/>
              <w:marTop w:val="0"/>
              <w:marBottom w:val="0"/>
              <w:divBdr>
                <w:top w:val="none" w:sz="0" w:space="0" w:color="auto"/>
                <w:left w:val="none" w:sz="0" w:space="0" w:color="auto"/>
                <w:bottom w:val="none" w:sz="0" w:space="0" w:color="auto"/>
                <w:right w:val="none" w:sz="0" w:space="0" w:color="auto"/>
              </w:divBdr>
            </w:div>
            <w:div w:id="1569919288">
              <w:marLeft w:val="0"/>
              <w:marRight w:val="0"/>
              <w:marTop w:val="0"/>
              <w:marBottom w:val="0"/>
              <w:divBdr>
                <w:top w:val="none" w:sz="0" w:space="0" w:color="auto"/>
                <w:left w:val="none" w:sz="0" w:space="0" w:color="auto"/>
                <w:bottom w:val="none" w:sz="0" w:space="0" w:color="auto"/>
                <w:right w:val="none" w:sz="0" w:space="0" w:color="auto"/>
              </w:divBdr>
            </w:div>
            <w:div w:id="478885020">
              <w:marLeft w:val="0"/>
              <w:marRight w:val="0"/>
              <w:marTop w:val="0"/>
              <w:marBottom w:val="0"/>
              <w:divBdr>
                <w:top w:val="none" w:sz="0" w:space="0" w:color="auto"/>
                <w:left w:val="none" w:sz="0" w:space="0" w:color="auto"/>
                <w:bottom w:val="none" w:sz="0" w:space="0" w:color="auto"/>
                <w:right w:val="none" w:sz="0" w:space="0" w:color="auto"/>
              </w:divBdr>
            </w:div>
            <w:div w:id="1251475656">
              <w:marLeft w:val="0"/>
              <w:marRight w:val="0"/>
              <w:marTop w:val="0"/>
              <w:marBottom w:val="0"/>
              <w:divBdr>
                <w:top w:val="none" w:sz="0" w:space="0" w:color="auto"/>
                <w:left w:val="none" w:sz="0" w:space="0" w:color="auto"/>
                <w:bottom w:val="none" w:sz="0" w:space="0" w:color="auto"/>
                <w:right w:val="none" w:sz="0" w:space="0" w:color="auto"/>
              </w:divBdr>
            </w:div>
            <w:div w:id="2107387915">
              <w:marLeft w:val="0"/>
              <w:marRight w:val="0"/>
              <w:marTop w:val="0"/>
              <w:marBottom w:val="0"/>
              <w:divBdr>
                <w:top w:val="none" w:sz="0" w:space="0" w:color="auto"/>
                <w:left w:val="none" w:sz="0" w:space="0" w:color="auto"/>
                <w:bottom w:val="none" w:sz="0" w:space="0" w:color="auto"/>
                <w:right w:val="none" w:sz="0" w:space="0" w:color="auto"/>
              </w:divBdr>
            </w:div>
            <w:div w:id="536308919">
              <w:marLeft w:val="0"/>
              <w:marRight w:val="0"/>
              <w:marTop w:val="0"/>
              <w:marBottom w:val="0"/>
              <w:divBdr>
                <w:top w:val="none" w:sz="0" w:space="0" w:color="auto"/>
                <w:left w:val="none" w:sz="0" w:space="0" w:color="auto"/>
                <w:bottom w:val="none" w:sz="0" w:space="0" w:color="auto"/>
                <w:right w:val="none" w:sz="0" w:space="0" w:color="auto"/>
              </w:divBdr>
            </w:div>
            <w:div w:id="1550259575">
              <w:marLeft w:val="0"/>
              <w:marRight w:val="0"/>
              <w:marTop w:val="0"/>
              <w:marBottom w:val="0"/>
              <w:divBdr>
                <w:top w:val="none" w:sz="0" w:space="0" w:color="auto"/>
                <w:left w:val="none" w:sz="0" w:space="0" w:color="auto"/>
                <w:bottom w:val="none" w:sz="0" w:space="0" w:color="auto"/>
                <w:right w:val="none" w:sz="0" w:space="0" w:color="auto"/>
              </w:divBdr>
            </w:div>
            <w:div w:id="1991052718">
              <w:marLeft w:val="0"/>
              <w:marRight w:val="0"/>
              <w:marTop w:val="0"/>
              <w:marBottom w:val="0"/>
              <w:divBdr>
                <w:top w:val="none" w:sz="0" w:space="0" w:color="auto"/>
                <w:left w:val="none" w:sz="0" w:space="0" w:color="auto"/>
                <w:bottom w:val="none" w:sz="0" w:space="0" w:color="auto"/>
                <w:right w:val="none" w:sz="0" w:space="0" w:color="auto"/>
              </w:divBdr>
            </w:div>
            <w:div w:id="1218977346">
              <w:marLeft w:val="0"/>
              <w:marRight w:val="0"/>
              <w:marTop w:val="0"/>
              <w:marBottom w:val="0"/>
              <w:divBdr>
                <w:top w:val="none" w:sz="0" w:space="0" w:color="auto"/>
                <w:left w:val="none" w:sz="0" w:space="0" w:color="auto"/>
                <w:bottom w:val="none" w:sz="0" w:space="0" w:color="auto"/>
                <w:right w:val="none" w:sz="0" w:space="0" w:color="auto"/>
              </w:divBdr>
            </w:div>
            <w:div w:id="1668290282">
              <w:marLeft w:val="0"/>
              <w:marRight w:val="0"/>
              <w:marTop w:val="0"/>
              <w:marBottom w:val="0"/>
              <w:divBdr>
                <w:top w:val="none" w:sz="0" w:space="0" w:color="auto"/>
                <w:left w:val="none" w:sz="0" w:space="0" w:color="auto"/>
                <w:bottom w:val="none" w:sz="0" w:space="0" w:color="auto"/>
                <w:right w:val="none" w:sz="0" w:space="0" w:color="auto"/>
              </w:divBdr>
            </w:div>
            <w:div w:id="310252513">
              <w:marLeft w:val="0"/>
              <w:marRight w:val="0"/>
              <w:marTop w:val="0"/>
              <w:marBottom w:val="0"/>
              <w:divBdr>
                <w:top w:val="none" w:sz="0" w:space="0" w:color="auto"/>
                <w:left w:val="none" w:sz="0" w:space="0" w:color="auto"/>
                <w:bottom w:val="none" w:sz="0" w:space="0" w:color="auto"/>
                <w:right w:val="none" w:sz="0" w:space="0" w:color="auto"/>
              </w:divBdr>
            </w:div>
            <w:div w:id="779841162">
              <w:marLeft w:val="0"/>
              <w:marRight w:val="0"/>
              <w:marTop w:val="0"/>
              <w:marBottom w:val="0"/>
              <w:divBdr>
                <w:top w:val="none" w:sz="0" w:space="0" w:color="auto"/>
                <w:left w:val="none" w:sz="0" w:space="0" w:color="auto"/>
                <w:bottom w:val="none" w:sz="0" w:space="0" w:color="auto"/>
                <w:right w:val="none" w:sz="0" w:space="0" w:color="auto"/>
              </w:divBdr>
            </w:div>
            <w:div w:id="1551308679">
              <w:marLeft w:val="0"/>
              <w:marRight w:val="0"/>
              <w:marTop w:val="0"/>
              <w:marBottom w:val="0"/>
              <w:divBdr>
                <w:top w:val="none" w:sz="0" w:space="0" w:color="auto"/>
                <w:left w:val="none" w:sz="0" w:space="0" w:color="auto"/>
                <w:bottom w:val="none" w:sz="0" w:space="0" w:color="auto"/>
                <w:right w:val="none" w:sz="0" w:space="0" w:color="auto"/>
              </w:divBdr>
            </w:div>
            <w:div w:id="911622391">
              <w:marLeft w:val="0"/>
              <w:marRight w:val="0"/>
              <w:marTop w:val="0"/>
              <w:marBottom w:val="0"/>
              <w:divBdr>
                <w:top w:val="none" w:sz="0" w:space="0" w:color="auto"/>
                <w:left w:val="none" w:sz="0" w:space="0" w:color="auto"/>
                <w:bottom w:val="none" w:sz="0" w:space="0" w:color="auto"/>
                <w:right w:val="none" w:sz="0" w:space="0" w:color="auto"/>
              </w:divBdr>
            </w:div>
            <w:div w:id="1623730329">
              <w:marLeft w:val="0"/>
              <w:marRight w:val="0"/>
              <w:marTop w:val="0"/>
              <w:marBottom w:val="0"/>
              <w:divBdr>
                <w:top w:val="none" w:sz="0" w:space="0" w:color="auto"/>
                <w:left w:val="none" w:sz="0" w:space="0" w:color="auto"/>
                <w:bottom w:val="none" w:sz="0" w:space="0" w:color="auto"/>
                <w:right w:val="none" w:sz="0" w:space="0" w:color="auto"/>
              </w:divBdr>
            </w:div>
            <w:div w:id="52970362">
              <w:marLeft w:val="0"/>
              <w:marRight w:val="0"/>
              <w:marTop w:val="0"/>
              <w:marBottom w:val="0"/>
              <w:divBdr>
                <w:top w:val="none" w:sz="0" w:space="0" w:color="auto"/>
                <w:left w:val="none" w:sz="0" w:space="0" w:color="auto"/>
                <w:bottom w:val="none" w:sz="0" w:space="0" w:color="auto"/>
                <w:right w:val="none" w:sz="0" w:space="0" w:color="auto"/>
              </w:divBdr>
            </w:div>
            <w:div w:id="1186216156">
              <w:marLeft w:val="0"/>
              <w:marRight w:val="0"/>
              <w:marTop w:val="0"/>
              <w:marBottom w:val="0"/>
              <w:divBdr>
                <w:top w:val="none" w:sz="0" w:space="0" w:color="auto"/>
                <w:left w:val="none" w:sz="0" w:space="0" w:color="auto"/>
                <w:bottom w:val="none" w:sz="0" w:space="0" w:color="auto"/>
                <w:right w:val="none" w:sz="0" w:space="0" w:color="auto"/>
              </w:divBdr>
            </w:div>
            <w:div w:id="1738165200">
              <w:marLeft w:val="0"/>
              <w:marRight w:val="0"/>
              <w:marTop w:val="0"/>
              <w:marBottom w:val="0"/>
              <w:divBdr>
                <w:top w:val="none" w:sz="0" w:space="0" w:color="auto"/>
                <w:left w:val="none" w:sz="0" w:space="0" w:color="auto"/>
                <w:bottom w:val="none" w:sz="0" w:space="0" w:color="auto"/>
                <w:right w:val="none" w:sz="0" w:space="0" w:color="auto"/>
              </w:divBdr>
            </w:div>
            <w:div w:id="355155398">
              <w:marLeft w:val="0"/>
              <w:marRight w:val="0"/>
              <w:marTop w:val="0"/>
              <w:marBottom w:val="0"/>
              <w:divBdr>
                <w:top w:val="none" w:sz="0" w:space="0" w:color="auto"/>
                <w:left w:val="none" w:sz="0" w:space="0" w:color="auto"/>
                <w:bottom w:val="none" w:sz="0" w:space="0" w:color="auto"/>
                <w:right w:val="none" w:sz="0" w:space="0" w:color="auto"/>
              </w:divBdr>
            </w:div>
            <w:div w:id="2023509775">
              <w:marLeft w:val="0"/>
              <w:marRight w:val="0"/>
              <w:marTop w:val="0"/>
              <w:marBottom w:val="0"/>
              <w:divBdr>
                <w:top w:val="none" w:sz="0" w:space="0" w:color="auto"/>
                <w:left w:val="none" w:sz="0" w:space="0" w:color="auto"/>
                <w:bottom w:val="none" w:sz="0" w:space="0" w:color="auto"/>
                <w:right w:val="none" w:sz="0" w:space="0" w:color="auto"/>
              </w:divBdr>
            </w:div>
            <w:div w:id="367804361">
              <w:marLeft w:val="0"/>
              <w:marRight w:val="0"/>
              <w:marTop w:val="0"/>
              <w:marBottom w:val="0"/>
              <w:divBdr>
                <w:top w:val="none" w:sz="0" w:space="0" w:color="auto"/>
                <w:left w:val="none" w:sz="0" w:space="0" w:color="auto"/>
                <w:bottom w:val="none" w:sz="0" w:space="0" w:color="auto"/>
                <w:right w:val="none" w:sz="0" w:space="0" w:color="auto"/>
              </w:divBdr>
            </w:div>
            <w:div w:id="588930366">
              <w:marLeft w:val="0"/>
              <w:marRight w:val="0"/>
              <w:marTop w:val="0"/>
              <w:marBottom w:val="0"/>
              <w:divBdr>
                <w:top w:val="none" w:sz="0" w:space="0" w:color="auto"/>
                <w:left w:val="none" w:sz="0" w:space="0" w:color="auto"/>
                <w:bottom w:val="none" w:sz="0" w:space="0" w:color="auto"/>
                <w:right w:val="none" w:sz="0" w:space="0" w:color="auto"/>
              </w:divBdr>
            </w:div>
            <w:div w:id="928002528">
              <w:marLeft w:val="0"/>
              <w:marRight w:val="0"/>
              <w:marTop w:val="0"/>
              <w:marBottom w:val="0"/>
              <w:divBdr>
                <w:top w:val="none" w:sz="0" w:space="0" w:color="auto"/>
                <w:left w:val="none" w:sz="0" w:space="0" w:color="auto"/>
                <w:bottom w:val="none" w:sz="0" w:space="0" w:color="auto"/>
                <w:right w:val="none" w:sz="0" w:space="0" w:color="auto"/>
              </w:divBdr>
            </w:div>
            <w:div w:id="3827633">
              <w:marLeft w:val="0"/>
              <w:marRight w:val="0"/>
              <w:marTop w:val="0"/>
              <w:marBottom w:val="0"/>
              <w:divBdr>
                <w:top w:val="none" w:sz="0" w:space="0" w:color="auto"/>
                <w:left w:val="none" w:sz="0" w:space="0" w:color="auto"/>
                <w:bottom w:val="none" w:sz="0" w:space="0" w:color="auto"/>
                <w:right w:val="none" w:sz="0" w:space="0" w:color="auto"/>
              </w:divBdr>
            </w:div>
            <w:div w:id="313145071">
              <w:marLeft w:val="0"/>
              <w:marRight w:val="0"/>
              <w:marTop w:val="0"/>
              <w:marBottom w:val="0"/>
              <w:divBdr>
                <w:top w:val="none" w:sz="0" w:space="0" w:color="auto"/>
                <w:left w:val="none" w:sz="0" w:space="0" w:color="auto"/>
                <w:bottom w:val="none" w:sz="0" w:space="0" w:color="auto"/>
                <w:right w:val="none" w:sz="0" w:space="0" w:color="auto"/>
              </w:divBdr>
            </w:div>
            <w:div w:id="85419600">
              <w:marLeft w:val="0"/>
              <w:marRight w:val="0"/>
              <w:marTop w:val="0"/>
              <w:marBottom w:val="0"/>
              <w:divBdr>
                <w:top w:val="none" w:sz="0" w:space="0" w:color="auto"/>
                <w:left w:val="none" w:sz="0" w:space="0" w:color="auto"/>
                <w:bottom w:val="none" w:sz="0" w:space="0" w:color="auto"/>
                <w:right w:val="none" w:sz="0" w:space="0" w:color="auto"/>
              </w:divBdr>
            </w:div>
            <w:div w:id="543828533">
              <w:marLeft w:val="0"/>
              <w:marRight w:val="0"/>
              <w:marTop w:val="0"/>
              <w:marBottom w:val="0"/>
              <w:divBdr>
                <w:top w:val="none" w:sz="0" w:space="0" w:color="auto"/>
                <w:left w:val="none" w:sz="0" w:space="0" w:color="auto"/>
                <w:bottom w:val="none" w:sz="0" w:space="0" w:color="auto"/>
                <w:right w:val="none" w:sz="0" w:space="0" w:color="auto"/>
              </w:divBdr>
            </w:div>
            <w:div w:id="1488086522">
              <w:marLeft w:val="0"/>
              <w:marRight w:val="0"/>
              <w:marTop w:val="0"/>
              <w:marBottom w:val="0"/>
              <w:divBdr>
                <w:top w:val="none" w:sz="0" w:space="0" w:color="auto"/>
                <w:left w:val="none" w:sz="0" w:space="0" w:color="auto"/>
                <w:bottom w:val="none" w:sz="0" w:space="0" w:color="auto"/>
                <w:right w:val="none" w:sz="0" w:space="0" w:color="auto"/>
              </w:divBdr>
            </w:div>
            <w:div w:id="1439714922">
              <w:marLeft w:val="0"/>
              <w:marRight w:val="0"/>
              <w:marTop w:val="0"/>
              <w:marBottom w:val="0"/>
              <w:divBdr>
                <w:top w:val="none" w:sz="0" w:space="0" w:color="auto"/>
                <w:left w:val="none" w:sz="0" w:space="0" w:color="auto"/>
                <w:bottom w:val="none" w:sz="0" w:space="0" w:color="auto"/>
                <w:right w:val="none" w:sz="0" w:space="0" w:color="auto"/>
              </w:divBdr>
            </w:div>
            <w:div w:id="1412046842">
              <w:marLeft w:val="0"/>
              <w:marRight w:val="0"/>
              <w:marTop w:val="0"/>
              <w:marBottom w:val="0"/>
              <w:divBdr>
                <w:top w:val="none" w:sz="0" w:space="0" w:color="auto"/>
                <w:left w:val="none" w:sz="0" w:space="0" w:color="auto"/>
                <w:bottom w:val="none" w:sz="0" w:space="0" w:color="auto"/>
                <w:right w:val="none" w:sz="0" w:space="0" w:color="auto"/>
              </w:divBdr>
            </w:div>
            <w:div w:id="1371762196">
              <w:marLeft w:val="0"/>
              <w:marRight w:val="0"/>
              <w:marTop w:val="0"/>
              <w:marBottom w:val="0"/>
              <w:divBdr>
                <w:top w:val="none" w:sz="0" w:space="0" w:color="auto"/>
                <w:left w:val="none" w:sz="0" w:space="0" w:color="auto"/>
                <w:bottom w:val="none" w:sz="0" w:space="0" w:color="auto"/>
                <w:right w:val="none" w:sz="0" w:space="0" w:color="auto"/>
              </w:divBdr>
            </w:div>
            <w:div w:id="577523415">
              <w:marLeft w:val="0"/>
              <w:marRight w:val="0"/>
              <w:marTop w:val="0"/>
              <w:marBottom w:val="0"/>
              <w:divBdr>
                <w:top w:val="none" w:sz="0" w:space="0" w:color="auto"/>
                <w:left w:val="none" w:sz="0" w:space="0" w:color="auto"/>
                <w:bottom w:val="none" w:sz="0" w:space="0" w:color="auto"/>
                <w:right w:val="none" w:sz="0" w:space="0" w:color="auto"/>
              </w:divBdr>
            </w:div>
            <w:div w:id="986667907">
              <w:marLeft w:val="0"/>
              <w:marRight w:val="0"/>
              <w:marTop w:val="0"/>
              <w:marBottom w:val="0"/>
              <w:divBdr>
                <w:top w:val="none" w:sz="0" w:space="0" w:color="auto"/>
                <w:left w:val="none" w:sz="0" w:space="0" w:color="auto"/>
                <w:bottom w:val="none" w:sz="0" w:space="0" w:color="auto"/>
                <w:right w:val="none" w:sz="0" w:space="0" w:color="auto"/>
              </w:divBdr>
            </w:div>
            <w:div w:id="1178039257">
              <w:marLeft w:val="0"/>
              <w:marRight w:val="0"/>
              <w:marTop w:val="0"/>
              <w:marBottom w:val="0"/>
              <w:divBdr>
                <w:top w:val="none" w:sz="0" w:space="0" w:color="auto"/>
                <w:left w:val="none" w:sz="0" w:space="0" w:color="auto"/>
                <w:bottom w:val="none" w:sz="0" w:space="0" w:color="auto"/>
                <w:right w:val="none" w:sz="0" w:space="0" w:color="auto"/>
              </w:divBdr>
            </w:div>
            <w:div w:id="2130783891">
              <w:marLeft w:val="0"/>
              <w:marRight w:val="0"/>
              <w:marTop w:val="0"/>
              <w:marBottom w:val="0"/>
              <w:divBdr>
                <w:top w:val="none" w:sz="0" w:space="0" w:color="auto"/>
                <w:left w:val="none" w:sz="0" w:space="0" w:color="auto"/>
                <w:bottom w:val="none" w:sz="0" w:space="0" w:color="auto"/>
                <w:right w:val="none" w:sz="0" w:space="0" w:color="auto"/>
              </w:divBdr>
            </w:div>
            <w:div w:id="1246064672">
              <w:marLeft w:val="0"/>
              <w:marRight w:val="0"/>
              <w:marTop w:val="0"/>
              <w:marBottom w:val="0"/>
              <w:divBdr>
                <w:top w:val="none" w:sz="0" w:space="0" w:color="auto"/>
                <w:left w:val="none" w:sz="0" w:space="0" w:color="auto"/>
                <w:bottom w:val="none" w:sz="0" w:space="0" w:color="auto"/>
                <w:right w:val="none" w:sz="0" w:space="0" w:color="auto"/>
              </w:divBdr>
            </w:div>
            <w:div w:id="664673595">
              <w:marLeft w:val="0"/>
              <w:marRight w:val="0"/>
              <w:marTop w:val="0"/>
              <w:marBottom w:val="0"/>
              <w:divBdr>
                <w:top w:val="none" w:sz="0" w:space="0" w:color="auto"/>
                <w:left w:val="none" w:sz="0" w:space="0" w:color="auto"/>
                <w:bottom w:val="none" w:sz="0" w:space="0" w:color="auto"/>
                <w:right w:val="none" w:sz="0" w:space="0" w:color="auto"/>
              </w:divBdr>
            </w:div>
            <w:div w:id="1969781335">
              <w:marLeft w:val="0"/>
              <w:marRight w:val="0"/>
              <w:marTop w:val="0"/>
              <w:marBottom w:val="0"/>
              <w:divBdr>
                <w:top w:val="none" w:sz="0" w:space="0" w:color="auto"/>
                <w:left w:val="none" w:sz="0" w:space="0" w:color="auto"/>
                <w:bottom w:val="none" w:sz="0" w:space="0" w:color="auto"/>
                <w:right w:val="none" w:sz="0" w:space="0" w:color="auto"/>
              </w:divBdr>
            </w:div>
            <w:div w:id="405886998">
              <w:marLeft w:val="0"/>
              <w:marRight w:val="0"/>
              <w:marTop w:val="0"/>
              <w:marBottom w:val="0"/>
              <w:divBdr>
                <w:top w:val="none" w:sz="0" w:space="0" w:color="auto"/>
                <w:left w:val="none" w:sz="0" w:space="0" w:color="auto"/>
                <w:bottom w:val="none" w:sz="0" w:space="0" w:color="auto"/>
                <w:right w:val="none" w:sz="0" w:space="0" w:color="auto"/>
              </w:divBdr>
            </w:div>
            <w:div w:id="1857226224">
              <w:marLeft w:val="0"/>
              <w:marRight w:val="0"/>
              <w:marTop w:val="0"/>
              <w:marBottom w:val="0"/>
              <w:divBdr>
                <w:top w:val="none" w:sz="0" w:space="0" w:color="auto"/>
                <w:left w:val="none" w:sz="0" w:space="0" w:color="auto"/>
                <w:bottom w:val="none" w:sz="0" w:space="0" w:color="auto"/>
                <w:right w:val="none" w:sz="0" w:space="0" w:color="auto"/>
              </w:divBdr>
            </w:div>
            <w:div w:id="1616792890">
              <w:marLeft w:val="0"/>
              <w:marRight w:val="0"/>
              <w:marTop w:val="0"/>
              <w:marBottom w:val="0"/>
              <w:divBdr>
                <w:top w:val="none" w:sz="0" w:space="0" w:color="auto"/>
                <w:left w:val="none" w:sz="0" w:space="0" w:color="auto"/>
                <w:bottom w:val="none" w:sz="0" w:space="0" w:color="auto"/>
                <w:right w:val="none" w:sz="0" w:space="0" w:color="auto"/>
              </w:divBdr>
            </w:div>
            <w:div w:id="1010831906">
              <w:marLeft w:val="0"/>
              <w:marRight w:val="0"/>
              <w:marTop w:val="0"/>
              <w:marBottom w:val="0"/>
              <w:divBdr>
                <w:top w:val="none" w:sz="0" w:space="0" w:color="auto"/>
                <w:left w:val="none" w:sz="0" w:space="0" w:color="auto"/>
                <w:bottom w:val="none" w:sz="0" w:space="0" w:color="auto"/>
                <w:right w:val="none" w:sz="0" w:space="0" w:color="auto"/>
              </w:divBdr>
            </w:div>
            <w:div w:id="680015429">
              <w:marLeft w:val="0"/>
              <w:marRight w:val="0"/>
              <w:marTop w:val="0"/>
              <w:marBottom w:val="0"/>
              <w:divBdr>
                <w:top w:val="none" w:sz="0" w:space="0" w:color="auto"/>
                <w:left w:val="none" w:sz="0" w:space="0" w:color="auto"/>
                <w:bottom w:val="none" w:sz="0" w:space="0" w:color="auto"/>
                <w:right w:val="none" w:sz="0" w:space="0" w:color="auto"/>
              </w:divBdr>
            </w:div>
            <w:div w:id="344213872">
              <w:marLeft w:val="0"/>
              <w:marRight w:val="0"/>
              <w:marTop w:val="0"/>
              <w:marBottom w:val="0"/>
              <w:divBdr>
                <w:top w:val="none" w:sz="0" w:space="0" w:color="auto"/>
                <w:left w:val="none" w:sz="0" w:space="0" w:color="auto"/>
                <w:bottom w:val="none" w:sz="0" w:space="0" w:color="auto"/>
                <w:right w:val="none" w:sz="0" w:space="0" w:color="auto"/>
              </w:divBdr>
            </w:div>
            <w:div w:id="1816986792">
              <w:marLeft w:val="0"/>
              <w:marRight w:val="0"/>
              <w:marTop w:val="0"/>
              <w:marBottom w:val="0"/>
              <w:divBdr>
                <w:top w:val="none" w:sz="0" w:space="0" w:color="auto"/>
                <w:left w:val="none" w:sz="0" w:space="0" w:color="auto"/>
                <w:bottom w:val="none" w:sz="0" w:space="0" w:color="auto"/>
                <w:right w:val="none" w:sz="0" w:space="0" w:color="auto"/>
              </w:divBdr>
            </w:div>
            <w:div w:id="462307795">
              <w:marLeft w:val="0"/>
              <w:marRight w:val="0"/>
              <w:marTop w:val="0"/>
              <w:marBottom w:val="0"/>
              <w:divBdr>
                <w:top w:val="none" w:sz="0" w:space="0" w:color="auto"/>
                <w:left w:val="none" w:sz="0" w:space="0" w:color="auto"/>
                <w:bottom w:val="none" w:sz="0" w:space="0" w:color="auto"/>
                <w:right w:val="none" w:sz="0" w:space="0" w:color="auto"/>
              </w:divBdr>
            </w:div>
            <w:div w:id="1613900429">
              <w:marLeft w:val="0"/>
              <w:marRight w:val="0"/>
              <w:marTop w:val="0"/>
              <w:marBottom w:val="0"/>
              <w:divBdr>
                <w:top w:val="none" w:sz="0" w:space="0" w:color="auto"/>
                <w:left w:val="none" w:sz="0" w:space="0" w:color="auto"/>
                <w:bottom w:val="none" w:sz="0" w:space="0" w:color="auto"/>
                <w:right w:val="none" w:sz="0" w:space="0" w:color="auto"/>
              </w:divBdr>
            </w:div>
            <w:div w:id="2102067951">
              <w:marLeft w:val="0"/>
              <w:marRight w:val="0"/>
              <w:marTop w:val="0"/>
              <w:marBottom w:val="0"/>
              <w:divBdr>
                <w:top w:val="none" w:sz="0" w:space="0" w:color="auto"/>
                <w:left w:val="none" w:sz="0" w:space="0" w:color="auto"/>
                <w:bottom w:val="none" w:sz="0" w:space="0" w:color="auto"/>
                <w:right w:val="none" w:sz="0" w:space="0" w:color="auto"/>
              </w:divBdr>
            </w:div>
            <w:div w:id="239413935">
              <w:marLeft w:val="0"/>
              <w:marRight w:val="0"/>
              <w:marTop w:val="0"/>
              <w:marBottom w:val="0"/>
              <w:divBdr>
                <w:top w:val="none" w:sz="0" w:space="0" w:color="auto"/>
                <w:left w:val="none" w:sz="0" w:space="0" w:color="auto"/>
                <w:bottom w:val="none" w:sz="0" w:space="0" w:color="auto"/>
                <w:right w:val="none" w:sz="0" w:space="0" w:color="auto"/>
              </w:divBdr>
            </w:div>
            <w:div w:id="538782051">
              <w:marLeft w:val="0"/>
              <w:marRight w:val="0"/>
              <w:marTop w:val="0"/>
              <w:marBottom w:val="0"/>
              <w:divBdr>
                <w:top w:val="none" w:sz="0" w:space="0" w:color="auto"/>
                <w:left w:val="none" w:sz="0" w:space="0" w:color="auto"/>
                <w:bottom w:val="none" w:sz="0" w:space="0" w:color="auto"/>
                <w:right w:val="none" w:sz="0" w:space="0" w:color="auto"/>
              </w:divBdr>
            </w:div>
            <w:div w:id="1162741248">
              <w:marLeft w:val="0"/>
              <w:marRight w:val="0"/>
              <w:marTop w:val="0"/>
              <w:marBottom w:val="0"/>
              <w:divBdr>
                <w:top w:val="none" w:sz="0" w:space="0" w:color="auto"/>
                <w:left w:val="none" w:sz="0" w:space="0" w:color="auto"/>
                <w:bottom w:val="none" w:sz="0" w:space="0" w:color="auto"/>
                <w:right w:val="none" w:sz="0" w:space="0" w:color="auto"/>
              </w:divBdr>
            </w:div>
            <w:div w:id="1015502777">
              <w:marLeft w:val="0"/>
              <w:marRight w:val="0"/>
              <w:marTop w:val="0"/>
              <w:marBottom w:val="0"/>
              <w:divBdr>
                <w:top w:val="none" w:sz="0" w:space="0" w:color="auto"/>
                <w:left w:val="none" w:sz="0" w:space="0" w:color="auto"/>
                <w:bottom w:val="none" w:sz="0" w:space="0" w:color="auto"/>
                <w:right w:val="none" w:sz="0" w:space="0" w:color="auto"/>
              </w:divBdr>
            </w:div>
            <w:div w:id="115563348">
              <w:marLeft w:val="0"/>
              <w:marRight w:val="0"/>
              <w:marTop w:val="0"/>
              <w:marBottom w:val="0"/>
              <w:divBdr>
                <w:top w:val="none" w:sz="0" w:space="0" w:color="auto"/>
                <w:left w:val="none" w:sz="0" w:space="0" w:color="auto"/>
                <w:bottom w:val="none" w:sz="0" w:space="0" w:color="auto"/>
                <w:right w:val="none" w:sz="0" w:space="0" w:color="auto"/>
              </w:divBdr>
            </w:div>
            <w:div w:id="1128743132">
              <w:marLeft w:val="0"/>
              <w:marRight w:val="0"/>
              <w:marTop w:val="0"/>
              <w:marBottom w:val="0"/>
              <w:divBdr>
                <w:top w:val="none" w:sz="0" w:space="0" w:color="auto"/>
                <w:left w:val="none" w:sz="0" w:space="0" w:color="auto"/>
                <w:bottom w:val="none" w:sz="0" w:space="0" w:color="auto"/>
                <w:right w:val="none" w:sz="0" w:space="0" w:color="auto"/>
              </w:divBdr>
            </w:div>
            <w:div w:id="1528327287">
              <w:marLeft w:val="0"/>
              <w:marRight w:val="0"/>
              <w:marTop w:val="0"/>
              <w:marBottom w:val="0"/>
              <w:divBdr>
                <w:top w:val="none" w:sz="0" w:space="0" w:color="auto"/>
                <w:left w:val="none" w:sz="0" w:space="0" w:color="auto"/>
                <w:bottom w:val="none" w:sz="0" w:space="0" w:color="auto"/>
                <w:right w:val="none" w:sz="0" w:space="0" w:color="auto"/>
              </w:divBdr>
            </w:div>
            <w:div w:id="1076049010">
              <w:marLeft w:val="0"/>
              <w:marRight w:val="0"/>
              <w:marTop w:val="0"/>
              <w:marBottom w:val="0"/>
              <w:divBdr>
                <w:top w:val="none" w:sz="0" w:space="0" w:color="auto"/>
                <w:left w:val="none" w:sz="0" w:space="0" w:color="auto"/>
                <w:bottom w:val="none" w:sz="0" w:space="0" w:color="auto"/>
                <w:right w:val="none" w:sz="0" w:space="0" w:color="auto"/>
              </w:divBdr>
            </w:div>
            <w:div w:id="377633177">
              <w:marLeft w:val="0"/>
              <w:marRight w:val="0"/>
              <w:marTop w:val="0"/>
              <w:marBottom w:val="0"/>
              <w:divBdr>
                <w:top w:val="none" w:sz="0" w:space="0" w:color="auto"/>
                <w:left w:val="none" w:sz="0" w:space="0" w:color="auto"/>
                <w:bottom w:val="none" w:sz="0" w:space="0" w:color="auto"/>
                <w:right w:val="none" w:sz="0" w:space="0" w:color="auto"/>
              </w:divBdr>
            </w:div>
            <w:div w:id="945969633">
              <w:marLeft w:val="0"/>
              <w:marRight w:val="0"/>
              <w:marTop w:val="0"/>
              <w:marBottom w:val="0"/>
              <w:divBdr>
                <w:top w:val="none" w:sz="0" w:space="0" w:color="auto"/>
                <w:left w:val="none" w:sz="0" w:space="0" w:color="auto"/>
                <w:bottom w:val="none" w:sz="0" w:space="0" w:color="auto"/>
                <w:right w:val="none" w:sz="0" w:space="0" w:color="auto"/>
              </w:divBdr>
            </w:div>
            <w:div w:id="822545067">
              <w:marLeft w:val="0"/>
              <w:marRight w:val="0"/>
              <w:marTop w:val="0"/>
              <w:marBottom w:val="0"/>
              <w:divBdr>
                <w:top w:val="none" w:sz="0" w:space="0" w:color="auto"/>
                <w:left w:val="none" w:sz="0" w:space="0" w:color="auto"/>
                <w:bottom w:val="none" w:sz="0" w:space="0" w:color="auto"/>
                <w:right w:val="none" w:sz="0" w:space="0" w:color="auto"/>
              </w:divBdr>
            </w:div>
            <w:div w:id="1412459032">
              <w:marLeft w:val="0"/>
              <w:marRight w:val="0"/>
              <w:marTop w:val="0"/>
              <w:marBottom w:val="0"/>
              <w:divBdr>
                <w:top w:val="none" w:sz="0" w:space="0" w:color="auto"/>
                <w:left w:val="none" w:sz="0" w:space="0" w:color="auto"/>
                <w:bottom w:val="none" w:sz="0" w:space="0" w:color="auto"/>
                <w:right w:val="none" w:sz="0" w:space="0" w:color="auto"/>
              </w:divBdr>
            </w:div>
            <w:div w:id="982612689">
              <w:marLeft w:val="0"/>
              <w:marRight w:val="0"/>
              <w:marTop w:val="0"/>
              <w:marBottom w:val="0"/>
              <w:divBdr>
                <w:top w:val="none" w:sz="0" w:space="0" w:color="auto"/>
                <w:left w:val="none" w:sz="0" w:space="0" w:color="auto"/>
                <w:bottom w:val="none" w:sz="0" w:space="0" w:color="auto"/>
                <w:right w:val="none" w:sz="0" w:space="0" w:color="auto"/>
              </w:divBdr>
            </w:div>
            <w:div w:id="1607881742">
              <w:marLeft w:val="0"/>
              <w:marRight w:val="0"/>
              <w:marTop w:val="0"/>
              <w:marBottom w:val="0"/>
              <w:divBdr>
                <w:top w:val="none" w:sz="0" w:space="0" w:color="auto"/>
                <w:left w:val="none" w:sz="0" w:space="0" w:color="auto"/>
                <w:bottom w:val="none" w:sz="0" w:space="0" w:color="auto"/>
                <w:right w:val="none" w:sz="0" w:space="0" w:color="auto"/>
              </w:divBdr>
            </w:div>
            <w:div w:id="1124425787">
              <w:marLeft w:val="0"/>
              <w:marRight w:val="0"/>
              <w:marTop w:val="0"/>
              <w:marBottom w:val="0"/>
              <w:divBdr>
                <w:top w:val="none" w:sz="0" w:space="0" w:color="auto"/>
                <w:left w:val="none" w:sz="0" w:space="0" w:color="auto"/>
                <w:bottom w:val="none" w:sz="0" w:space="0" w:color="auto"/>
                <w:right w:val="none" w:sz="0" w:space="0" w:color="auto"/>
              </w:divBdr>
            </w:div>
            <w:div w:id="1402482343">
              <w:marLeft w:val="0"/>
              <w:marRight w:val="0"/>
              <w:marTop w:val="0"/>
              <w:marBottom w:val="0"/>
              <w:divBdr>
                <w:top w:val="none" w:sz="0" w:space="0" w:color="auto"/>
                <w:left w:val="none" w:sz="0" w:space="0" w:color="auto"/>
                <w:bottom w:val="none" w:sz="0" w:space="0" w:color="auto"/>
                <w:right w:val="none" w:sz="0" w:space="0" w:color="auto"/>
              </w:divBdr>
            </w:div>
            <w:div w:id="1229195732">
              <w:marLeft w:val="0"/>
              <w:marRight w:val="0"/>
              <w:marTop w:val="0"/>
              <w:marBottom w:val="0"/>
              <w:divBdr>
                <w:top w:val="none" w:sz="0" w:space="0" w:color="auto"/>
                <w:left w:val="none" w:sz="0" w:space="0" w:color="auto"/>
                <w:bottom w:val="none" w:sz="0" w:space="0" w:color="auto"/>
                <w:right w:val="none" w:sz="0" w:space="0" w:color="auto"/>
              </w:divBdr>
            </w:div>
            <w:div w:id="527067836">
              <w:marLeft w:val="0"/>
              <w:marRight w:val="0"/>
              <w:marTop w:val="0"/>
              <w:marBottom w:val="0"/>
              <w:divBdr>
                <w:top w:val="none" w:sz="0" w:space="0" w:color="auto"/>
                <w:left w:val="none" w:sz="0" w:space="0" w:color="auto"/>
                <w:bottom w:val="none" w:sz="0" w:space="0" w:color="auto"/>
                <w:right w:val="none" w:sz="0" w:space="0" w:color="auto"/>
              </w:divBdr>
            </w:div>
            <w:div w:id="1620186495">
              <w:marLeft w:val="0"/>
              <w:marRight w:val="0"/>
              <w:marTop w:val="0"/>
              <w:marBottom w:val="0"/>
              <w:divBdr>
                <w:top w:val="none" w:sz="0" w:space="0" w:color="auto"/>
                <w:left w:val="none" w:sz="0" w:space="0" w:color="auto"/>
                <w:bottom w:val="none" w:sz="0" w:space="0" w:color="auto"/>
                <w:right w:val="none" w:sz="0" w:space="0" w:color="auto"/>
              </w:divBdr>
            </w:div>
            <w:div w:id="1216627271">
              <w:marLeft w:val="0"/>
              <w:marRight w:val="0"/>
              <w:marTop w:val="0"/>
              <w:marBottom w:val="0"/>
              <w:divBdr>
                <w:top w:val="none" w:sz="0" w:space="0" w:color="auto"/>
                <w:left w:val="none" w:sz="0" w:space="0" w:color="auto"/>
                <w:bottom w:val="none" w:sz="0" w:space="0" w:color="auto"/>
                <w:right w:val="none" w:sz="0" w:space="0" w:color="auto"/>
              </w:divBdr>
            </w:div>
            <w:div w:id="695153792">
              <w:marLeft w:val="0"/>
              <w:marRight w:val="0"/>
              <w:marTop w:val="0"/>
              <w:marBottom w:val="0"/>
              <w:divBdr>
                <w:top w:val="none" w:sz="0" w:space="0" w:color="auto"/>
                <w:left w:val="none" w:sz="0" w:space="0" w:color="auto"/>
                <w:bottom w:val="none" w:sz="0" w:space="0" w:color="auto"/>
                <w:right w:val="none" w:sz="0" w:space="0" w:color="auto"/>
              </w:divBdr>
            </w:div>
            <w:div w:id="425657752">
              <w:marLeft w:val="0"/>
              <w:marRight w:val="0"/>
              <w:marTop w:val="0"/>
              <w:marBottom w:val="0"/>
              <w:divBdr>
                <w:top w:val="none" w:sz="0" w:space="0" w:color="auto"/>
                <w:left w:val="none" w:sz="0" w:space="0" w:color="auto"/>
                <w:bottom w:val="none" w:sz="0" w:space="0" w:color="auto"/>
                <w:right w:val="none" w:sz="0" w:space="0" w:color="auto"/>
              </w:divBdr>
            </w:div>
            <w:div w:id="444084466">
              <w:marLeft w:val="0"/>
              <w:marRight w:val="0"/>
              <w:marTop w:val="0"/>
              <w:marBottom w:val="0"/>
              <w:divBdr>
                <w:top w:val="none" w:sz="0" w:space="0" w:color="auto"/>
                <w:left w:val="none" w:sz="0" w:space="0" w:color="auto"/>
                <w:bottom w:val="none" w:sz="0" w:space="0" w:color="auto"/>
                <w:right w:val="none" w:sz="0" w:space="0" w:color="auto"/>
              </w:divBdr>
            </w:div>
            <w:div w:id="1497843177">
              <w:marLeft w:val="0"/>
              <w:marRight w:val="0"/>
              <w:marTop w:val="0"/>
              <w:marBottom w:val="0"/>
              <w:divBdr>
                <w:top w:val="none" w:sz="0" w:space="0" w:color="auto"/>
                <w:left w:val="none" w:sz="0" w:space="0" w:color="auto"/>
                <w:bottom w:val="none" w:sz="0" w:space="0" w:color="auto"/>
                <w:right w:val="none" w:sz="0" w:space="0" w:color="auto"/>
              </w:divBdr>
            </w:div>
            <w:div w:id="128323157">
              <w:marLeft w:val="0"/>
              <w:marRight w:val="0"/>
              <w:marTop w:val="0"/>
              <w:marBottom w:val="0"/>
              <w:divBdr>
                <w:top w:val="none" w:sz="0" w:space="0" w:color="auto"/>
                <w:left w:val="none" w:sz="0" w:space="0" w:color="auto"/>
                <w:bottom w:val="none" w:sz="0" w:space="0" w:color="auto"/>
                <w:right w:val="none" w:sz="0" w:space="0" w:color="auto"/>
              </w:divBdr>
            </w:div>
            <w:div w:id="1466504313">
              <w:marLeft w:val="0"/>
              <w:marRight w:val="0"/>
              <w:marTop w:val="0"/>
              <w:marBottom w:val="0"/>
              <w:divBdr>
                <w:top w:val="none" w:sz="0" w:space="0" w:color="auto"/>
                <w:left w:val="none" w:sz="0" w:space="0" w:color="auto"/>
                <w:bottom w:val="none" w:sz="0" w:space="0" w:color="auto"/>
                <w:right w:val="none" w:sz="0" w:space="0" w:color="auto"/>
              </w:divBdr>
            </w:div>
            <w:div w:id="2041204779">
              <w:marLeft w:val="0"/>
              <w:marRight w:val="0"/>
              <w:marTop w:val="0"/>
              <w:marBottom w:val="0"/>
              <w:divBdr>
                <w:top w:val="none" w:sz="0" w:space="0" w:color="auto"/>
                <w:left w:val="none" w:sz="0" w:space="0" w:color="auto"/>
                <w:bottom w:val="none" w:sz="0" w:space="0" w:color="auto"/>
                <w:right w:val="none" w:sz="0" w:space="0" w:color="auto"/>
              </w:divBdr>
            </w:div>
            <w:div w:id="766459817">
              <w:marLeft w:val="0"/>
              <w:marRight w:val="0"/>
              <w:marTop w:val="0"/>
              <w:marBottom w:val="0"/>
              <w:divBdr>
                <w:top w:val="none" w:sz="0" w:space="0" w:color="auto"/>
                <w:left w:val="none" w:sz="0" w:space="0" w:color="auto"/>
                <w:bottom w:val="none" w:sz="0" w:space="0" w:color="auto"/>
                <w:right w:val="none" w:sz="0" w:space="0" w:color="auto"/>
              </w:divBdr>
            </w:div>
            <w:div w:id="1264611417">
              <w:marLeft w:val="0"/>
              <w:marRight w:val="0"/>
              <w:marTop w:val="0"/>
              <w:marBottom w:val="0"/>
              <w:divBdr>
                <w:top w:val="none" w:sz="0" w:space="0" w:color="auto"/>
                <w:left w:val="none" w:sz="0" w:space="0" w:color="auto"/>
                <w:bottom w:val="none" w:sz="0" w:space="0" w:color="auto"/>
                <w:right w:val="none" w:sz="0" w:space="0" w:color="auto"/>
              </w:divBdr>
            </w:div>
            <w:div w:id="557517814">
              <w:marLeft w:val="0"/>
              <w:marRight w:val="0"/>
              <w:marTop w:val="0"/>
              <w:marBottom w:val="0"/>
              <w:divBdr>
                <w:top w:val="none" w:sz="0" w:space="0" w:color="auto"/>
                <w:left w:val="none" w:sz="0" w:space="0" w:color="auto"/>
                <w:bottom w:val="none" w:sz="0" w:space="0" w:color="auto"/>
                <w:right w:val="none" w:sz="0" w:space="0" w:color="auto"/>
              </w:divBdr>
            </w:div>
            <w:div w:id="1936396979">
              <w:marLeft w:val="0"/>
              <w:marRight w:val="0"/>
              <w:marTop w:val="0"/>
              <w:marBottom w:val="0"/>
              <w:divBdr>
                <w:top w:val="none" w:sz="0" w:space="0" w:color="auto"/>
                <w:left w:val="none" w:sz="0" w:space="0" w:color="auto"/>
                <w:bottom w:val="none" w:sz="0" w:space="0" w:color="auto"/>
                <w:right w:val="none" w:sz="0" w:space="0" w:color="auto"/>
              </w:divBdr>
            </w:div>
            <w:div w:id="1768379497">
              <w:marLeft w:val="0"/>
              <w:marRight w:val="0"/>
              <w:marTop w:val="0"/>
              <w:marBottom w:val="0"/>
              <w:divBdr>
                <w:top w:val="none" w:sz="0" w:space="0" w:color="auto"/>
                <w:left w:val="none" w:sz="0" w:space="0" w:color="auto"/>
                <w:bottom w:val="none" w:sz="0" w:space="0" w:color="auto"/>
                <w:right w:val="none" w:sz="0" w:space="0" w:color="auto"/>
              </w:divBdr>
            </w:div>
            <w:div w:id="1861508990">
              <w:marLeft w:val="0"/>
              <w:marRight w:val="0"/>
              <w:marTop w:val="0"/>
              <w:marBottom w:val="0"/>
              <w:divBdr>
                <w:top w:val="none" w:sz="0" w:space="0" w:color="auto"/>
                <w:left w:val="none" w:sz="0" w:space="0" w:color="auto"/>
                <w:bottom w:val="none" w:sz="0" w:space="0" w:color="auto"/>
                <w:right w:val="none" w:sz="0" w:space="0" w:color="auto"/>
              </w:divBdr>
            </w:div>
            <w:div w:id="317609347">
              <w:marLeft w:val="0"/>
              <w:marRight w:val="0"/>
              <w:marTop w:val="0"/>
              <w:marBottom w:val="0"/>
              <w:divBdr>
                <w:top w:val="none" w:sz="0" w:space="0" w:color="auto"/>
                <w:left w:val="none" w:sz="0" w:space="0" w:color="auto"/>
                <w:bottom w:val="none" w:sz="0" w:space="0" w:color="auto"/>
                <w:right w:val="none" w:sz="0" w:space="0" w:color="auto"/>
              </w:divBdr>
            </w:div>
            <w:div w:id="497156680">
              <w:marLeft w:val="0"/>
              <w:marRight w:val="0"/>
              <w:marTop w:val="0"/>
              <w:marBottom w:val="0"/>
              <w:divBdr>
                <w:top w:val="none" w:sz="0" w:space="0" w:color="auto"/>
                <w:left w:val="none" w:sz="0" w:space="0" w:color="auto"/>
                <w:bottom w:val="none" w:sz="0" w:space="0" w:color="auto"/>
                <w:right w:val="none" w:sz="0" w:space="0" w:color="auto"/>
              </w:divBdr>
            </w:div>
            <w:div w:id="49309244">
              <w:marLeft w:val="0"/>
              <w:marRight w:val="0"/>
              <w:marTop w:val="0"/>
              <w:marBottom w:val="0"/>
              <w:divBdr>
                <w:top w:val="none" w:sz="0" w:space="0" w:color="auto"/>
                <w:left w:val="none" w:sz="0" w:space="0" w:color="auto"/>
                <w:bottom w:val="none" w:sz="0" w:space="0" w:color="auto"/>
                <w:right w:val="none" w:sz="0" w:space="0" w:color="auto"/>
              </w:divBdr>
            </w:div>
            <w:div w:id="955063834">
              <w:marLeft w:val="0"/>
              <w:marRight w:val="0"/>
              <w:marTop w:val="0"/>
              <w:marBottom w:val="0"/>
              <w:divBdr>
                <w:top w:val="none" w:sz="0" w:space="0" w:color="auto"/>
                <w:left w:val="none" w:sz="0" w:space="0" w:color="auto"/>
                <w:bottom w:val="none" w:sz="0" w:space="0" w:color="auto"/>
                <w:right w:val="none" w:sz="0" w:space="0" w:color="auto"/>
              </w:divBdr>
            </w:div>
            <w:div w:id="1815634173">
              <w:marLeft w:val="0"/>
              <w:marRight w:val="0"/>
              <w:marTop w:val="0"/>
              <w:marBottom w:val="0"/>
              <w:divBdr>
                <w:top w:val="none" w:sz="0" w:space="0" w:color="auto"/>
                <w:left w:val="none" w:sz="0" w:space="0" w:color="auto"/>
                <w:bottom w:val="none" w:sz="0" w:space="0" w:color="auto"/>
                <w:right w:val="none" w:sz="0" w:space="0" w:color="auto"/>
              </w:divBdr>
            </w:div>
            <w:div w:id="1831094707">
              <w:marLeft w:val="0"/>
              <w:marRight w:val="0"/>
              <w:marTop w:val="0"/>
              <w:marBottom w:val="0"/>
              <w:divBdr>
                <w:top w:val="none" w:sz="0" w:space="0" w:color="auto"/>
                <w:left w:val="none" w:sz="0" w:space="0" w:color="auto"/>
                <w:bottom w:val="none" w:sz="0" w:space="0" w:color="auto"/>
                <w:right w:val="none" w:sz="0" w:space="0" w:color="auto"/>
              </w:divBdr>
            </w:div>
            <w:div w:id="1733384476">
              <w:marLeft w:val="0"/>
              <w:marRight w:val="0"/>
              <w:marTop w:val="0"/>
              <w:marBottom w:val="0"/>
              <w:divBdr>
                <w:top w:val="none" w:sz="0" w:space="0" w:color="auto"/>
                <w:left w:val="none" w:sz="0" w:space="0" w:color="auto"/>
                <w:bottom w:val="none" w:sz="0" w:space="0" w:color="auto"/>
                <w:right w:val="none" w:sz="0" w:space="0" w:color="auto"/>
              </w:divBdr>
            </w:div>
            <w:div w:id="858392507">
              <w:marLeft w:val="0"/>
              <w:marRight w:val="0"/>
              <w:marTop w:val="0"/>
              <w:marBottom w:val="0"/>
              <w:divBdr>
                <w:top w:val="none" w:sz="0" w:space="0" w:color="auto"/>
                <w:left w:val="none" w:sz="0" w:space="0" w:color="auto"/>
                <w:bottom w:val="none" w:sz="0" w:space="0" w:color="auto"/>
                <w:right w:val="none" w:sz="0" w:space="0" w:color="auto"/>
              </w:divBdr>
            </w:div>
            <w:div w:id="436995585">
              <w:marLeft w:val="0"/>
              <w:marRight w:val="0"/>
              <w:marTop w:val="0"/>
              <w:marBottom w:val="0"/>
              <w:divBdr>
                <w:top w:val="none" w:sz="0" w:space="0" w:color="auto"/>
                <w:left w:val="none" w:sz="0" w:space="0" w:color="auto"/>
                <w:bottom w:val="none" w:sz="0" w:space="0" w:color="auto"/>
                <w:right w:val="none" w:sz="0" w:space="0" w:color="auto"/>
              </w:divBdr>
            </w:div>
            <w:div w:id="1790078873">
              <w:marLeft w:val="0"/>
              <w:marRight w:val="0"/>
              <w:marTop w:val="0"/>
              <w:marBottom w:val="0"/>
              <w:divBdr>
                <w:top w:val="none" w:sz="0" w:space="0" w:color="auto"/>
                <w:left w:val="none" w:sz="0" w:space="0" w:color="auto"/>
                <w:bottom w:val="none" w:sz="0" w:space="0" w:color="auto"/>
                <w:right w:val="none" w:sz="0" w:space="0" w:color="auto"/>
              </w:divBdr>
            </w:div>
            <w:div w:id="1640768513">
              <w:marLeft w:val="0"/>
              <w:marRight w:val="0"/>
              <w:marTop w:val="0"/>
              <w:marBottom w:val="0"/>
              <w:divBdr>
                <w:top w:val="none" w:sz="0" w:space="0" w:color="auto"/>
                <w:left w:val="none" w:sz="0" w:space="0" w:color="auto"/>
                <w:bottom w:val="none" w:sz="0" w:space="0" w:color="auto"/>
                <w:right w:val="none" w:sz="0" w:space="0" w:color="auto"/>
              </w:divBdr>
            </w:div>
            <w:div w:id="1040546024">
              <w:marLeft w:val="0"/>
              <w:marRight w:val="0"/>
              <w:marTop w:val="0"/>
              <w:marBottom w:val="0"/>
              <w:divBdr>
                <w:top w:val="none" w:sz="0" w:space="0" w:color="auto"/>
                <w:left w:val="none" w:sz="0" w:space="0" w:color="auto"/>
                <w:bottom w:val="none" w:sz="0" w:space="0" w:color="auto"/>
                <w:right w:val="none" w:sz="0" w:space="0" w:color="auto"/>
              </w:divBdr>
            </w:div>
            <w:div w:id="267859802">
              <w:marLeft w:val="0"/>
              <w:marRight w:val="0"/>
              <w:marTop w:val="0"/>
              <w:marBottom w:val="0"/>
              <w:divBdr>
                <w:top w:val="none" w:sz="0" w:space="0" w:color="auto"/>
                <w:left w:val="none" w:sz="0" w:space="0" w:color="auto"/>
                <w:bottom w:val="none" w:sz="0" w:space="0" w:color="auto"/>
                <w:right w:val="none" w:sz="0" w:space="0" w:color="auto"/>
              </w:divBdr>
            </w:div>
            <w:div w:id="102846573">
              <w:marLeft w:val="0"/>
              <w:marRight w:val="0"/>
              <w:marTop w:val="0"/>
              <w:marBottom w:val="0"/>
              <w:divBdr>
                <w:top w:val="none" w:sz="0" w:space="0" w:color="auto"/>
                <w:left w:val="none" w:sz="0" w:space="0" w:color="auto"/>
                <w:bottom w:val="none" w:sz="0" w:space="0" w:color="auto"/>
                <w:right w:val="none" w:sz="0" w:space="0" w:color="auto"/>
              </w:divBdr>
            </w:div>
            <w:div w:id="165705257">
              <w:marLeft w:val="0"/>
              <w:marRight w:val="0"/>
              <w:marTop w:val="0"/>
              <w:marBottom w:val="0"/>
              <w:divBdr>
                <w:top w:val="none" w:sz="0" w:space="0" w:color="auto"/>
                <w:left w:val="none" w:sz="0" w:space="0" w:color="auto"/>
                <w:bottom w:val="none" w:sz="0" w:space="0" w:color="auto"/>
                <w:right w:val="none" w:sz="0" w:space="0" w:color="auto"/>
              </w:divBdr>
            </w:div>
            <w:div w:id="485627037">
              <w:marLeft w:val="0"/>
              <w:marRight w:val="0"/>
              <w:marTop w:val="0"/>
              <w:marBottom w:val="0"/>
              <w:divBdr>
                <w:top w:val="none" w:sz="0" w:space="0" w:color="auto"/>
                <w:left w:val="none" w:sz="0" w:space="0" w:color="auto"/>
                <w:bottom w:val="none" w:sz="0" w:space="0" w:color="auto"/>
                <w:right w:val="none" w:sz="0" w:space="0" w:color="auto"/>
              </w:divBdr>
            </w:div>
            <w:div w:id="1815098324">
              <w:marLeft w:val="0"/>
              <w:marRight w:val="0"/>
              <w:marTop w:val="0"/>
              <w:marBottom w:val="0"/>
              <w:divBdr>
                <w:top w:val="none" w:sz="0" w:space="0" w:color="auto"/>
                <w:left w:val="none" w:sz="0" w:space="0" w:color="auto"/>
                <w:bottom w:val="none" w:sz="0" w:space="0" w:color="auto"/>
                <w:right w:val="none" w:sz="0" w:space="0" w:color="auto"/>
              </w:divBdr>
            </w:div>
            <w:div w:id="1911453490">
              <w:marLeft w:val="0"/>
              <w:marRight w:val="0"/>
              <w:marTop w:val="0"/>
              <w:marBottom w:val="0"/>
              <w:divBdr>
                <w:top w:val="none" w:sz="0" w:space="0" w:color="auto"/>
                <w:left w:val="none" w:sz="0" w:space="0" w:color="auto"/>
                <w:bottom w:val="none" w:sz="0" w:space="0" w:color="auto"/>
                <w:right w:val="none" w:sz="0" w:space="0" w:color="auto"/>
              </w:divBdr>
            </w:div>
            <w:div w:id="1554077930">
              <w:marLeft w:val="0"/>
              <w:marRight w:val="0"/>
              <w:marTop w:val="0"/>
              <w:marBottom w:val="0"/>
              <w:divBdr>
                <w:top w:val="none" w:sz="0" w:space="0" w:color="auto"/>
                <w:left w:val="none" w:sz="0" w:space="0" w:color="auto"/>
                <w:bottom w:val="none" w:sz="0" w:space="0" w:color="auto"/>
                <w:right w:val="none" w:sz="0" w:space="0" w:color="auto"/>
              </w:divBdr>
            </w:div>
            <w:div w:id="989669928">
              <w:marLeft w:val="0"/>
              <w:marRight w:val="0"/>
              <w:marTop w:val="0"/>
              <w:marBottom w:val="0"/>
              <w:divBdr>
                <w:top w:val="none" w:sz="0" w:space="0" w:color="auto"/>
                <w:left w:val="none" w:sz="0" w:space="0" w:color="auto"/>
                <w:bottom w:val="none" w:sz="0" w:space="0" w:color="auto"/>
                <w:right w:val="none" w:sz="0" w:space="0" w:color="auto"/>
              </w:divBdr>
            </w:div>
            <w:div w:id="1717772051">
              <w:marLeft w:val="0"/>
              <w:marRight w:val="0"/>
              <w:marTop w:val="0"/>
              <w:marBottom w:val="0"/>
              <w:divBdr>
                <w:top w:val="none" w:sz="0" w:space="0" w:color="auto"/>
                <w:left w:val="none" w:sz="0" w:space="0" w:color="auto"/>
                <w:bottom w:val="none" w:sz="0" w:space="0" w:color="auto"/>
                <w:right w:val="none" w:sz="0" w:space="0" w:color="auto"/>
              </w:divBdr>
            </w:div>
            <w:div w:id="884945002">
              <w:marLeft w:val="0"/>
              <w:marRight w:val="0"/>
              <w:marTop w:val="0"/>
              <w:marBottom w:val="0"/>
              <w:divBdr>
                <w:top w:val="none" w:sz="0" w:space="0" w:color="auto"/>
                <w:left w:val="none" w:sz="0" w:space="0" w:color="auto"/>
                <w:bottom w:val="none" w:sz="0" w:space="0" w:color="auto"/>
                <w:right w:val="none" w:sz="0" w:space="0" w:color="auto"/>
              </w:divBdr>
            </w:div>
            <w:div w:id="1591231914">
              <w:marLeft w:val="0"/>
              <w:marRight w:val="0"/>
              <w:marTop w:val="0"/>
              <w:marBottom w:val="0"/>
              <w:divBdr>
                <w:top w:val="none" w:sz="0" w:space="0" w:color="auto"/>
                <w:left w:val="none" w:sz="0" w:space="0" w:color="auto"/>
                <w:bottom w:val="none" w:sz="0" w:space="0" w:color="auto"/>
                <w:right w:val="none" w:sz="0" w:space="0" w:color="auto"/>
              </w:divBdr>
            </w:div>
            <w:div w:id="696154355">
              <w:marLeft w:val="0"/>
              <w:marRight w:val="0"/>
              <w:marTop w:val="0"/>
              <w:marBottom w:val="0"/>
              <w:divBdr>
                <w:top w:val="none" w:sz="0" w:space="0" w:color="auto"/>
                <w:left w:val="none" w:sz="0" w:space="0" w:color="auto"/>
                <w:bottom w:val="none" w:sz="0" w:space="0" w:color="auto"/>
                <w:right w:val="none" w:sz="0" w:space="0" w:color="auto"/>
              </w:divBdr>
            </w:div>
            <w:div w:id="545992507">
              <w:marLeft w:val="0"/>
              <w:marRight w:val="0"/>
              <w:marTop w:val="0"/>
              <w:marBottom w:val="0"/>
              <w:divBdr>
                <w:top w:val="none" w:sz="0" w:space="0" w:color="auto"/>
                <w:left w:val="none" w:sz="0" w:space="0" w:color="auto"/>
                <w:bottom w:val="none" w:sz="0" w:space="0" w:color="auto"/>
                <w:right w:val="none" w:sz="0" w:space="0" w:color="auto"/>
              </w:divBdr>
            </w:div>
            <w:div w:id="1961573339">
              <w:marLeft w:val="0"/>
              <w:marRight w:val="0"/>
              <w:marTop w:val="0"/>
              <w:marBottom w:val="0"/>
              <w:divBdr>
                <w:top w:val="none" w:sz="0" w:space="0" w:color="auto"/>
                <w:left w:val="none" w:sz="0" w:space="0" w:color="auto"/>
                <w:bottom w:val="none" w:sz="0" w:space="0" w:color="auto"/>
                <w:right w:val="none" w:sz="0" w:space="0" w:color="auto"/>
              </w:divBdr>
            </w:div>
            <w:div w:id="1575554978">
              <w:marLeft w:val="0"/>
              <w:marRight w:val="0"/>
              <w:marTop w:val="0"/>
              <w:marBottom w:val="0"/>
              <w:divBdr>
                <w:top w:val="none" w:sz="0" w:space="0" w:color="auto"/>
                <w:left w:val="none" w:sz="0" w:space="0" w:color="auto"/>
                <w:bottom w:val="none" w:sz="0" w:space="0" w:color="auto"/>
                <w:right w:val="none" w:sz="0" w:space="0" w:color="auto"/>
              </w:divBdr>
            </w:div>
            <w:div w:id="993292214">
              <w:marLeft w:val="0"/>
              <w:marRight w:val="0"/>
              <w:marTop w:val="0"/>
              <w:marBottom w:val="0"/>
              <w:divBdr>
                <w:top w:val="none" w:sz="0" w:space="0" w:color="auto"/>
                <w:left w:val="none" w:sz="0" w:space="0" w:color="auto"/>
                <w:bottom w:val="none" w:sz="0" w:space="0" w:color="auto"/>
                <w:right w:val="none" w:sz="0" w:space="0" w:color="auto"/>
              </w:divBdr>
            </w:div>
            <w:div w:id="1346051703">
              <w:marLeft w:val="0"/>
              <w:marRight w:val="0"/>
              <w:marTop w:val="0"/>
              <w:marBottom w:val="0"/>
              <w:divBdr>
                <w:top w:val="none" w:sz="0" w:space="0" w:color="auto"/>
                <w:left w:val="none" w:sz="0" w:space="0" w:color="auto"/>
                <w:bottom w:val="none" w:sz="0" w:space="0" w:color="auto"/>
                <w:right w:val="none" w:sz="0" w:space="0" w:color="auto"/>
              </w:divBdr>
            </w:div>
            <w:div w:id="1160466592">
              <w:marLeft w:val="0"/>
              <w:marRight w:val="0"/>
              <w:marTop w:val="0"/>
              <w:marBottom w:val="0"/>
              <w:divBdr>
                <w:top w:val="none" w:sz="0" w:space="0" w:color="auto"/>
                <w:left w:val="none" w:sz="0" w:space="0" w:color="auto"/>
                <w:bottom w:val="none" w:sz="0" w:space="0" w:color="auto"/>
                <w:right w:val="none" w:sz="0" w:space="0" w:color="auto"/>
              </w:divBdr>
            </w:div>
            <w:div w:id="482703135">
              <w:marLeft w:val="0"/>
              <w:marRight w:val="0"/>
              <w:marTop w:val="0"/>
              <w:marBottom w:val="0"/>
              <w:divBdr>
                <w:top w:val="none" w:sz="0" w:space="0" w:color="auto"/>
                <w:left w:val="none" w:sz="0" w:space="0" w:color="auto"/>
                <w:bottom w:val="none" w:sz="0" w:space="0" w:color="auto"/>
                <w:right w:val="none" w:sz="0" w:space="0" w:color="auto"/>
              </w:divBdr>
            </w:div>
            <w:div w:id="350882105">
              <w:marLeft w:val="0"/>
              <w:marRight w:val="0"/>
              <w:marTop w:val="0"/>
              <w:marBottom w:val="0"/>
              <w:divBdr>
                <w:top w:val="none" w:sz="0" w:space="0" w:color="auto"/>
                <w:left w:val="none" w:sz="0" w:space="0" w:color="auto"/>
                <w:bottom w:val="none" w:sz="0" w:space="0" w:color="auto"/>
                <w:right w:val="none" w:sz="0" w:space="0" w:color="auto"/>
              </w:divBdr>
            </w:div>
            <w:div w:id="1586718491">
              <w:marLeft w:val="0"/>
              <w:marRight w:val="0"/>
              <w:marTop w:val="0"/>
              <w:marBottom w:val="0"/>
              <w:divBdr>
                <w:top w:val="none" w:sz="0" w:space="0" w:color="auto"/>
                <w:left w:val="none" w:sz="0" w:space="0" w:color="auto"/>
                <w:bottom w:val="none" w:sz="0" w:space="0" w:color="auto"/>
                <w:right w:val="none" w:sz="0" w:space="0" w:color="auto"/>
              </w:divBdr>
            </w:div>
            <w:div w:id="774636553">
              <w:marLeft w:val="0"/>
              <w:marRight w:val="0"/>
              <w:marTop w:val="0"/>
              <w:marBottom w:val="0"/>
              <w:divBdr>
                <w:top w:val="none" w:sz="0" w:space="0" w:color="auto"/>
                <w:left w:val="none" w:sz="0" w:space="0" w:color="auto"/>
                <w:bottom w:val="none" w:sz="0" w:space="0" w:color="auto"/>
                <w:right w:val="none" w:sz="0" w:space="0" w:color="auto"/>
              </w:divBdr>
            </w:div>
            <w:div w:id="1273393344">
              <w:marLeft w:val="0"/>
              <w:marRight w:val="0"/>
              <w:marTop w:val="0"/>
              <w:marBottom w:val="0"/>
              <w:divBdr>
                <w:top w:val="none" w:sz="0" w:space="0" w:color="auto"/>
                <w:left w:val="none" w:sz="0" w:space="0" w:color="auto"/>
                <w:bottom w:val="none" w:sz="0" w:space="0" w:color="auto"/>
                <w:right w:val="none" w:sz="0" w:space="0" w:color="auto"/>
              </w:divBdr>
            </w:div>
            <w:div w:id="396783867">
              <w:marLeft w:val="0"/>
              <w:marRight w:val="0"/>
              <w:marTop w:val="0"/>
              <w:marBottom w:val="0"/>
              <w:divBdr>
                <w:top w:val="none" w:sz="0" w:space="0" w:color="auto"/>
                <w:left w:val="none" w:sz="0" w:space="0" w:color="auto"/>
                <w:bottom w:val="none" w:sz="0" w:space="0" w:color="auto"/>
                <w:right w:val="none" w:sz="0" w:space="0" w:color="auto"/>
              </w:divBdr>
            </w:div>
            <w:div w:id="1826048389">
              <w:marLeft w:val="0"/>
              <w:marRight w:val="0"/>
              <w:marTop w:val="0"/>
              <w:marBottom w:val="0"/>
              <w:divBdr>
                <w:top w:val="none" w:sz="0" w:space="0" w:color="auto"/>
                <w:left w:val="none" w:sz="0" w:space="0" w:color="auto"/>
                <w:bottom w:val="none" w:sz="0" w:space="0" w:color="auto"/>
                <w:right w:val="none" w:sz="0" w:space="0" w:color="auto"/>
              </w:divBdr>
            </w:div>
            <w:div w:id="346710471">
              <w:marLeft w:val="0"/>
              <w:marRight w:val="0"/>
              <w:marTop w:val="0"/>
              <w:marBottom w:val="0"/>
              <w:divBdr>
                <w:top w:val="none" w:sz="0" w:space="0" w:color="auto"/>
                <w:left w:val="none" w:sz="0" w:space="0" w:color="auto"/>
                <w:bottom w:val="none" w:sz="0" w:space="0" w:color="auto"/>
                <w:right w:val="none" w:sz="0" w:space="0" w:color="auto"/>
              </w:divBdr>
            </w:div>
            <w:div w:id="970942292">
              <w:marLeft w:val="0"/>
              <w:marRight w:val="0"/>
              <w:marTop w:val="0"/>
              <w:marBottom w:val="0"/>
              <w:divBdr>
                <w:top w:val="none" w:sz="0" w:space="0" w:color="auto"/>
                <w:left w:val="none" w:sz="0" w:space="0" w:color="auto"/>
                <w:bottom w:val="none" w:sz="0" w:space="0" w:color="auto"/>
                <w:right w:val="none" w:sz="0" w:space="0" w:color="auto"/>
              </w:divBdr>
            </w:div>
            <w:div w:id="504975619">
              <w:marLeft w:val="0"/>
              <w:marRight w:val="0"/>
              <w:marTop w:val="0"/>
              <w:marBottom w:val="0"/>
              <w:divBdr>
                <w:top w:val="none" w:sz="0" w:space="0" w:color="auto"/>
                <w:left w:val="none" w:sz="0" w:space="0" w:color="auto"/>
                <w:bottom w:val="none" w:sz="0" w:space="0" w:color="auto"/>
                <w:right w:val="none" w:sz="0" w:space="0" w:color="auto"/>
              </w:divBdr>
            </w:div>
            <w:div w:id="87895368">
              <w:marLeft w:val="0"/>
              <w:marRight w:val="0"/>
              <w:marTop w:val="0"/>
              <w:marBottom w:val="0"/>
              <w:divBdr>
                <w:top w:val="none" w:sz="0" w:space="0" w:color="auto"/>
                <w:left w:val="none" w:sz="0" w:space="0" w:color="auto"/>
                <w:bottom w:val="none" w:sz="0" w:space="0" w:color="auto"/>
                <w:right w:val="none" w:sz="0" w:space="0" w:color="auto"/>
              </w:divBdr>
            </w:div>
            <w:div w:id="629870624">
              <w:marLeft w:val="0"/>
              <w:marRight w:val="0"/>
              <w:marTop w:val="0"/>
              <w:marBottom w:val="0"/>
              <w:divBdr>
                <w:top w:val="none" w:sz="0" w:space="0" w:color="auto"/>
                <w:left w:val="none" w:sz="0" w:space="0" w:color="auto"/>
                <w:bottom w:val="none" w:sz="0" w:space="0" w:color="auto"/>
                <w:right w:val="none" w:sz="0" w:space="0" w:color="auto"/>
              </w:divBdr>
            </w:div>
            <w:div w:id="857238455">
              <w:marLeft w:val="0"/>
              <w:marRight w:val="0"/>
              <w:marTop w:val="0"/>
              <w:marBottom w:val="0"/>
              <w:divBdr>
                <w:top w:val="none" w:sz="0" w:space="0" w:color="auto"/>
                <w:left w:val="none" w:sz="0" w:space="0" w:color="auto"/>
                <w:bottom w:val="none" w:sz="0" w:space="0" w:color="auto"/>
                <w:right w:val="none" w:sz="0" w:space="0" w:color="auto"/>
              </w:divBdr>
            </w:div>
            <w:div w:id="1976594688">
              <w:marLeft w:val="0"/>
              <w:marRight w:val="0"/>
              <w:marTop w:val="0"/>
              <w:marBottom w:val="0"/>
              <w:divBdr>
                <w:top w:val="none" w:sz="0" w:space="0" w:color="auto"/>
                <w:left w:val="none" w:sz="0" w:space="0" w:color="auto"/>
                <w:bottom w:val="none" w:sz="0" w:space="0" w:color="auto"/>
                <w:right w:val="none" w:sz="0" w:space="0" w:color="auto"/>
              </w:divBdr>
            </w:div>
            <w:div w:id="1094979930">
              <w:marLeft w:val="0"/>
              <w:marRight w:val="0"/>
              <w:marTop w:val="0"/>
              <w:marBottom w:val="0"/>
              <w:divBdr>
                <w:top w:val="none" w:sz="0" w:space="0" w:color="auto"/>
                <w:left w:val="none" w:sz="0" w:space="0" w:color="auto"/>
                <w:bottom w:val="none" w:sz="0" w:space="0" w:color="auto"/>
                <w:right w:val="none" w:sz="0" w:space="0" w:color="auto"/>
              </w:divBdr>
            </w:div>
            <w:div w:id="823159252">
              <w:marLeft w:val="0"/>
              <w:marRight w:val="0"/>
              <w:marTop w:val="0"/>
              <w:marBottom w:val="0"/>
              <w:divBdr>
                <w:top w:val="none" w:sz="0" w:space="0" w:color="auto"/>
                <w:left w:val="none" w:sz="0" w:space="0" w:color="auto"/>
                <w:bottom w:val="none" w:sz="0" w:space="0" w:color="auto"/>
                <w:right w:val="none" w:sz="0" w:space="0" w:color="auto"/>
              </w:divBdr>
            </w:div>
            <w:div w:id="580531322">
              <w:marLeft w:val="0"/>
              <w:marRight w:val="0"/>
              <w:marTop w:val="0"/>
              <w:marBottom w:val="0"/>
              <w:divBdr>
                <w:top w:val="none" w:sz="0" w:space="0" w:color="auto"/>
                <w:left w:val="none" w:sz="0" w:space="0" w:color="auto"/>
                <w:bottom w:val="none" w:sz="0" w:space="0" w:color="auto"/>
                <w:right w:val="none" w:sz="0" w:space="0" w:color="auto"/>
              </w:divBdr>
            </w:div>
            <w:div w:id="1378238478">
              <w:marLeft w:val="0"/>
              <w:marRight w:val="0"/>
              <w:marTop w:val="0"/>
              <w:marBottom w:val="0"/>
              <w:divBdr>
                <w:top w:val="none" w:sz="0" w:space="0" w:color="auto"/>
                <w:left w:val="none" w:sz="0" w:space="0" w:color="auto"/>
                <w:bottom w:val="none" w:sz="0" w:space="0" w:color="auto"/>
                <w:right w:val="none" w:sz="0" w:space="0" w:color="auto"/>
              </w:divBdr>
            </w:div>
            <w:div w:id="34699949">
              <w:marLeft w:val="0"/>
              <w:marRight w:val="0"/>
              <w:marTop w:val="0"/>
              <w:marBottom w:val="0"/>
              <w:divBdr>
                <w:top w:val="none" w:sz="0" w:space="0" w:color="auto"/>
                <w:left w:val="none" w:sz="0" w:space="0" w:color="auto"/>
                <w:bottom w:val="none" w:sz="0" w:space="0" w:color="auto"/>
                <w:right w:val="none" w:sz="0" w:space="0" w:color="auto"/>
              </w:divBdr>
            </w:div>
            <w:div w:id="2115398498">
              <w:marLeft w:val="0"/>
              <w:marRight w:val="0"/>
              <w:marTop w:val="0"/>
              <w:marBottom w:val="0"/>
              <w:divBdr>
                <w:top w:val="none" w:sz="0" w:space="0" w:color="auto"/>
                <w:left w:val="none" w:sz="0" w:space="0" w:color="auto"/>
                <w:bottom w:val="none" w:sz="0" w:space="0" w:color="auto"/>
                <w:right w:val="none" w:sz="0" w:space="0" w:color="auto"/>
              </w:divBdr>
            </w:div>
            <w:div w:id="957948585">
              <w:marLeft w:val="0"/>
              <w:marRight w:val="0"/>
              <w:marTop w:val="0"/>
              <w:marBottom w:val="0"/>
              <w:divBdr>
                <w:top w:val="none" w:sz="0" w:space="0" w:color="auto"/>
                <w:left w:val="none" w:sz="0" w:space="0" w:color="auto"/>
                <w:bottom w:val="none" w:sz="0" w:space="0" w:color="auto"/>
                <w:right w:val="none" w:sz="0" w:space="0" w:color="auto"/>
              </w:divBdr>
            </w:div>
            <w:div w:id="828716756">
              <w:marLeft w:val="0"/>
              <w:marRight w:val="0"/>
              <w:marTop w:val="0"/>
              <w:marBottom w:val="0"/>
              <w:divBdr>
                <w:top w:val="none" w:sz="0" w:space="0" w:color="auto"/>
                <w:left w:val="none" w:sz="0" w:space="0" w:color="auto"/>
                <w:bottom w:val="none" w:sz="0" w:space="0" w:color="auto"/>
                <w:right w:val="none" w:sz="0" w:space="0" w:color="auto"/>
              </w:divBdr>
            </w:div>
            <w:div w:id="33697612">
              <w:marLeft w:val="0"/>
              <w:marRight w:val="0"/>
              <w:marTop w:val="0"/>
              <w:marBottom w:val="0"/>
              <w:divBdr>
                <w:top w:val="none" w:sz="0" w:space="0" w:color="auto"/>
                <w:left w:val="none" w:sz="0" w:space="0" w:color="auto"/>
                <w:bottom w:val="none" w:sz="0" w:space="0" w:color="auto"/>
                <w:right w:val="none" w:sz="0" w:space="0" w:color="auto"/>
              </w:divBdr>
            </w:div>
            <w:div w:id="39062895">
              <w:marLeft w:val="0"/>
              <w:marRight w:val="0"/>
              <w:marTop w:val="0"/>
              <w:marBottom w:val="0"/>
              <w:divBdr>
                <w:top w:val="none" w:sz="0" w:space="0" w:color="auto"/>
                <w:left w:val="none" w:sz="0" w:space="0" w:color="auto"/>
                <w:bottom w:val="none" w:sz="0" w:space="0" w:color="auto"/>
                <w:right w:val="none" w:sz="0" w:space="0" w:color="auto"/>
              </w:divBdr>
            </w:div>
            <w:div w:id="1719283133">
              <w:marLeft w:val="0"/>
              <w:marRight w:val="0"/>
              <w:marTop w:val="0"/>
              <w:marBottom w:val="0"/>
              <w:divBdr>
                <w:top w:val="none" w:sz="0" w:space="0" w:color="auto"/>
                <w:left w:val="none" w:sz="0" w:space="0" w:color="auto"/>
                <w:bottom w:val="none" w:sz="0" w:space="0" w:color="auto"/>
                <w:right w:val="none" w:sz="0" w:space="0" w:color="auto"/>
              </w:divBdr>
            </w:div>
            <w:div w:id="888805272">
              <w:marLeft w:val="0"/>
              <w:marRight w:val="0"/>
              <w:marTop w:val="0"/>
              <w:marBottom w:val="0"/>
              <w:divBdr>
                <w:top w:val="none" w:sz="0" w:space="0" w:color="auto"/>
                <w:left w:val="none" w:sz="0" w:space="0" w:color="auto"/>
                <w:bottom w:val="none" w:sz="0" w:space="0" w:color="auto"/>
                <w:right w:val="none" w:sz="0" w:space="0" w:color="auto"/>
              </w:divBdr>
            </w:div>
            <w:div w:id="860170956">
              <w:marLeft w:val="0"/>
              <w:marRight w:val="0"/>
              <w:marTop w:val="0"/>
              <w:marBottom w:val="0"/>
              <w:divBdr>
                <w:top w:val="none" w:sz="0" w:space="0" w:color="auto"/>
                <w:left w:val="none" w:sz="0" w:space="0" w:color="auto"/>
                <w:bottom w:val="none" w:sz="0" w:space="0" w:color="auto"/>
                <w:right w:val="none" w:sz="0" w:space="0" w:color="auto"/>
              </w:divBdr>
            </w:div>
            <w:div w:id="2058430592">
              <w:marLeft w:val="0"/>
              <w:marRight w:val="0"/>
              <w:marTop w:val="0"/>
              <w:marBottom w:val="0"/>
              <w:divBdr>
                <w:top w:val="none" w:sz="0" w:space="0" w:color="auto"/>
                <w:left w:val="none" w:sz="0" w:space="0" w:color="auto"/>
                <w:bottom w:val="none" w:sz="0" w:space="0" w:color="auto"/>
                <w:right w:val="none" w:sz="0" w:space="0" w:color="auto"/>
              </w:divBdr>
            </w:div>
            <w:div w:id="1502282331">
              <w:marLeft w:val="0"/>
              <w:marRight w:val="0"/>
              <w:marTop w:val="0"/>
              <w:marBottom w:val="0"/>
              <w:divBdr>
                <w:top w:val="none" w:sz="0" w:space="0" w:color="auto"/>
                <w:left w:val="none" w:sz="0" w:space="0" w:color="auto"/>
                <w:bottom w:val="none" w:sz="0" w:space="0" w:color="auto"/>
                <w:right w:val="none" w:sz="0" w:space="0" w:color="auto"/>
              </w:divBdr>
            </w:div>
            <w:div w:id="1497453104">
              <w:marLeft w:val="0"/>
              <w:marRight w:val="0"/>
              <w:marTop w:val="0"/>
              <w:marBottom w:val="0"/>
              <w:divBdr>
                <w:top w:val="none" w:sz="0" w:space="0" w:color="auto"/>
                <w:left w:val="none" w:sz="0" w:space="0" w:color="auto"/>
                <w:bottom w:val="none" w:sz="0" w:space="0" w:color="auto"/>
                <w:right w:val="none" w:sz="0" w:space="0" w:color="auto"/>
              </w:divBdr>
            </w:div>
            <w:div w:id="445927770">
              <w:marLeft w:val="0"/>
              <w:marRight w:val="0"/>
              <w:marTop w:val="0"/>
              <w:marBottom w:val="0"/>
              <w:divBdr>
                <w:top w:val="none" w:sz="0" w:space="0" w:color="auto"/>
                <w:left w:val="none" w:sz="0" w:space="0" w:color="auto"/>
                <w:bottom w:val="none" w:sz="0" w:space="0" w:color="auto"/>
                <w:right w:val="none" w:sz="0" w:space="0" w:color="auto"/>
              </w:divBdr>
            </w:div>
            <w:div w:id="309289825">
              <w:marLeft w:val="0"/>
              <w:marRight w:val="0"/>
              <w:marTop w:val="0"/>
              <w:marBottom w:val="0"/>
              <w:divBdr>
                <w:top w:val="none" w:sz="0" w:space="0" w:color="auto"/>
                <w:left w:val="none" w:sz="0" w:space="0" w:color="auto"/>
                <w:bottom w:val="none" w:sz="0" w:space="0" w:color="auto"/>
                <w:right w:val="none" w:sz="0" w:space="0" w:color="auto"/>
              </w:divBdr>
            </w:div>
            <w:div w:id="515965474">
              <w:marLeft w:val="0"/>
              <w:marRight w:val="0"/>
              <w:marTop w:val="0"/>
              <w:marBottom w:val="0"/>
              <w:divBdr>
                <w:top w:val="none" w:sz="0" w:space="0" w:color="auto"/>
                <w:left w:val="none" w:sz="0" w:space="0" w:color="auto"/>
                <w:bottom w:val="none" w:sz="0" w:space="0" w:color="auto"/>
                <w:right w:val="none" w:sz="0" w:space="0" w:color="auto"/>
              </w:divBdr>
            </w:div>
            <w:div w:id="1247619111">
              <w:marLeft w:val="0"/>
              <w:marRight w:val="0"/>
              <w:marTop w:val="0"/>
              <w:marBottom w:val="0"/>
              <w:divBdr>
                <w:top w:val="none" w:sz="0" w:space="0" w:color="auto"/>
                <w:left w:val="none" w:sz="0" w:space="0" w:color="auto"/>
                <w:bottom w:val="none" w:sz="0" w:space="0" w:color="auto"/>
                <w:right w:val="none" w:sz="0" w:space="0" w:color="auto"/>
              </w:divBdr>
            </w:div>
            <w:div w:id="78867737">
              <w:marLeft w:val="0"/>
              <w:marRight w:val="0"/>
              <w:marTop w:val="0"/>
              <w:marBottom w:val="0"/>
              <w:divBdr>
                <w:top w:val="none" w:sz="0" w:space="0" w:color="auto"/>
                <w:left w:val="none" w:sz="0" w:space="0" w:color="auto"/>
                <w:bottom w:val="none" w:sz="0" w:space="0" w:color="auto"/>
                <w:right w:val="none" w:sz="0" w:space="0" w:color="auto"/>
              </w:divBdr>
            </w:div>
            <w:div w:id="187258594">
              <w:marLeft w:val="0"/>
              <w:marRight w:val="0"/>
              <w:marTop w:val="0"/>
              <w:marBottom w:val="0"/>
              <w:divBdr>
                <w:top w:val="none" w:sz="0" w:space="0" w:color="auto"/>
                <w:left w:val="none" w:sz="0" w:space="0" w:color="auto"/>
                <w:bottom w:val="none" w:sz="0" w:space="0" w:color="auto"/>
                <w:right w:val="none" w:sz="0" w:space="0" w:color="auto"/>
              </w:divBdr>
            </w:div>
            <w:div w:id="1046877630">
              <w:marLeft w:val="0"/>
              <w:marRight w:val="0"/>
              <w:marTop w:val="0"/>
              <w:marBottom w:val="0"/>
              <w:divBdr>
                <w:top w:val="none" w:sz="0" w:space="0" w:color="auto"/>
                <w:left w:val="none" w:sz="0" w:space="0" w:color="auto"/>
                <w:bottom w:val="none" w:sz="0" w:space="0" w:color="auto"/>
                <w:right w:val="none" w:sz="0" w:space="0" w:color="auto"/>
              </w:divBdr>
            </w:div>
            <w:div w:id="442110526">
              <w:marLeft w:val="0"/>
              <w:marRight w:val="0"/>
              <w:marTop w:val="0"/>
              <w:marBottom w:val="0"/>
              <w:divBdr>
                <w:top w:val="none" w:sz="0" w:space="0" w:color="auto"/>
                <w:left w:val="none" w:sz="0" w:space="0" w:color="auto"/>
                <w:bottom w:val="none" w:sz="0" w:space="0" w:color="auto"/>
                <w:right w:val="none" w:sz="0" w:space="0" w:color="auto"/>
              </w:divBdr>
            </w:div>
            <w:div w:id="1800799278">
              <w:marLeft w:val="0"/>
              <w:marRight w:val="0"/>
              <w:marTop w:val="0"/>
              <w:marBottom w:val="0"/>
              <w:divBdr>
                <w:top w:val="none" w:sz="0" w:space="0" w:color="auto"/>
                <w:left w:val="none" w:sz="0" w:space="0" w:color="auto"/>
                <w:bottom w:val="none" w:sz="0" w:space="0" w:color="auto"/>
                <w:right w:val="none" w:sz="0" w:space="0" w:color="auto"/>
              </w:divBdr>
            </w:div>
            <w:div w:id="1583833594">
              <w:marLeft w:val="0"/>
              <w:marRight w:val="0"/>
              <w:marTop w:val="0"/>
              <w:marBottom w:val="0"/>
              <w:divBdr>
                <w:top w:val="none" w:sz="0" w:space="0" w:color="auto"/>
                <w:left w:val="none" w:sz="0" w:space="0" w:color="auto"/>
                <w:bottom w:val="none" w:sz="0" w:space="0" w:color="auto"/>
                <w:right w:val="none" w:sz="0" w:space="0" w:color="auto"/>
              </w:divBdr>
            </w:div>
            <w:div w:id="1727219876">
              <w:marLeft w:val="0"/>
              <w:marRight w:val="0"/>
              <w:marTop w:val="0"/>
              <w:marBottom w:val="0"/>
              <w:divBdr>
                <w:top w:val="none" w:sz="0" w:space="0" w:color="auto"/>
                <w:left w:val="none" w:sz="0" w:space="0" w:color="auto"/>
                <w:bottom w:val="none" w:sz="0" w:space="0" w:color="auto"/>
                <w:right w:val="none" w:sz="0" w:space="0" w:color="auto"/>
              </w:divBdr>
            </w:div>
            <w:div w:id="1729496663">
              <w:marLeft w:val="0"/>
              <w:marRight w:val="0"/>
              <w:marTop w:val="0"/>
              <w:marBottom w:val="0"/>
              <w:divBdr>
                <w:top w:val="none" w:sz="0" w:space="0" w:color="auto"/>
                <w:left w:val="none" w:sz="0" w:space="0" w:color="auto"/>
                <w:bottom w:val="none" w:sz="0" w:space="0" w:color="auto"/>
                <w:right w:val="none" w:sz="0" w:space="0" w:color="auto"/>
              </w:divBdr>
            </w:div>
            <w:div w:id="1156147434">
              <w:marLeft w:val="0"/>
              <w:marRight w:val="0"/>
              <w:marTop w:val="0"/>
              <w:marBottom w:val="0"/>
              <w:divBdr>
                <w:top w:val="none" w:sz="0" w:space="0" w:color="auto"/>
                <w:left w:val="none" w:sz="0" w:space="0" w:color="auto"/>
                <w:bottom w:val="none" w:sz="0" w:space="0" w:color="auto"/>
                <w:right w:val="none" w:sz="0" w:space="0" w:color="auto"/>
              </w:divBdr>
            </w:div>
            <w:div w:id="1957366395">
              <w:marLeft w:val="0"/>
              <w:marRight w:val="0"/>
              <w:marTop w:val="0"/>
              <w:marBottom w:val="0"/>
              <w:divBdr>
                <w:top w:val="none" w:sz="0" w:space="0" w:color="auto"/>
                <w:left w:val="none" w:sz="0" w:space="0" w:color="auto"/>
                <w:bottom w:val="none" w:sz="0" w:space="0" w:color="auto"/>
                <w:right w:val="none" w:sz="0" w:space="0" w:color="auto"/>
              </w:divBdr>
            </w:div>
            <w:div w:id="675230224">
              <w:marLeft w:val="0"/>
              <w:marRight w:val="0"/>
              <w:marTop w:val="0"/>
              <w:marBottom w:val="0"/>
              <w:divBdr>
                <w:top w:val="none" w:sz="0" w:space="0" w:color="auto"/>
                <w:left w:val="none" w:sz="0" w:space="0" w:color="auto"/>
                <w:bottom w:val="none" w:sz="0" w:space="0" w:color="auto"/>
                <w:right w:val="none" w:sz="0" w:space="0" w:color="auto"/>
              </w:divBdr>
            </w:div>
            <w:div w:id="443236400">
              <w:marLeft w:val="0"/>
              <w:marRight w:val="0"/>
              <w:marTop w:val="0"/>
              <w:marBottom w:val="0"/>
              <w:divBdr>
                <w:top w:val="none" w:sz="0" w:space="0" w:color="auto"/>
                <w:left w:val="none" w:sz="0" w:space="0" w:color="auto"/>
                <w:bottom w:val="none" w:sz="0" w:space="0" w:color="auto"/>
                <w:right w:val="none" w:sz="0" w:space="0" w:color="auto"/>
              </w:divBdr>
            </w:div>
            <w:div w:id="146172735">
              <w:marLeft w:val="0"/>
              <w:marRight w:val="0"/>
              <w:marTop w:val="0"/>
              <w:marBottom w:val="0"/>
              <w:divBdr>
                <w:top w:val="none" w:sz="0" w:space="0" w:color="auto"/>
                <w:left w:val="none" w:sz="0" w:space="0" w:color="auto"/>
                <w:bottom w:val="none" w:sz="0" w:space="0" w:color="auto"/>
                <w:right w:val="none" w:sz="0" w:space="0" w:color="auto"/>
              </w:divBdr>
            </w:div>
            <w:div w:id="43792682">
              <w:marLeft w:val="0"/>
              <w:marRight w:val="0"/>
              <w:marTop w:val="0"/>
              <w:marBottom w:val="0"/>
              <w:divBdr>
                <w:top w:val="none" w:sz="0" w:space="0" w:color="auto"/>
                <w:left w:val="none" w:sz="0" w:space="0" w:color="auto"/>
                <w:bottom w:val="none" w:sz="0" w:space="0" w:color="auto"/>
                <w:right w:val="none" w:sz="0" w:space="0" w:color="auto"/>
              </w:divBdr>
            </w:div>
            <w:div w:id="571888266">
              <w:marLeft w:val="0"/>
              <w:marRight w:val="0"/>
              <w:marTop w:val="0"/>
              <w:marBottom w:val="0"/>
              <w:divBdr>
                <w:top w:val="none" w:sz="0" w:space="0" w:color="auto"/>
                <w:left w:val="none" w:sz="0" w:space="0" w:color="auto"/>
                <w:bottom w:val="none" w:sz="0" w:space="0" w:color="auto"/>
                <w:right w:val="none" w:sz="0" w:space="0" w:color="auto"/>
              </w:divBdr>
            </w:div>
            <w:div w:id="121505119">
              <w:marLeft w:val="0"/>
              <w:marRight w:val="0"/>
              <w:marTop w:val="0"/>
              <w:marBottom w:val="0"/>
              <w:divBdr>
                <w:top w:val="none" w:sz="0" w:space="0" w:color="auto"/>
                <w:left w:val="none" w:sz="0" w:space="0" w:color="auto"/>
                <w:bottom w:val="none" w:sz="0" w:space="0" w:color="auto"/>
                <w:right w:val="none" w:sz="0" w:space="0" w:color="auto"/>
              </w:divBdr>
            </w:div>
            <w:div w:id="226766695">
              <w:marLeft w:val="0"/>
              <w:marRight w:val="0"/>
              <w:marTop w:val="0"/>
              <w:marBottom w:val="0"/>
              <w:divBdr>
                <w:top w:val="none" w:sz="0" w:space="0" w:color="auto"/>
                <w:left w:val="none" w:sz="0" w:space="0" w:color="auto"/>
                <w:bottom w:val="none" w:sz="0" w:space="0" w:color="auto"/>
                <w:right w:val="none" w:sz="0" w:space="0" w:color="auto"/>
              </w:divBdr>
            </w:div>
            <w:div w:id="193006544">
              <w:marLeft w:val="0"/>
              <w:marRight w:val="0"/>
              <w:marTop w:val="0"/>
              <w:marBottom w:val="0"/>
              <w:divBdr>
                <w:top w:val="none" w:sz="0" w:space="0" w:color="auto"/>
                <w:left w:val="none" w:sz="0" w:space="0" w:color="auto"/>
                <w:bottom w:val="none" w:sz="0" w:space="0" w:color="auto"/>
                <w:right w:val="none" w:sz="0" w:space="0" w:color="auto"/>
              </w:divBdr>
            </w:div>
            <w:div w:id="1113286386">
              <w:marLeft w:val="0"/>
              <w:marRight w:val="0"/>
              <w:marTop w:val="0"/>
              <w:marBottom w:val="0"/>
              <w:divBdr>
                <w:top w:val="none" w:sz="0" w:space="0" w:color="auto"/>
                <w:left w:val="none" w:sz="0" w:space="0" w:color="auto"/>
                <w:bottom w:val="none" w:sz="0" w:space="0" w:color="auto"/>
                <w:right w:val="none" w:sz="0" w:space="0" w:color="auto"/>
              </w:divBdr>
            </w:div>
            <w:div w:id="2140681193">
              <w:marLeft w:val="0"/>
              <w:marRight w:val="0"/>
              <w:marTop w:val="0"/>
              <w:marBottom w:val="0"/>
              <w:divBdr>
                <w:top w:val="none" w:sz="0" w:space="0" w:color="auto"/>
                <w:left w:val="none" w:sz="0" w:space="0" w:color="auto"/>
                <w:bottom w:val="none" w:sz="0" w:space="0" w:color="auto"/>
                <w:right w:val="none" w:sz="0" w:space="0" w:color="auto"/>
              </w:divBdr>
            </w:div>
            <w:div w:id="2034063813">
              <w:marLeft w:val="0"/>
              <w:marRight w:val="0"/>
              <w:marTop w:val="0"/>
              <w:marBottom w:val="0"/>
              <w:divBdr>
                <w:top w:val="none" w:sz="0" w:space="0" w:color="auto"/>
                <w:left w:val="none" w:sz="0" w:space="0" w:color="auto"/>
                <w:bottom w:val="none" w:sz="0" w:space="0" w:color="auto"/>
                <w:right w:val="none" w:sz="0" w:space="0" w:color="auto"/>
              </w:divBdr>
            </w:div>
            <w:div w:id="2041277945">
              <w:marLeft w:val="0"/>
              <w:marRight w:val="0"/>
              <w:marTop w:val="0"/>
              <w:marBottom w:val="0"/>
              <w:divBdr>
                <w:top w:val="none" w:sz="0" w:space="0" w:color="auto"/>
                <w:left w:val="none" w:sz="0" w:space="0" w:color="auto"/>
                <w:bottom w:val="none" w:sz="0" w:space="0" w:color="auto"/>
                <w:right w:val="none" w:sz="0" w:space="0" w:color="auto"/>
              </w:divBdr>
            </w:div>
            <w:div w:id="381446567">
              <w:marLeft w:val="0"/>
              <w:marRight w:val="0"/>
              <w:marTop w:val="0"/>
              <w:marBottom w:val="0"/>
              <w:divBdr>
                <w:top w:val="none" w:sz="0" w:space="0" w:color="auto"/>
                <w:left w:val="none" w:sz="0" w:space="0" w:color="auto"/>
                <w:bottom w:val="none" w:sz="0" w:space="0" w:color="auto"/>
                <w:right w:val="none" w:sz="0" w:space="0" w:color="auto"/>
              </w:divBdr>
            </w:div>
            <w:div w:id="1498956176">
              <w:marLeft w:val="0"/>
              <w:marRight w:val="0"/>
              <w:marTop w:val="0"/>
              <w:marBottom w:val="0"/>
              <w:divBdr>
                <w:top w:val="none" w:sz="0" w:space="0" w:color="auto"/>
                <w:left w:val="none" w:sz="0" w:space="0" w:color="auto"/>
                <w:bottom w:val="none" w:sz="0" w:space="0" w:color="auto"/>
                <w:right w:val="none" w:sz="0" w:space="0" w:color="auto"/>
              </w:divBdr>
            </w:div>
            <w:div w:id="1077172058">
              <w:marLeft w:val="0"/>
              <w:marRight w:val="0"/>
              <w:marTop w:val="0"/>
              <w:marBottom w:val="0"/>
              <w:divBdr>
                <w:top w:val="none" w:sz="0" w:space="0" w:color="auto"/>
                <w:left w:val="none" w:sz="0" w:space="0" w:color="auto"/>
                <w:bottom w:val="none" w:sz="0" w:space="0" w:color="auto"/>
                <w:right w:val="none" w:sz="0" w:space="0" w:color="auto"/>
              </w:divBdr>
            </w:div>
            <w:div w:id="1036853993">
              <w:marLeft w:val="0"/>
              <w:marRight w:val="0"/>
              <w:marTop w:val="0"/>
              <w:marBottom w:val="0"/>
              <w:divBdr>
                <w:top w:val="none" w:sz="0" w:space="0" w:color="auto"/>
                <w:left w:val="none" w:sz="0" w:space="0" w:color="auto"/>
                <w:bottom w:val="none" w:sz="0" w:space="0" w:color="auto"/>
                <w:right w:val="none" w:sz="0" w:space="0" w:color="auto"/>
              </w:divBdr>
            </w:div>
            <w:div w:id="1569458494">
              <w:marLeft w:val="0"/>
              <w:marRight w:val="0"/>
              <w:marTop w:val="0"/>
              <w:marBottom w:val="0"/>
              <w:divBdr>
                <w:top w:val="none" w:sz="0" w:space="0" w:color="auto"/>
                <w:left w:val="none" w:sz="0" w:space="0" w:color="auto"/>
                <w:bottom w:val="none" w:sz="0" w:space="0" w:color="auto"/>
                <w:right w:val="none" w:sz="0" w:space="0" w:color="auto"/>
              </w:divBdr>
            </w:div>
            <w:div w:id="315765560">
              <w:marLeft w:val="0"/>
              <w:marRight w:val="0"/>
              <w:marTop w:val="0"/>
              <w:marBottom w:val="0"/>
              <w:divBdr>
                <w:top w:val="none" w:sz="0" w:space="0" w:color="auto"/>
                <w:left w:val="none" w:sz="0" w:space="0" w:color="auto"/>
                <w:bottom w:val="none" w:sz="0" w:space="0" w:color="auto"/>
                <w:right w:val="none" w:sz="0" w:space="0" w:color="auto"/>
              </w:divBdr>
            </w:div>
            <w:div w:id="1952932638">
              <w:marLeft w:val="0"/>
              <w:marRight w:val="0"/>
              <w:marTop w:val="0"/>
              <w:marBottom w:val="0"/>
              <w:divBdr>
                <w:top w:val="none" w:sz="0" w:space="0" w:color="auto"/>
                <w:left w:val="none" w:sz="0" w:space="0" w:color="auto"/>
                <w:bottom w:val="none" w:sz="0" w:space="0" w:color="auto"/>
                <w:right w:val="none" w:sz="0" w:space="0" w:color="auto"/>
              </w:divBdr>
            </w:div>
            <w:div w:id="318848444">
              <w:marLeft w:val="0"/>
              <w:marRight w:val="0"/>
              <w:marTop w:val="0"/>
              <w:marBottom w:val="0"/>
              <w:divBdr>
                <w:top w:val="none" w:sz="0" w:space="0" w:color="auto"/>
                <w:left w:val="none" w:sz="0" w:space="0" w:color="auto"/>
                <w:bottom w:val="none" w:sz="0" w:space="0" w:color="auto"/>
                <w:right w:val="none" w:sz="0" w:space="0" w:color="auto"/>
              </w:divBdr>
            </w:div>
            <w:div w:id="2065062406">
              <w:marLeft w:val="0"/>
              <w:marRight w:val="0"/>
              <w:marTop w:val="0"/>
              <w:marBottom w:val="0"/>
              <w:divBdr>
                <w:top w:val="none" w:sz="0" w:space="0" w:color="auto"/>
                <w:left w:val="none" w:sz="0" w:space="0" w:color="auto"/>
                <w:bottom w:val="none" w:sz="0" w:space="0" w:color="auto"/>
                <w:right w:val="none" w:sz="0" w:space="0" w:color="auto"/>
              </w:divBdr>
            </w:div>
            <w:div w:id="887301807">
              <w:marLeft w:val="0"/>
              <w:marRight w:val="0"/>
              <w:marTop w:val="0"/>
              <w:marBottom w:val="0"/>
              <w:divBdr>
                <w:top w:val="none" w:sz="0" w:space="0" w:color="auto"/>
                <w:left w:val="none" w:sz="0" w:space="0" w:color="auto"/>
                <w:bottom w:val="none" w:sz="0" w:space="0" w:color="auto"/>
                <w:right w:val="none" w:sz="0" w:space="0" w:color="auto"/>
              </w:divBdr>
            </w:div>
            <w:div w:id="715158436">
              <w:marLeft w:val="0"/>
              <w:marRight w:val="0"/>
              <w:marTop w:val="0"/>
              <w:marBottom w:val="0"/>
              <w:divBdr>
                <w:top w:val="none" w:sz="0" w:space="0" w:color="auto"/>
                <w:left w:val="none" w:sz="0" w:space="0" w:color="auto"/>
                <w:bottom w:val="none" w:sz="0" w:space="0" w:color="auto"/>
                <w:right w:val="none" w:sz="0" w:space="0" w:color="auto"/>
              </w:divBdr>
            </w:div>
            <w:div w:id="2130315114">
              <w:marLeft w:val="0"/>
              <w:marRight w:val="0"/>
              <w:marTop w:val="0"/>
              <w:marBottom w:val="0"/>
              <w:divBdr>
                <w:top w:val="none" w:sz="0" w:space="0" w:color="auto"/>
                <w:left w:val="none" w:sz="0" w:space="0" w:color="auto"/>
                <w:bottom w:val="none" w:sz="0" w:space="0" w:color="auto"/>
                <w:right w:val="none" w:sz="0" w:space="0" w:color="auto"/>
              </w:divBdr>
            </w:div>
            <w:div w:id="2076968522">
              <w:marLeft w:val="0"/>
              <w:marRight w:val="0"/>
              <w:marTop w:val="0"/>
              <w:marBottom w:val="0"/>
              <w:divBdr>
                <w:top w:val="none" w:sz="0" w:space="0" w:color="auto"/>
                <w:left w:val="none" w:sz="0" w:space="0" w:color="auto"/>
                <w:bottom w:val="none" w:sz="0" w:space="0" w:color="auto"/>
                <w:right w:val="none" w:sz="0" w:space="0" w:color="auto"/>
              </w:divBdr>
            </w:div>
            <w:div w:id="1637904632">
              <w:marLeft w:val="0"/>
              <w:marRight w:val="0"/>
              <w:marTop w:val="0"/>
              <w:marBottom w:val="0"/>
              <w:divBdr>
                <w:top w:val="none" w:sz="0" w:space="0" w:color="auto"/>
                <w:left w:val="none" w:sz="0" w:space="0" w:color="auto"/>
                <w:bottom w:val="none" w:sz="0" w:space="0" w:color="auto"/>
                <w:right w:val="none" w:sz="0" w:space="0" w:color="auto"/>
              </w:divBdr>
            </w:div>
            <w:div w:id="378672496">
              <w:marLeft w:val="0"/>
              <w:marRight w:val="0"/>
              <w:marTop w:val="0"/>
              <w:marBottom w:val="0"/>
              <w:divBdr>
                <w:top w:val="none" w:sz="0" w:space="0" w:color="auto"/>
                <w:left w:val="none" w:sz="0" w:space="0" w:color="auto"/>
                <w:bottom w:val="none" w:sz="0" w:space="0" w:color="auto"/>
                <w:right w:val="none" w:sz="0" w:space="0" w:color="auto"/>
              </w:divBdr>
            </w:div>
            <w:div w:id="2092312547">
              <w:marLeft w:val="0"/>
              <w:marRight w:val="0"/>
              <w:marTop w:val="0"/>
              <w:marBottom w:val="0"/>
              <w:divBdr>
                <w:top w:val="none" w:sz="0" w:space="0" w:color="auto"/>
                <w:left w:val="none" w:sz="0" w:space="0" w:color="auto"/>
                <w:bottom w:val="none" w:sz="0" w:space="0" w:color="auto"/>
                <w:right w:val="none" w:sz="0" w:space="0" w:color="auto"/>
              </w:divBdr>
            </w:div>
            <w:div w:id="1099833452">
              <w:marLeft w:val="0"/>
              <w:marRight w:val="0"/>
              <w:marTop w:val="0"/>
              <w:marBottom w:val="0"/>
              <w:divBdr>
                <w:top w:val="none" w:sz="0" w:space="0" w:color="auto"/>
                <w:left w:val="none" w:sz="0" w:space="0" w:color="auto"/>
                <w:bottom w:val="none" w:sz="0" w:space="0" w:color="auto"/>
                <w:right w:val="none" w:sz="0" w:space="0" w:color="auto"/>
              </w:divBdr>
            </w:div>
            <w:div w:id="1828860941">
              <w:marLeft w:val="0"/>
              <w:marRight w:val="0"/>
              <w:marTop w:val="0"/>
              <w:marBottom w:val="0"/>
              <w:divBdr>
                <w:top w:val="none" w:sz="0" w:space="0" w:color="auto"/>
                <w:left w:val="none" w:sz="0" w:space="0" w:color="auto"/>
                <w:bottom w:val="none" w:sz="0" w:space="0" w:color="auto"/>
                <w:right w:val="none" w:sz="0" w:space="0" w:color="auto"/>
              </w:divBdr>
            </w:div>
            <w:div w:id="1611006638">
              <w:marLeft w:val="0"/>
              <w:marRight w:val="0"/>
              <w:marTop w:val="0"/>
              <w:marBottom w:val="0"/>
              <w:divBdr>
                <w:top w:val="none" w:sz="0" w:space="0" w:color="auto"/>
                <w:left w:val="none" w:sz="0" w:space="0" w:color="auto"/>
                <w:bottom w:val="none" w:sz="0" w:space="0" w:color="auto"/>
                <w:right w:val="none" w:sz="0" w:space="0" w:color="auto"/>
              </w:divBdr>
            </w:div>
            <w:div w:id="1125392343">
              <w:marLeft w:val="0"/>
              <w:marRight w:val="0"/>
              <w:marTop w:val="0"/>
              <w:marBottom w:val="0"/>
              <w:divBdr>
                <w:top w:val="none" w:sz="0" w:space="0" w:color="auto"/>
                <w:left w:val="none" w:sz="0" w:space="0" w:color="auto"/>
                <w:bottom w:val="none" w:sz="0" w:space="0" w:color="auto"/>
                <w:right w:val="none" w:sz="0" w:space="0" w:color="auto"/>
              </w:divBdr>
            </w:div>
            <w:div w:id="384062662">
              <w:marLeft w:val="0"/>
              <w:marRight w:val="0"/>
              <w:marTop w:val="0"/>
              <w:marBottom w:val="0"/>
              <w:divBdr>
                <w:top w:val="none" w:sz="0" w:space="0" w:color="auto"/>
                <w:left w:val="none" w:sz="0" w:space="0" w:color="auto"/>
                <w:bottom w:val="none" w:sz="0" w:space="0" w:color="auto"/>
                <w:right w:val="none" w:sz="0" w:space="0" w:color="auto"/>
              </w:divBdr>
            </w:div>
            <w:div w:id="1573658583">
              <w:marLeft w:val="0"/>
              <w:marRight w:val="0"/>
              <w:marTop w:val="0"/>
              <w:marBottom w:val="0"/>
              <w:divBdr>
                <w:top w:val="none" w:sz="0" w:space="0" w:color="auto"/>
                <w:left w:val="none" w:sz="0" w:space="0" w:color="auto"/>
                <w:bottom w:val="none" w:sz="0" w:space="0" w:color="auto"/>
                <w:right w:val="none" w:sz="0" w:space="0" w:color="auto"/>
              </w:divBdr>
            </w:div>
            <w:div w:id="45640805">
              <w:marLeft w:val="0"/>
              <w:marRight w:val="0"/>
              <w:marTop w:val="0"/>
              <w:marBottom w:val="0"/>
              <w:divBdr>
                <w:top w:val="none" w:sz="0" w:space="0" w:color="auto"/>
                <w:left w:val="none" w:sz="0" w:space="0" w:color="auto"/>
                <w:bottom w:val="none" w:sz="0" w:space="0" w:color="auto"/>
                <w:right w:val="none" w:sz="0" w:space="0" w:color="auto"/>
              </w:divBdr>
            </w:div>
            <w:div w:id="273446163">
              <w:marLeft w:val="0"/>
              <w:marRight w:val="0"/>
              <w:marTop w:val="0"/>
              <w:marBottom w:val="0"/>
              <w:divBdr>
                <w:top w:val="none" w:sz="0" w:space="0" w:color="auto"/>
                <w:left w:val="none" w:sz="0" w:space="0" w:color="auto"/>
                <w:bottom w:val="none" w:sz="0" w:space="0" w:color="auto"/>
                <w:right w:val="none" w:sz="0" w:space="0" w:color="auto"/>
              </w:divBdr>
            </w:div>
            <w:div w:id="106045936">
              <w:marLeft w:val="0"/>
              <w:marRight w:val="0"/>
              <w:marTop w:val="0"/>
              <w:marBottom w:val="0"/>
              <w:divBdr>
                <w:top w:val="none" w:sz="0" w:space="0" w:color="auto"/>
                <w:left w:val="none" w:sz="0" w:space="0" w:color="auto"/>
                <w:bottom w:val="none" w:sz="0" w:space="0" w:color="auto"/>
                <w:right w:val="none" w:sz="0" w:space="0" w:color="auto"/>
              </w:divBdr>
            </w:div>
            <w:div w:id="116682085">
              <w:marLeft w:val="0"/>
              <w:marRight w:val="0"/>
              <w:marTop w:val="0"/>
              <w:marBottom w:val="0"/>
              <w:divBdr>
                <w:top w:val="none" w:sz="0" w:space="0" w:color="auto"/>
                <w:left w:val="none" w:sz="0" w:space="0" w:color="auto"/>
                <w:bottom w:val="none" w:sz="0" w:space="0" w:color="auto"/>
                <w:right w:val="none" w:sz="0" w:space="0" w:color="auto"/>
              </w:divBdr>
            </w:div>
            <w:div w:id="1897625402">
              <w:marLeft w:val="0"/>
              <w:marRight w:val="0"/>
              <w:marTop w:val="0"/>
              <w:marBottom w:val="0"/>
              <w:divBdr>
                <w:top w:val="none" w:sz="0" w:space="0" w:color="auto"/>
                <w:left w:val="none" w:sz="0" w:space="0" w:color="auto"/>
                <w:bottom w:val="none" w:sz="0" w:space="0" w:color="auto"/>
                <w:right w:val="none" w:sz="0" w:space="0" w:color="auto"/>
              </w:divBdr>
            </w:div>
            <w:div w:id="579293509">
              <w:marLeft w:val="0"/>
              <w:marRight w:val="0"/>
              <w:marTop w:val="0"/>
              <w:marBottom w:val="0"/>
              <w:divBdr>
                <w:top w:val="none" w:sz="0" w:space="0" w:color="auto"/>
                <w:left w:val="none" w:sz="0" w:space="0" w:color="auto"/>
                <w:bottom w:val="none" w:sz="0" w:space="0" w:color="auto"/>
                <w:right w:val="none" w:sz="0" w:space="0" w:color="auto"/>
              </w:divBdr>
            </w:div>
            <w:div w:id="1619801595">
              <w:marLeft w:val="0"/>
              <w:marRight w:val="0"/>
              <w:marTop w:val="0"/>
              <w:marBottom w:val="0"/>
              <w:divBdr>
                <w:top w:val="none" w:sz="0" w:space="0" w:color="auto"/>
                <w:left w:val="none" w:sz="0" w:space="0" w:color="auto"/>
                <w:bottom w:val="none" w:sz="0" w:space="0" w:color="auto"/>
                <w:right w:val="none" w:sz="0" w:space="0" w:color="auto"/>
              </w:divBdr>
            </w:div>
            <w:div w:id="1802917691">
              <w:marLeft w:val="0"/>
              <w:marRight w:val="0"/>
              <w:marTop w:val="0"/>
              <w:marBottom w:val="0"/>
              <w:divBdr>
                <w:top w:val="none" w:sz="0" w:space="0" w:color="auto"/>
                <w:left w:val="none" w:sz="0" w:space="0" w:color="auto"/>
                <w:bottom w:val="none" w:sz="0" w:space="0" w:color="auto"/>
                <w:right w:val="none" w:sz="0" w:space="0" w:color="auto"/>
              </w:divBdr>
            </w:div>
            <w:div w:id="74203880">
              <w:marLeft w:val="0"/>
              <w:marRight w:val="0"/>
              <w:marTop w:val="0"/>
              <w:marBottom w:val="0"/>
              <w:divBdr>
                <w:top w:val="none" w:sz="0" w:space="0" w:color="auto"/>
                <w:left w:val="none" w:sz="0" w:space="0" w:color="auto"/>
                <w:bottom w:val="none" w:sz="0" w:space="0" w:color="auto"/>
                <w:right w:val="none" w:sz="0" w:space="0" w:color="auto"/>
              </w:divBdr>
            </w:div>
            <w:div w:id="1314718349">
              <w:marLeft w:val="0"/>
              <w:marRight w:val="0"/>
              <w:marTop w:val="0"/>
              <w:marBottom w:val="0"/>
              <w:divBdr>
                <w:top w:val="none" w:sz="0" w:space="0" w:color="auto"/>
                <w:left w:val="none" w:sz="0" w:space="0" w:color="auto"/>
                <w:bottom w:val="none" w:sz="0" w:space="0" w:color="auto"/>
                <w:right w:val="none" w:sz="0" w:space="0" w:color="auto"/>
              </w:divBdr>
            </w:div>
            <w:div w:id="1624456125">
              <w:marLeft w:val="0"/>
              <w:marRight w:val="0"/>
              <w:marTop w:val="0"/>
              <w:marBottom w:val="0"/>
              <w:divBdr>
                <w:top w:val="none" w:sz="0" w:space="0" w:color="auto"/>
                <w:left w:val="none" w:sz="0" w:space="0" w:color="auto"/>
                <w:bottom w:val="none" w:sz="0" w:space="0" w:color="auto"/>
                <w:right w:val="none" w:sz="0" w:space="0" w:color="auto"/>
              </w:divBdr>
            </w:div>
            <w:div w:id="1569459371">
              <w:marLeft w:val="0"/>
              <w:marRight w:val="0"/>
              <w:marTop w:val="0"/>
              <w:marBottom w:val="0"/>
              <w:divBdr>
                <w:top w:val="none" w:sz="0" w:space="0" w:color="auto"/>
                <w:left w:val="none" w:sz="0" w:space="0" w:color="auto"/>
                <w:bottom w:val="none" w:sz="0" w:space="0" w:color="auto"/>
                <w:right w:val="none" w:sz="0" w:space="0" w:color="auto"/>
              </w:divBdr>
            </w:div>
            <w:div w:id="431324528">
              <w:marLeft w:val="0"/>
              <w:marRight w:val="0"/>
              <w:marTop w:val="0"/>
              <w:marBottom w:val="0"/>
              <w:divBdr>
                <w:top w:val="none" w:sz="0" w:space="0" w:color="auto"/>
                <w:left w:val="none" w:sz="0" w:space="0" w:color="auto"/>
                <w:bottom w:val="none" w:sz="0" w:space="0" w:color="auto"/>
                <w:right w:val="none" w:sz="0" w:space="0" w:color="auto"/>
              </w:divBdr>
            </w:div>
            <w:div w:id="1296332071">
              <w:marLeft w:val="0"/>
              <w:marRight w:val="0"/>
              <w:marTop w:val="0"/>
              <w:marBottom w:val="0"/>
              <w:divBdr>
                <w:top w:val="none" w:sz="0" w:space="0" w:color="auto"/>
                <w:left w:val="none" w:sz="0" w:space="0" w:color="auto"/>
                <w:bottom w:val="none" w:sz="0" w:space="0" w:color="auto"/>
                <w:right w:val="none" w:sz="0" w:space="0" w:color="auto"/>
              </w:divBdr>
            </w:div>
            <w:div w:id="317807483">
              <w:marLeft w:val="0"/>
              <w:marRight w:val="0"/>
              <w:marTop w:val="0"/>
              <w:marBottom w:val="0"/>
              <w:divBdr>
                <w:top w:val="none" w:sz="0" w:space="0" w:color="auto"/>
                <w:left w:val="none" w:sz="0" w:space="0" w:color="auto"/>
                <w:bottom w:val="none" w:sz="0" w:space="0" w:color="auto"/>
                <w:right w:val="none" w:sz="0" w:space="0" w:color="auto"/>
              </w:divBdr>
            </w:div>
            <w:div w:id="843546582">
              <w:marLeft w:val="0"/>
              <w:marRight w:val="0"/>
              <w:marTop w:val="0"/>
              <w:marBottom w:val="0"/>
              <w:divBdr>
                <w:top w:val="none" w:sz="0" w:space="0" w:color="auto"/>
                <w:left w:val="none" w:sz="0" w:space="0" w:color="auto"/>
                <w:bottom w:val="none" w:sz="0" w:space="0" w:color="auto"/>
                <w:right w:val="none" w:sz="0" w:space="0" w:color="auto"/>
              </w:divBdr>
            </w:div>
            <w:div w:id="1930698092">
              <w:marLeft w:val="0"/>
              <w:marRight w:val="0"/>
              <w:marTop w:val="0"/>
              <w:marBottom w:val="0"/>
              <w:divBdr>
                <w:top w:val="none" w:sz="0" w:space="0" w:color="auto"/>
                <w:left w:val="none" w:sz="0" w:space="0" w:color="auto"/>
                <w:bottom w:val="none" w:sz="0" w:space="0" w:color="auto"/>
                <w:right w:val="none" w:sz="0" w:space="0" w:color="auto"/>
              </w:divBdr>
            </w:div>
            <w:div w:id="990526487">
              <w:marLeft w:val="0"/>
              <w:marRight w:val="0"/>
              <w:marTop w:val="0"/>
              <w:marBottom w:val="0"/>
              <w:divBdr>
                <w:top w:val="none" w:sz="0" w:space="0" w:color="auto"/>
                <w:left w:val="none" w:sz="0" w:space="0" w:color="auto"/>
                <w:bottom w:val="none" w:sz="0" w:space="0" w:color="auto"/>
                <w:right w:val="none" w:sz="0" w:space="0" w:color="auto"/>
              </w:divBdr>
            </w:div>
            <w:div w:id="1241284094">
              <w:marLeft w:val="0"/>
              <w:marRight w:val="0"/>
              <w:marTop w:val="0"/>
              <w:marBottom w:val="0"/>
              <w:divBdr>
                <w:top w:val="none" w:sz="0" w:space="0" w:color="auto"/>
                <w:left w:val="none" w:sz="0" w:space="0" w:color="auto"/>
                <w:bottom w:val="none" w:sz="0" w:space="0" w:color="auto"/>
                <w:right w:val="none" w:sz="0" w:space="0" w:color="auto"/>
              </w:divBdr>
            </w:div>
            <w:div w:id="601495959">
              <w:marLeft w:val="0"/>
              <w:marRight w:val="0"/>
              <w:marTop w:val="0"/>
              <w:marBottom w:val="0"/>
              <w:divBdr>
                <w:top w:val="none" w:sz="0" w:space="0" w:color="auto"/>
                <w:left w:val="none" w:sz="0" w:space="0" w:color="auto"/>
                <w:bottom w:val="none" w:sz="0" w:space="0" w:color="auto"/>
                <w:right w:val="none" w:sz="0" w:space="0" w:color="auto"/>
              </w:divBdr>
            </w:div>
            <w:div w:id="1361585277">
              <w:marLeft w:val="0"/>
              <w:marRight w:val="0"/>
              <w:marTop w:val="0"/>
              <w:marBottom w:val="0"/>
              <w:divBdr>
                <w:top w:val="none" w:sz="0" w:space="0" w:color="auto"/>
                <w:left w:val="none" w:sz="0" w:space="0" w:color="auto"/>
                <w:bottom w:val="none" w:sz="0" w:space="0" w:color="auto"/>
                <w:right w:val="none" w:sz="0" w:space="0" w:color="auto"/>
              </w:divBdr>
            </w:div>
            <w:div w:id="1418403545">
              <w:marLeft w:val="0"/>
              <w:marRight w:val="0"/>
              <w:marTop w:val="0"/>
              <w:marBottom w:val="0"/>
              <w:divBdr>
                <w:top w:val="none" w:sz="0" w:space="0" w:color="auto"/>
                <w:left w:val="none" w:sz="0" w:space="0" w:color="auto"/>
                <w:bottom w:val="none" w:sz="0" w:space="0" w:color="auto"/>
                <w:right w:val="none" w:sz="0" w:space="0" w:color="auto"/>
              </w:divBdr>
            </w:div>
            <w:div w:id="1988390135">
              <w:marLeft w:val="0"/>
              <w:marRight w:val="0"/>
              <w:marTop w:val="0"/>
              <w:marBottom w:val="0"/>
              <w:divBdr>
                <w:top w:val="none" w:sz="0" w:space="0" w:color="auto"/>
                <w:left w:val="none" w:sz="0" w:space="0" w:color="auto"/>
                <w:bottom w:val="none" w:sz="0" w:space="0" w:color="auto"/>
                <w:right w:val="none" w:sz="0" w:space="0" w:color="auto"/>
              </w:divBdr>
            </w:div>
            <w:div w:id="2054302764">
              <w:marLeft w:val="0"/>
              <w:marRight w:val="0"/>
              <w:marTop w:val="0"/>
              <w:marBottom w:val="0"/>
              <w:divBdr>
                <w:top w:val="none" w:sz="0" w:space="0" w:color="auto"/>
                <w:left w:val="none" w:sz="0" w:space="0" w:color="auto"/>
                <w:bottom w:val="none" w:sz="0" w:space="0" w:color="auto"/>
                <w:right w:val="none" w:sz="0" w:space="0" w:color="auto"/>
              </w:divBdr>
            </w:div>
            <w:div w:id="511535305">
              <w:marLeft w:val="0"/>
              <w:marRight w:val="0"/>
              <w:marTop w:val="0"/>
              <w:marBottom w:val="0"/>
              <w:divBdr>
                <w:top w:val="none" w:sz="0" w:space="0" w:color="auto"/>
                <w:left w:val="none" w:sz="0" w:space="0" w:color="auto"/>
                <w:bottom w:val="none" w:sz="0" w:space="0" w:color="auto"/>
                <w:right w:val="none" w:sz="0" w:space="0" w:color="auto"/>
              </w:divBdr>
            </w:div>
            <w:div w:id="475418175">
              <w:marLeft w:val="0"/>
              <w:marRight w:val="0"/>
              <w:marTop w:val="0"/>
              <w:marBottom w:val="0"/>
              <w:divBdr>
                <w:top w:val="none" w:sz="0" w:space="0" w:color="auto"/>
                <w:left w:val="none" w:sz="0" w:space="0" w:color="auto"/>
                <w:bottom w:val="none" w:sz="0" w:space="0" w:color="auto"/>
                <w:right w:val="none" w:sz="0" w:space="0" w:color="auto"/>
              </w:divBdr>
            </w:div>
            <w:div w:id="1580552886">
              <w:marLeft w:val="0"/>
              <w:marRight w:val="0"/>
              <w:marTop w:val="0"/>
              <w:marBottom w:val="0"/>
              <w:divBdr>
                <w:top w:val="none" w:sz="0" w:space="0" w:color="auto"/>
                <w:left w:val="none" w:sz="0" w:space="0" w:color="auto"/>
                <w:bottom w:val="none" w:sz="0" w:space="0" w:color="auto"/>
                <w:right w:val="none" w:sz="0" w:space="0" w:color="auto"/>
              </w:divBdr>
            </w:div>
            <w:div w:id="550699968">
              <w:marLeft w:val="0"/>
              <w:marRight w:val="0"/>
              <w:marTop w:val="0"/>
              <w:marBottom w:val="0"/>
              <w:divBdr>
                <w:top w:val="none" w:sz="0" w:space="0" w:color="auto"/>
                <w:left w:val="none" w:sz="0" w:space="0" w:color="auto"/>
                <w:bottom w:val="none" w:sz="0" w:space="0" w:color="auto"/>
                <w:right w:val="none" w:sz="0" w:space="0" w:color="auto"/>
              </w:divBdr>
            </w:div>
            <w:div w:id="1467236762">
              <w:marLeft w:val="0"/>
              <w:marRight w:val="0"/>
              <w:marTop w:val="0"/>
              <w:marBottom w:val="0"/>
              <w:divBdr>
                <w:top w:val="none" w:sz="0" w:space="0" w:color="auto"/>
                <w:left w:val="none" w:sz="0" w:space="0" w:color="auto"/>
                <w:bottom w:val="none" w:sz="0" w:space="0" w:color="auto"/>
                <w:right w:val="none" w:sz="0" w:space="0" w:color="auto"/>
              </w:divBdr>
            </w:div>
            <w:div w:id="1575504659">
              <w:marLeft w:val="0"/>
              <w:marRight w:val="0"/>
              <w:marTop w:val="0"/>
              <w:marBottom w:val="0"/>
              <w:divBdr>
                <w:top w:val="none" w:sz="0" w:space="0" w:color="auto"/>
                <w:left w:val="none" w:sz="0" w:space="0" w:color="auto"/>
                <w:bottom w:val="none" w:sz="0" w:space="0" w:color="auto"/>
                <w:right w:val="none" w:sz="0" w:space="0" w:color="auto"/>
              </w:divBdr>
            </w:div>
            <w:div w:id="765540849">
              <w:marLeft w:val="0"/>
              <w:marRight w:val="0"/>
              <w:marTop w:val="0"/>
              <w:marBottom w:val="0"/>
              <w:divBdr>
                <w:top w:val="none" w:sz="0" w:space="0" w:color="auto"/>
                <w:left w:val="none" w:sz="0" w:space="0" w:color="auto"/>
                <w:bottom w:val="none" w:sz="0" w:space="0" w:color="auto"/>
                <w:right w:val="none" w:sz="0" w:space="0" w:color="auto"/>
              </w:divBdr>
            </w:div>
            <w:div w:id="1653219278">
              <w:marLeft w:val="0"/>
              <w:marRight w:val="0"/>
              <w:marTop w:val="0"/>
              <w:marBottom w:val="0"/>
              <w:divBdr>
                <w:top w:val="none" w:sz="0" w:space="0" w:color="auto"/>
                <w:left w:val="none" w:sz="0" w:space="0" w:color="auto"/>
                <w:bottom w:val="none" w:sz="0" w:space="0" w:color="auto"/>
                <w:right w:val="none" w:sz="0" w:space="0" w:color="auto"/>
              </w:divBdr>
            </w:div>
            <w:div w:id="959840724">
              <w:marLeft w:val="0"/>
              <w:marRight w:val="0"/>
              <w:marTop w:val="0"/>
              <w:marBottom w:val="0"/>
              <w:divBdr>
                <w:top w:val="none" w:sz="0" w:space="0" w:color="auto"/>
                <w:left w:val="none" w:sz="0" w:space="0" w:color="auto"/>
                <w:bottom w:val="none" w:sz="0" w:space="0" w:color="auto"/>
                <w:right w:val="none" w:sz="0" w:space="0" w:color="auto"/>
              </w:divBdr>
            </w:div>
            <w:div w:id="604582761">
              <w:marLeft w:val="0"/>
              <w:marRight w:val="0"/>
              <w:marTop w:val="0"/>
              <w:marBottom w:val="0"/>
              <w:divBdr>
                <w:top w:val="none" w:sz="0" w:space="0" w:color="auto"/>
                <w:left w:val="none" w:sz="0" w:space="0" w:color="auto"/>
                <w:bottom w:val="none" w:sz="0" w:space="0" w:color="auto"/>
                <w:right w:val="none" w:sz="0" w:space="0" w:color="auto"/>
              </w:divBdr>
            </w:div>
            <w:div w:id="1806897360">
              <w:marLeft w:val="0"/>
              <w:marRight w:val="0"/>
              <w:marTop w:val="0"/>
              <w:marBottom w:val="0"/>
              <w:divBdr>
                <w:top w:val="none" w:sz="0" w:space="0" w:color="auto"/>
                <w:left w:val="none" w:sz="0" w:space="0" w:color="auto"/>
                <w:bottom w:val="none" w:sz="0" w:space="0" w:color="auto"/>
                <w:right w:val="none" w:sz="0" w:space="0" w:color="auto"/>
              </w:divBdr>
            </w:div>
            <w:div w:id="170026331">
              <w:marLeft w:val="0"/>
              <w:marRight w:val="0"/>
              <w:marTop w:val="0"/>
              <w:marBottom w:val="0"/>
              <w:divBdr>
                <w:top w:val="none" w:sz="0" w:space="0" w:color="auto"/>
                <w:left w:val="none" w:sz="0" w:space="0" w:color="auto"/>
                <w:bottom w:val="none" w:sz="0" w:space="0" w:color="auto"/>
                <w:right w:val="none" w:sz="0" w:space="0" w:color="auto"/>
              </w:divBdr>
            </w:div>
            <w:div w:id="1832014635">
              <w:marLeft w:val="0"/>
              <w:marRight w:val="0"/>
              <w:marTop w:val="0"/>
              <w:marBottom w:val="0"/>
              <w:divBdr>
                <w:top w:val="none" w:sz="0" w:space="0" w:color="auto"/>
                <w:left w:val="none" w:sz="0" w:space="0" w:color="auto"/>
                <w:bottom w:val="none" w:sz="0" w:space="0" w:color="auto"/>
                <w:right w:val="none" w:sz="0" w:space="0" w:color="auto"/>
              </w:divBdr>
            </w:div>
            <w:div w:id="942804848">
              <w:marLeft w:val="0"/>
              <w:marRight w:val="0"/>
              <w:marTop w:val="0"/>
              <w:marBottom w:val="0"/>
              <w:divBdr>
                <w:top w:val="none" w:sz="0" w:space="0" w:color="auto"/>
                <w:left w:val="none" w:sz="0" w:space="0" w:color="auto"/>
                <w:bottom w:val="none" w:sz="0" w:space="0" w:color="auto"/>
                <w:right w:val="none" w:sz="0" w:space="0" w:color="auto"/>
              </w:divBdr>
            </w:div>
            <w:div w:id="1165974036">
              <w:marLeft w:val="0"/>
              <w:marRight w:val="0"/>
              <w:marTop w:val="0"/>
              <w:marBottom w:val="0"/>
              <w:divBdr>
                <w:top w:val="none" w:sz="0" w:space="0" w:color="auto"/>
                <w:left w:val="none" w:sz="0" w:space="0" w:color="auto"/>
                <w:bottom w:val="none" w:sz="0" w:space="0" w:color="auto"/>
                <w:right w:val="none" w:sz="0" w:space="0" w:color="auto"/>
              </w:divBdr>
            </w:div>
            <w:div w:id="1409963949">
              <w:marLeft w:val="0"/>
              <w:marRight w:val="0"/>
              <w:marTop w:val="0"/>
              <w:marBottom w:val="0"/>
              <w:divBdr>
                <w:top w:val="none" w:sz="0" w:space="0" w:color="auto"/>
                <w:left w:val="none" w:sz="0" w:space="0" w:color="auto"/>
                <w:bottom w:val="none" w:sz="0" w:space="0" w:color="auto"/>
                <w:right w:val="none" w:sz="0" w:space="0" w:color="auto"/>
              </w:divBdr>
            </w:div>
            <w:div w:id="750201557">
              <w:marLeft w:val="0"/>
              <w:marRight w:val="0"/>
              <w:marTop w:val="0"/>
              <w:marBottom w:val="0"/>
              <w:divBdr>
                <w:top w:val="none" w:sz="0" w:space="0" w:color="auto"/>
                <w:left w:val="none" w:sz="0" w:space="0" w:color="auto"/>
                <w:bottom w:val="none" w:sz="0" w:space="0" w:color="auto"/>
                <w:right w:val="none" w:sz="0" w:space="0" w:color="auto"/>
              </w:divBdr>
            </w:div>
            <w:div w:id="1001811883">
              <w:marLeft w:val="0"/>
              <w:marRight w:val="0"/>
              <w:marTop w:val="0"/>
              <w:marBottom w:val="0"/>
              <w:divBdr>
                <w:top w:val="none" w:sz="0" w:space="0" w:color="auto"/>
                <w:left w:val="none" w:sz="0" w:space="0" w:color="auto"/>
                <w:bottom w:val="none" w:sz="0" w:space="0" w:color="auto"/>
                <w:right w:val="none" w:sz="0" w:space="0" w:color="auto"/>
              </w:divBdr>
            </w:div>
            <w:div w:id="261186932">
              <w:marLeft w:val="0"/>
              <w:marRight w:val="0"/>
              <w:marTop w:val="0"/>
              <w:marBottom w:val="0"/>
              <w:divBdr>
                <w:top w:val="none" w:sz="0" w:space="0" w:color="auto"/>
                <w:left w:val="none" w:sz="0" w:space="0" w:color="auto"/>
                <w:bottom w:val="none" w:sz="0" w:space="0" w:color="auto"/>
                <w:right w:val="none" w:sz="0" w:space="0" w:color="auto"/>
              </w:divBdr>
            </w:div>
            <w:div w:id="704408863">
              <w:marLeft w:val="0"/>
              <w:marRight w:val="0"/>
              <w:marTop w:val="0"/>
              <w:marBottom w:val="0"/>
              <w:divBdr>
                <w:top w:val="none" w:sz="0" w:space="0" w:color="auto"/>
                <w:left w:val="none" w:sz="0" w:space="0" w:color="auto"/>
                <w:bottom w:val="none" w:sz="0" w:space="0" w:color="auto"/>
                <w:right w:val="none" w:sz="0" w:space="0" w:color="auto"/>
              </w:divBdr>
            </w:div>
            <w:div w:id="1830827275">
              <w:marLeft w:val="0"/>
              <w:marRight w:val="0"/>
              <w:marTop w:val="0"/>
              <w:marBottom w:val="0"/>
              <w:divBdr>
                <w:top w:val="none" w:sz="0" w:space="0" w:color="auto"/>
                <w:left w:val="none" w:sz="0" w:space="0" w:color="auto"/>
                <w:bottom w:val="none" w:sz="0" w:space="0" w:color="auto"/>
                <w:right w:val="none" w:sz="0" w:space="0" w:color="auto"/>
              </w:divBdr>
            </w:div>
            <w:div w:id="1917396595">
              <w:marLeft w:val="0"/>
              <w:marRight w:val="0"/>
              <w:marTop w:val="0"/>
              <w:marBottom w:val="0"/>
              <w:divBdr>
                <w:top w:val="none" w:sz="0" w:space="0" w:color="auto"/>
                <w:left w:val="none" w:sz="0" w:space="0" w:color="auto"/>
                <w:bottom w:val="none" w:sz="0" w:space="0" w:color="auto"/>
                <w:right w:val="none" w:sz="0" w:space="0" w:color="auto"/>
              </w:divBdr>
            </w:div>
            <w:div w:id="492264328">
              <w:marLeft w:val="0"/>
              <w:marRight w:val="0"/>
              <w:marTop w:val="0"/>
              <w:marBottom w:val="0"/>
              <w:divBdr>
                <w:top w:val="none" w:sz="0" w:space="0" w:color="auto"/>
                <w:left w:val="none" w:sz="0" w:space="0" w:color="auto"/>
                <w:bottom w:val="none" w:sz="0" w:space="0" w:color="auto"/>
                <w:right w:val="none" w:sz="0" w:space="0" w:color="auto"/>
              </w:divBdr>
            </w:div>
            <w:div w:id="51923900">
              <w:marLeft w:val="0"/>
              <w:marRight w:val="0"/>
              <w:marTop w:val="0"/>
              <w:marBottom w:val="0"/>
              <w:divBdr>
                <w:top w:val="none" w:sz="0" w:space="0" w:color="auto"/>
                <w:left w:val="none" w:sz="0" w:space="0" w:color="auto"/>
                <w:bottom w:val="none" w:sz="0" w:space="0" w:color="auto"/>
                <w:right w:val="none" w:sz="0" w:space="0" w:color="auto"/>
              </w:divBdr>
            </w:div>
            <w:div w:id="219368988">
              <w:marLeft w:val="0"/>
              <w:marRight w:val="0"/>
              <w:marTop w:val="0"/>
              <w:marBottom w:val="0"/>
              <w:divBdr>
                <w:top w:val="none" w:sz="0" w:space="0" w:color="auto"/>
                <w:left w:val="none" w:sz="0" w:space="0" w:color="auto"/>
                <w:bottom w:val="none" w:sz="0" w:space="0" w:color="auto"/>
                <w:right w:val="none" w:sz="0" w:space="0" w:color="auto"/>
              </w:divBdr>
            </w:div>
            <w:div w:id="621227278">
              <w:marLeft w:val="0"/>
              <w:marRight w:val="0"/>
              <w:marTop w:val="0"/>
              <w:marBottom w:val="0"/>
              <w:divBdr>
                <w:top w:val="none" w:sz="0" w:space="0" w:color="auto"/>
                <w:left w:val="none" w:sz="0" w:space="0" w:color="auto"/>
                <w:bottom w:val="none" w:sz="0" w:space="0" w:color="auto"/>
                <w:right w:val="none" w:sz="0" w:space="0" w:color="auto"/>
              </w:divBdr>
            </w:div>
            <w:div w:id="321738383">
              <w:marLeft w:val="0"/>
              <w:marRight w:val="0"/>
              <w:marTop w:val="0"/>
              <w:marBottom w:val="0"/>
              <w:divBdr>
                <w:top w:val="none" w:sz="0" w:space="0" w:color="auto"/>
                <w:left w:val="none" w:sz="0" w:space="0" w:color="auto"/>
                <w:bottom w:val="none" w:sz="0" w:space="0" w:color="auto"/>
                <w:right w:val="none" w:sz="0" w:space="0" w:color="auto"/>
              </w:divBdr>
            </w:div>
            <w:div w:id="1095979099">
              <w:marLeft w:val="0"/>
              <w:marRight w:val="0"/>
              <w:marTop w:val="0"/>
              <w:marBottom w:val="0"/>
              <w:divBdr>
                <w:top w:val="none" w:sz="0" w:space="0" w:color="auto"/>
                <w:left w:val="none" w:sz="0" w:space="0" w:color="auto"/>
                <w:bottom w:val="none" w:sz="0" w:space="0" w:color="auto"/>
                <w:right w:val="none" w:sz="0" w:space="0" w:color="auto"/>
              </w:divBdr>
            </w:div>
            <w:div w:id="1344211580">
              <w:marLeft w:val="0"/>
              <w:marRight w:val="0"/>
              <w:marTop w:val="0"/>
              <w:marBottom w:val="0"/>
              <w:divBdr>
                <w:top w:val="none" w:sz="0" w:space="0" w:color="auto"/>
                <w:left w:val="none" w:sz="0" w:space="0" w:color="auto"/>
                <w:bottom w:val="none" w:sz="0" w:space="0" w:color="auto"/>
                <w:right w:val="none" w:sz="0" w:space="0" w:color="auto"/>
              </w:divBdr>
            </w:div>
            <w:div w:id="883829693">
              <w:marLeft w:val="0"/>
              <w:marRight w:val="0"/>
              <w:marTop w:val="0"/>
              <w:marBottom w:val="0"/>
              <w:divBdr>
                <w:top w:val="none" w:sz="0" w:space="0" w:color="auto"/>
                <w:left w:val="none" w:sz="0" w:space="0" w:color="auto"/>
                <w:bottom w:val="none" w:sz="0" w:space="0" w:color="auto"/>
                <w:right w:val="none" w:sz="0" w:space="0" w:color="auto"/>
              </w:divBdr>
            </w:div>
            <w:div w:id="92484562">
              <w:marLeft w:val="0"/>
              <w:marRight w:val="0"/>
              <w:marTop w:val="0"/>
              <w:marBottom w:val="0"/>
              <w:divBdr>
                <w:top w:val="none" w:sz="0" w:space="0" w:color="auto"/>
                <w:left w:val="none" w:sz="0" w:space="0" w:color="auto"/>
                <w:bottom w:val="none" w:sz="0" w:space="0" w:color="auto"/>
                <w:right w:val="none" w:sz="0" w:space="0" w:color="auto"/>
              </w:divBdr>
            </w:div>
            <w:div w:id="139152300">
              <w:marLeft w:val="0"/>
              <w:marRight w:val="0"/>
              <w:marTop w:val="0"/>
              <w:marBottom w:val="0"/>
              <w:divBdr>
                <w:top w:val="none" w:sz="0" w:space="0" w:color="auto"/>
                <w:left w:val="none" w:sz="0" w:space="0" w:color="auto"/>
                <w:bottom w:val="none" w:sz="0" w:space="0" w:color="auto"/>
                <w:right w:val="none" w:sz="0" w:space="0" w:color="auto"/>
              </w:divBdr>
            </w:div>
            <w:div w:id="915479291">
              <w:marLeft w:val="0"/>
              <w:marRight w:val="0"/>
              <w:marTop w:val="0"/>
              <w:marBottom w:val="0"/>
              <w:divBdr>
                <w:top w:val="none" w:sz="0" w:space="0" w:color="auto"/>
                <w:left w:val="none" w:sz="0" w:space="0" w:color="auto"/>
                <w:bottom w:val="none" w:sz="0" w:space="0" w:color="auto"/>
                <w:right w:val="none" w:sz="0" w:space="0" w:color="auto"/>
              </w:divBdr>
            </w:div>
            <w:div w:id="295569014">
              <w:marLeft w:val="0"/>
              <w:marRight w:val="0"/>
              <w:marTop w:val="0"/>
              <w:marBottom w:val="0"/>
              <w:divBdr>
                <w:top w:val="none" w:sz="0" w:space="0" w:color="auto"/>
                <w:left w:val="none" w:sz="0" w:space="0" w:color="auto"/>
                <w:bottom w:val="none" w:sz="0" w:space="0" w:color="auto"/>
                <w:right w:val="none" w:sz="0" w:space="0" w:color="auto"/>
              </w:divBdr>
            </w:div>
            <w:div w:id="1976443183">
              <w:marLeft w:val="0"/>
              <w:marRight w:val="0"/>
              <w:marTop w:val="0"/>
              <w:marBottom w:val="0"/>
              <w:divBdr>
                <w:top w:val="none" w:sz="0" w:space="0" w:color="auto"/>
                <w:left w:val="none" w:sz="0" w:space="0" w:color="auto"/>
                <w:bottom w:val="none" w:sz="0" w:space="0" w:color="auto"/>
                <w:right w:val="none" w:sz="0" w:space="0" w:color="auto"/>
              </w:divBdr>
            </w:div>
            <w:div w:id="124860816">
              <w:marLeft w:val="0"/>
              <w:marRight w:val="0"/>
              <w:marTop w:val="0"/>
              <w:marBottom w:val="0"/>
              <w:divBdr>
                <w:top w:val="none" w:sz="0" w:space="0" w:color="auto"/>
                <w:left w:val="none" w:sz="0" w:space="0" w:color="auto"/>
                <w:bottom w:val="none" w:sz="0" w:space="0" w:color="auto"/>
                <w:right w:val="none" w:sz="0" w:space="0" w:color="auto"/>
              </w:divBdr>
            </w:div>
            <w:div w:id="1909803706">
              <w:marLeft w:val="0"/>
              <w:marRight w:val="0"/>
              <w:marTop w:val="0"/>
              <w:marBottom w:val="0"/>
              <w:divBdr>
                <w:top w:val="none" w:sz="0" w:space="0" w:color="auto"/>
                <w:left w:val="none" w:sz="0" w:space="0" w:color="auto"/>
                <w:bottom w:val="none" w:sz="0" w:space="0" w:color="auto"/>
                <w:right w:val="none" w:sz="0" w:space="0" w:color="auto"/>
              </w:divBdr>
            </w:div>
            <w:div w:id="1485123756">
              <w:marLeft w:val="0"/>
              <w:marRight w:val="0"/>
              <w:marTop w:val="0"/>
              <w:marBottom w:val="0"/>
              <w:divBdr>
                <w:top w:val="none" w:sz="0" w:space="0" w:color="auto"/>
                <w:left w:val="none" w:sz="0" w:space="0" w:color="auto"/>
                <w:bottom w:val="none" w:sz="0" w:space="0" w:color="auto"/>
                <w:right w:val="none" w:sz="0" w:space="0" w:color="auto"/>
              </w:divBdr>
            </w:div>
            <w:div w:id="1547838139">
              <w:marLeft w:val="0"/>
              <w:marRight w:val="0"/>
              <w:marTop w:val="0"/>
              <w:marBottom w:val="0"/>
              <w:divBdr>
                <w:top w:val="none" w:sz="0" w:space="0" w:color="auto"/>
                <w:left w:val="none" w:sz="0" w:space="0" w:color="auto"/>
                <w:bottom w:val="none" w:sz="0" w:space="0" w:color="auto"/>
                <w:right w:val="none" w:sz="0" w:space="0" w:color="auto"/>
              </w:divBdr>
            </w:div>
            <w:div w:id="1741251759">
              <w:marLeft w:val="0"/>
              <w:marRight w:val="0"/>
              <w:marTop w:val="0"/>
              <w:marBottom w:val="0"/>
              <w:divBdr>
                <w:top w:val="none" w:sz="0" w:space="0" w:color="auto"/>
                <w:left w:val="none" w:sz="0" w:space="0" w:color="auto"/>
                <w:bottom w:val="none" w:sz="0" w:space="0" w:color="auto"/>
                <w:right w:val="none" w:sz="0" w:space="0" w:color="auto"/>
              </w:divBdr>
            </w:div>
            <w:div w:id="693069074">
              <w:marLeft w:val="0"/>
              <w:marRight w:val="0"/>
              <w:marTop w:val="0"/>
              <w:marBottom w:val="0"/>
              <w:divBdr>
                <w:top w:val="none" w:sz="0" w:space="0" w:color="auto"/>
                <w:left w:val="none" w:sz="0" w:space="0" w:color="auto"/>
                <w:bottom w:val="none" w:sz="0" w:space="0" w:color="auto"/>
                <w:right w:val="none" w:sz="0" w:space="0" w:color="auto"/>
              </w:divBdr>
            </w:div>
            <w:div w:id="407113872">
              <w:marLeft w:val="0"/>
              <w:marRight w:val="0"/>
              <w:marTop w:val="0"/>
              <w:marBottom w:val="0"/>
              <w:divBdr>
                <w:top w:val="none" w:sz="0" w:space="0" w:color="auto"/>
                <w:left w:val="none" w:sz="0" w:space="0" w:color="auto"/>
                <w:bottom w:val="none" w:sz="0" w:space="0" w:color="auto"/>
                <w:right w:val="none" w:sz="0" w:space="0" w:color="auto"/>
              </w:divBdr>
            </w:div>
            <w:div w:id="1859654572">
              <w:marLeft w:val="0"/>
              <w:marRight w:val="0"/>
              <w:marTop w:val="0"/>
              <w:marBottom w:val="0"/>
              <w:divBdr>
                <w:top w:val="none" w:sz="0" w:space="0" w:color="auto"/>
                <w:left w:val="none" w:sz="0" w:space="0" w:color="auto"/>
                <w:bottom w:val="none" w:sz="0" w:space="0" w:color="auto"/>
                <w:right w:val="none" w:sz="0" w:space="0" w:color="auto"/>
              </w:divBdr>
            </w:div>
            <w:div w:id="876166196">
              <w:marLeft w:val="0"/>
              <w:marRight w:val="0"/>
              <w:marTop w:val="0"/>
              <w:marBottom w:val="0"/>
              <w:divBdr>
                <w:top w:val="none" w:sz="0" w:space="0" w:color="auto"/>
                <w:left w:val="none" w:sz="0" w:space="0" w:color="auto"/>
                <w:bottom w:val="none" w:sz="0" w:space="0" w:color="auto"/>
                <w:right w:val="none" w:sz="0" w:space="0" w:color="auto"/>
              </w:divBdr>
            </w:div>
            <w:div w:id="528297758">
              <w:marLeft w:val="0"/>
              <w:marRight w:val="0"/>
              <w:marTop w:val="0"/>
              <w:marBottom w:val="0"/>
              <w:divBdr>
                <w:top w:val="none" w:sz="0" w:space="0" w:color="auto"/>
                <w:left w:val="none" w:sz="0" w:space="0" w:color="auto"/>
                <w:bottom w:val="none" w:sz="0" w:space="0" w:color="auto"/>
                <w:right w:val="none" w:sz="0" w:space="0" w:color="auto"/>
              </w:divBdr>
            </w:div>
            <w:div w:id="747925118">
              <w:marLeft w:val="0"/>
              <w:marRight w:val="0"/>
              <w:marTop w:val="0"/>
              <w:marBottom w:val="0"/>
              <w:divBdr>
                <w:top w:val="none" w:sz="0" w:space="0" w:color="auto"/>
                <w:left w:val="none" w:sz="0" w:space="0" w:color="auto"/>
                <w:bottom w:val="none" w:sz="0" w:space="0" w:color="auto"/>
                <w:right w:val="none" w:sz="0" w:space="0" w:color="auto"/>
              </w:divBdr>
            </w:div>
            <w:div w:id="2059819923">
              <w:marLeft w:val="0"/>
              <w:marRight w:val="0"/>
              <w:marTop w:val="0"/>
              <w:marBottom w:val="0"/>
              <w:divBdr>
                <w:top w:val="none" w:sz="0" w:space="0" w:color="auto"/>
                <w:left w:val="none" w:sz="0" w:space="0" w:color="auto"/>
                <w:bottom w:val="none" w:sz="0" w:space="0" w:color="auto"/>
                <w:right w:val="none" w:sz="0" w:space="0" w:color="auto"/>
              </w:divBdr>
            </w:div>
            <w:div w:id="1129932462">
              <w:marLeft w:val="0"/>
              <w:marRight w:val="0"/>
              <w:marTop w:val="0"/>
              <w:marBottom w:val="0"/>
              <w:divBdr>
                <w:top w:val="none" w:sz="0" w:space="0" w:color="auto"/>
                <w:left w:val="none" w:sz="0" w:space="0" w:color="auto"/>
                <w:bottom w:val="none" w:sz="0" w:space="0" w:color="auto"/>
                <w:right w:val="none" w:sz="0" w:space="0" w:color="auto"/>
              </w:divBdr>
            </w:div>
            <w:div w:id="1471247196">
              <w:marLeft w:val="0"/>
              <w:marRight w:val="0"/>
              <w:marTop w:val="0"/>
              <w:marBottom w:val="0"/>
              <w:divBdr>
                <w:top w:val="none" w:sz="0" w:space="0" w:color="auto"/>
                <w:left w:val="none" w:sz="0" w:space="0" w:color="auto"/>
                <w:bottom w:val="none" w:sz="0" w:space="0" w:color="auto"/>
                <w:right w:val="none" w:sz="0" w:space="0" w:color="auto"/>
              </w:divBdr>
            </w:div>
            <w:div w:id="857348080">
              <w:marLeft w:val="0"/>
              <w:marRight w:val="0"/>
              <w:marTop w:val="0"/>
              <w:marBottom w:val="0"/>
              <w:divBdr>
                <w:top w:val="none" w:sz="0" w:space="0" w:color="auto"/>
                <w:left w:val="none" w:sz="0" w:space="0" w:color="auto"/>
                <w:bottom w:val="none" w:sz="0" w:space="0" w:color="auto"/>
                <w:right w:val="none" w:sz="0" w:space="0" w:color="auto"/>
              </w:divBdr>
            </w:div>
            <w:div w:id="1674725030">
              <w:marLeft w:val="0"/>
              <w:marRight w:val="0"/>
              <w:marTop w:val="0"/>
              <w:marBottom w:val="0"/>
              <w:divBdr>
                <w:top w:val="none" w:sz="0" w:space="0" w:color="auto"/>
                <w:left w:val="none" w:sz="0" w:space="0" w:color="auto"/>
                <w:bottom w:val="none" w:sz="0" w:space="0" w:color="auto"/>
                <w:right w:val="none" w:sz="0" w:space="0" w:color="auto"/>
              </w:divBdr>
            </w:div>
            <w:div w:id="1863518386">
              <w:marLeft w:val="0"/>
              <w:marRight w:val="0"/>
              <w:marTop w:val="0"/>
              <w:marBottom w:val="0"/>
              <w:divBdr>
                <w:top w:val="none" w:sz="0" w:space="0" w:color="auto"/>
                <w:left w:val="none" w:sz="0" w:space="0" w:color="auto"/>
                <w:bottom w:val="none" w:sz="0" w:space="0" w:color="auto"/>
                <w:right w:val="none" w:sz="0" w:space="0" w:color="auto"/>
              </w:divBdr>
            </w:div>
            <w:div w:id="429162169">
              <w:marLeft w:val="0"/>
              <w:marRight w:val="0"/>
              <w:marTop w:val="0"/>
              <w:marBottom w:val="0"/>
              <w:divBdr>
                <w:top w:val="none" w:sz="0" w:space="0" w:color="auto"/>
                <w:left w:val="none" w:sz="0" w:space="0" w:color="auto"/>
                <w:bottom w:val="none" w:sz="0" w:space="0" w:color="auto"/>
                <w:right w:val="none" w:sz="0" w:space="0" w:color="auto"/>
              </w:divBdr>
            </w:div>
            <w:div w:id="825242433">
              <w:marLeft w:val="0"/>
              <w:marRight w:val="0"/>
              <w:marTop w:val="0"/>
              <w:marBottom w:val="0"/>
              <w:divBdr>
                <w:top w:val="none" w:sz="0" w:space="0" w:color="auto"/>
                <w:left w:val="none" w:sz="0" w:space="0" w:color="auto"/>
                <w:bottom w:val="none" w:sz="0" w:space="0" w:color="auto"/>
                <w:right w:val="none" w:sz="0" w:space="0" w:color="auto"/>
              </w:divBdr>
            </w:div>
            <w:div w:id="1515732412">
              <w:marLeft w:val="0"/>
              <w:marRight w:val="0"/>
              <w:marTop w:val="0"/>
              <w:marBottom w:val="0"/>
              <w:divBdr>
                <w:top w:val="none" w:sz="0" w:space="0" w:color="auto"/>
                <w:left w:val="none" w:sz="0" w:space="0" w:color="auto"/>
                <w:bottom w:val="none" w:sz="0" w:space="0" w:color="auto"/>
                <w:right w:val="none" w:sz="0" w:space="0" w:color="auto"/>
              </w:divBdr>
            </w:div>
            <w:div w:id="1647970801">
              <w:marLeft w:val="0"/>
              <w:marRight w:val="0"/>
              <w:marTop w:val="0"/>
              <w:marBottom w:val="0"/>
              <w:divBdr>
                <w:top w:val="none" w:sz="0" w:space="0" w:color="auto"/>
                <w:left w:val="none" w:sz="0" w:space="0" w:color="auto"/>
                <w:bottom w:val="none" w:sz="0" w:space="0" w:color="auto"/>
                <w:right w:val="none" w:sz="0" w:space="0" w:color="auto"/>
              </w:divBdr>
            </w:div>
            <w:div w:id="1688483520">
              <w:marLeft w:val="0"/>
              <w:marRight w:val="0"/>
              <w:marTop w:val="0"/>
              <w:marBottom w:val="0"/>
              <w:divBdr>
                <w:top w:val="none" w:sz="0" w:space="0" w:color="auto"/>
                <w:left w:val="none" w:sz="0" w:space="0" w:color="auto"/>
                <w:bottom w:val="none" w:sz="0" w:space="0" w:color="auto"/>
                <w:right w:val="none" w:sz="0" w:space="0" w:color="auto"/>
              </w:divBdr>
            </w:div>
            <w:div w:id="2129199486">
              <w:marLeft w:val="0"/>
              <w:marRight w:val="0"/>
              <w:marTop w:val="0"/>
              <w:marBottom w:val="0"/>
              <w:divBdr>
                <w:top w:val="none" w:sz="0" w:space="0" w:color="auto"/>
                <w:left w:val="none" w:sz="0" w:space="0" w:color="auto"/>
                <w:bottom w:val="none" w:sz="0" w:space="0" w:color="auto"/>
                <w:right w:val="none" w:sz="0" w:space="0" w:color="auto"/>
              </w:divBdr>
            </w:div>
            <w:div w:id="1017658145">
              <w:marLeft w:val="0"/>
              <w:marRight w:val="0"/>
              <w:marTop w:val="0"/>
              <w:marBottom w:val="0"/>
              <w:divBdr>
                <w:top w:val="none" w:sz="0" w:space="0" w:color="auto"/>
                <w:left w:val="none" w:sz="0" w:space="0" w:color="auto"/>
                <w:bottom w:val="none" w:sz="0" w:space="0" w:color="auto"/>
                <w:right w:val="none" w:sz="0" w:space="0" w:color="auto"/>
              </w:divBdr>
            </w:div>
            <w:div w:id="1992904819">
              <w:marLeft w:val="0"/>
              <w:marRight w:val="0"/>
              <w:marTop w:val="0"/>
              <w:marBottom w:val="0"/>
              <w:divBdr>
                <w:top w:val="none" w:sz="0" w:space="0" w:color="auto"/>
                <w:left w:val="none" w:sz="0" w:space="0" w:color="auto"/>
                <w:bottom w:val="none" w:sz="0" w:space="0" w:color="auto"/>
                <w:right w:val="none" w:sz="0" w:space="0" w:color="auto"/>
              </w:divBdr>
            </w:div>
            <w:div w:id="1831293135">
              <w:marLeft w:val="0"/>
              <w:marRight w:val="0"/>
              <w:marTop w:val="0"/>
              <w:marBottom w:val="0"/>
              <w:divBdr>
                <w:top w:val="none" w:sz="0" w:space="0" w:color="auto"/>
                <w:left w:val="none" w:sz="0" w:space="0" w:color="auto"/>
                <w:bottom w:val="none" w:sz="0" w:space="0" w:color="auto"/>
                <w:right w:val="none" w:sz="0" w:space="0" w:color="auto"/>
              </w:divBdr>
            </w:div>
            <w:div w:id="1060788190">
              <w:marLeft w:val="0"/>
              <w:marRight w:val="0"/>
              <w:marTop w:val="0"/>
              <w:marBottom w:val="0"/>
              <w:divBdr>
                <w:top w:val="none" w:sz="0" w:space="0" w:color="auto"/>
                <w:left w:val="none" w:sz="0" w:space="0" w:color="auto"/>
                <w:bottom w:val="none" w:sz="0" w:space="0" w:color="auto"/>
                <w:right w:val="none" w:sz="0" w:space="0" w:color="auto"/>
              </w:divBdr>
            </w:div>
            <w:div w:id="112871636">
              <w:marLeft w:val="0"/>
              <w:marRight w:val="0"/>
              <w:marTop w:val="0"/>
              <w:marBottom w:val="0"/>
              <w:divBdr>
                <w:top w:val="none" w:sz="0" w:space="0" w:color="auto"/>
                <w:left w:val="none" w:sz="0" w:space="0" w:color="auto"/>
                <w:bottom w:val="none" w:sz="0" w:space="0" w:color="auto"/>
                <w:right w:val="none" w:sz="0" w:space="0" w:color="auto"/>
              </w:divBdr>
            </w:div>
            <w:div w:id="2008753289">
              <w:marLeft w:val="0"/>
              <w:marRight w:val="0"/>
              <w:marTop w:val="0"/>
              <w:marBottom w:val="0"/>
              <w:divBdr>
                <w:top w:val="none" w:sz="0" w:space="0" w:color="auto"/>
                <w:left w:val="none" w:sz="0" w:space="0" w:color="auto"/>
                <w:bottom w:val="none" w:sz="0" w:space="0" w:color="auto"/>
                <w:right w:val="none" w:sz="0" w:space="0" w:color="auto"/>
              </w:divBdr>
            </w:div>
            <w:div w:id="894702818">
              <w:marLeft w:val="0"/>
              <w:marRight w:val="0"/>
              <w:marTop w:val="0"/>
              <w:marBottom w:val="0"/>
              <w:divBdr>
                <w:top w:val="none" w:sz="0" w:space="0" w:color="auto"/>
                <w:left w:val="none" w:sz="0" w:space="0" w:color="auto"/>
                <w:bottom w:val="none" w:sz="0" w:space="0" w:color="auto"/>
                <w:right w:val="none" w:sz="0" w:space="0" w:color="auto"/>
              </w:divBdr>
            </w:div>
            <w:div w:id="639304815">
              <w:marLeft w:val="0"/>
              <w:marRight w:val="0"/>
              <w:marTop w:val="0"/>
              <w:marBottom w:val="0"/>
              <w:divBdr>
                <w:top w:val="none" w:sz="0" w:space="0" w:color="auto"/>
                <w:left w:val="none" w:sz="0" w:space="0" w:color="auto"/>
                <w:bottom w:val="none" w:sz="0" w:space="0" w:color="auto"/>
                <w:right w:val="none" w:sz="0" w:space="0" w:color="auto"/>
              </w:divBdr>
            </w:div>
            <w:div w:id="207104836">
              <w:marLeft w:val="0"/>
              <w:marRight w:val="0"/>
              <w:marTop w:val="0"/>
              <w:marBottom w:val="0"/>
              <w:divBdr>
                <w:top w:val="none" w:sz="0" w:space="0" w:color="auto"/>
                <w:left w:val="none" w:sz="0" w:space="0" w:color="auto"/>
                <w:bottom w:val="none" w:sz="0" w:space="0" w:color="auto"/>
                <w:right w:val="none" w:sz="0" w:space="0" w:color="auto"/>
              </w:divBdr>
            </w:div>
            <w:div w:id="1377504083">
              <w:marLeft w:val="0"/>
              <w:marRight w:val="0"/>
              <w:marTop w:val="0"/>
              <w:marBottom w:val="0"/>
              <w:divBdr>
                <w:top w:val="none" w:sz="0" w:space="0" w:color="auto"/>
                <w:left w:val="none" w:sz="0" w:space="0" w:color="auto"/>
                <w:bottom w:val="none" w:sz="0" w:space="0" w:color="auto"/>
                <w:right w:val="none" w:sz="0" w:space="0" w:color="auto"/>
              </w:divBdr>
            </w:div>
            <w:div w:id="2127233496">
              <w:marLeft w:val="0"/>
              <w:marRight w:val="0"/>
              <w:marTop w:val="0"/>
              <w:marBottom w:val="0"/>
              <w:divBdr>
                <w:top w:val="none" w:sz="0" w:space="0" w:color="auto"/>
                <w:left w:val="none" w:sz="0" w:space="0" w:color="auto"/>
                <w:bottom w:val="none" w:sz="0" w:space="0" w:color="auto"/>
                <w:right w:val="none" w:sz="0" w:space="0" w:color="auto"/>
              </w:divBdr>
            </w:div>
            <w:div w:id="1360474791">
              <w:marLeft w:val="0"/>
              <w:marRight w:val="0"/>
              <w:marTop w:val="0"/>
              <w:marBottom w:val="0"/>
              <w:divBdr>
                <w:top w:val="none" w:sz="0" w:space="0" w:color="auto"/>
                <w:left w:val="none" w:sz="0" w:space="0" w:color="auto"/>
                <w:bottom w:val="none" w:sz="0" w:space="0" w:color="auto"/>
                <w:right w:val="none" w:sz="0" w:space="0" w:color="auto"/>
              </w:divBdr>
            </w:div>
            <w:div w:id="1087457350">
              <w:marLeft w:val="0"/>
              <w:marRight w:val="0"/>
              <w:marTop w:val="0"/>
              <w:marBottom w:val="0"/>
              <w:divBdr>
                <w:top w:val="none" w:sz="0" w:space="0" w:color="auto"/>
                <w:left w:val="none" w:sz="0" w:space="0" w:color="auto"/>
                <w:bottom w:val="none" w:sz="0" w:space="0" w:color="auto"/>
                <w:right w:val="none" w:sz="0" w:space="0" w:color="auto"/>
              </w:divBdr>
            </w:div>
            <w:div w:id="1411660962">
              <w:marLeft w:val="0"/>
              <w:marRight w:val="0"/>
              <w:marTop w:val="0"/>
              <w:marBottom w:val="0"/>
              <w:divBdr>
                <w:top w:val="none" w:sz="0" w:space="0" w:color="auto"/>
                <w:left w:val="none" w:sz="0" w:space="0" w:color="auto"/>
                <w:bottom w:val="none" w:sz="0" w:space="0" w:color="auto"/>
                <w:right w:val="none" w:sz="0" w:space="0" w:color="auto"/>
              </w:divBdr>
            </w:div>
            <w:div w:id="616454176">
              <w:marLeft w:val="0"/>
              <w:marRight w:val="0"/>
              <w:marTop w:val="0"/>
              <w:marBottom w:val="0"/>
              <w:divBdr>
                <w:top w:val="none" w:sz="0" w:space="0" w:color="auto"/>
                <w:left w:val="none" w:sz="0" w:space="0" w:color="auto"/>
                <w:bottom w:val="none" w:sz="0" w:space="0" w:color="auto"/>
                <w:right w:val="none" w:sz="0" w:space="0" w:color="auto"/>
              </w:divBdr>
            </w:div>
            <w:div w:id="1771775636">
              <w:marLeft w:val="0"/>
              <w:marRight w:val="0"/>
              <w:marTop w:val="0"/>
              <w:marBottom w:val="0"/>
              <w:divBdr>
                <w:top w:val="none" w:sz="0" w:space="0" w:color="auto"/>
                <w:left w:val="none" w:sz="0" w:space="0" w:color="auto"/>
                <w:bottom w:val="none" w:sz="0" w:space="0" w:color="auto"/>
                <w:right w:val="none" w:sz="0" w:space="0" w:color="auto"/>
              </w:divBdr>
            </w:div>
            <w:div w:id="5405737">
              <w:marLeft w:val="0"/>
              <w:marRight w:val="0"/>
              <w:marTop w:val="0"/>
              <w:marBottom w:val="0"/>
              <w:divBdr>
                <w:top w:val="none" w:sz="0" w:space="0" w:color="auto"/>
                <w:left w:val="none" w:sz="0" w:space="0" w:color="auto"/>
                <w:bottom w:val="none" w:sz="0" w:space="0" w:color="auto"/>
                <w:right w:val="none" w:sz="0" w:space="0" w:color="auto"/>
              </w:divBdr>
            </w:div>
            <w:div w:id="1560902831">
              <w:marLeft w:val="0"/>
              <w:marRight w:val="0"/>
              <w:marTop w:val="0"/>
              <w:marBottom w:val="0"/>
              <w:divBdr>
                <w:top w:val="none" w:sz="0" w:space="0" w:color="auto"/>
                <w:left w:val="none" w:sz="0" w:space="0" w:color="auto"/>
                <w:bottom w:val="none" w:sz="0" w:space="0" w:color="auto"/>
                <w:right w:val="none" w:sz="0" w:space="0" w:color="auto"/>
              </w:divBdr>
            </w:div>
            <w:div w:id="1758599587">
              <w:marLeft w:val="0"/>
              <w:marRight w:val="0"/>
              <w:marTop w:val="0"/>
              <w:marBottom w:val="0"/>
              <w:divBdr>
                <w:top w:val="none" w:sz="0" w:space="0" w:color="auto"/>
                <w:left w:val="none" w:sz="0" w:space="0" w:color="auto"/>
                <w:bottom w:val="none" w:sz="0" w:space="0" w:color="auto"/>
                <w:right w:val="none" w:sz="0" w:space="0" w:color="auto"/>
              </w:divBdr>
            </w:div>
            <w:div w:id="521168077">
              <w:marLeft w:val="0"/>
              <w:marRight w:val="0"/>
              <w:marTop w:val="0"/>
              <w:marBottom w:val="0"/>
              <w:divBdr>
                <w:top w:val="none" w:sz="0" w:space="0" w:color="auto"/>
                <w:left w:val="none" w:sz="0" w:space="0" w:color="auto"/>
                <w:bottom w:val="none" w:sz="0" w:space="0" w:color="auto"/>
                <w:right w:val="none" w:sz="0" w:space="0" w:color="auto"/>
              </w:divBdr>
            </w:div>
            <w:div w:id="854923533">
              <w:marLeft w:val="0"/>
              <w:marRight w:val="0"/>
              <w:marTop w:val="0"/>
              <w:marBottom w:val="0"/>
              <w:divBdr>
                <w:top w:val="none" w:sz="0" w:space="0" w:color="auto"/>
                <w:left w:val="none" w:sz="0" w:space="0" w:color="auto"/>
                <w:bottom w:val="none" w:sz="0" w:space="0" w:color="auto"/>
                <w:right w:val="none" w:sz="0" w:space="0" w:color="auto"/>
              </w:divBdr>
            </w:div>
            <w:div w:id="708846295">
              <w:marLeft w:val="0"/>
              <w:marRight w:val="0"/>
              <w:marTop w:val="0"/>
              <w:marBottom w:val="0"/>
              <w:divBdr>
                <w:top w:val="none" w:sz="0" w:space="0" w:color="auto"/>
                <w:left w:val="none" w:sz="0" w:space="0" w:color="auto"/>
                <w:bottom w:val="none" w:sz="0" w:space="0" w:color="auto"/>
                <w:right w:val="none" w:sz="0" w:space="0" w:color="auto"/>
              </w:divBdr>
            </w:div>
            <w:div w:id="493106691">
              <w:marLeft w:val="0"/>
              <w:marRight w:val="0"/>
              <w:marTop w:val="0"/>
              <w:marBottom w:val="0"/>
              <w:divBdr>
                <w:top w:val="none" w:sz="0" w:space="0" w:color="auto"/>
                <w:left w:val="none" w:sz="0" w:space="0" w:color="auto"/>
                <w:bottom w:val="none" w:sz="0" w:space="0" w:color="auto"/>
                <w:right w:val="none" w:sz="0" w:space="0" w:color="auto"/>
              </w:divBdr>
            </w:div>
            <w:div w:id="825248835">
              <w:marLeft w:val="0"/>
              <w:marRight w:val="0"/>
              <w:marTop w:val="0"/>
              <w:marBottom w:val="0"/>
              <w:divBdr>
                <w:top w:val="none" w:sz="0" w:space="0" w:color="auto"/>
                <w:left w:val="none" w:sz="0" w:space="0" w:color="auto"/>
                <w:bottom w:val="none" w:sz="0" w:space="0" w:color="auto"/>
                <w:right w:val="none" w:sz="0" w:space="0" w:color="auto"/>
              </w:divBdr>
            </w:div>
            <w:div w:id="1397901318">
              <w:marLeft w:val="0"/>
              <w:marRight w:val="0"/>
              <w:marTop w:val="0"/>
              <w:marBottom w:val="0"/>
              <w:divBdr>
                <w:top w:val="none" w:sz="0" w:space="0" w:color="auto"/>
                <w:left w:val="none" w:sz="0" w:space="0" w:color="auto"/>
                <w:bottom w:val="none" w:sz="0" w:space="0" w:color="auto"/>
                <w:right w:val="none" w:sz="0" w:space="0" w:color="auto"/>
              </w:divBdr>
            </w:div>
            <w:div w:id="988754900">
              <w:marLeft w:val="0"/>
              <w:marRight w:val="0"/>
              <w:marTop w:val="0"/>
              <w:marBottom w:val="0"/>
              <w:divBdr>
                <w:top w:val="none" w:sz="0" w:space="0" w:color="auto"/>
                <w:left w:val="none" w:sz="0" w:space="0" w:color="auto"/>
                <w:bottom w:val="none" w:sz="0" w:space="0" w:color="auto"/>
                <w:right w:val="none" w:sz="0" w:space="0" w:color="auto"/>
              </w:divBdr>
            </w:div>
            <w:div w:id="1471484782">
              <w:marLeft w:val="0"/>
              <w:marRight w:val="0"/>
              <w:marTop w:val="0"/>
              <w:marBottom w:val="0"/>
              <w:divBdr>
                <w:top w:val="none" w:sz="0" w:space="0" w:color="auto"/>
                <w:left w:val="none" w:sz="0" w:space="0" w:color="auto"/>
                <w:bottom w:val="none" w:sz="0" w:space="0" w:color="auto"/>
                <w:right w:val="none" w:sz="0" w:space="0" w:color="auto"/>
              </w:divBdr>
            </w:div>
            <w:div w:id="2003965414">
              <w:marLeft w:val="0"/>
              <w:marRight w:val="0"/>
              <w:marTop w:val="0"/>
              <w:marBottom w:val="0"/>
              <w:divBdr>
                <w:top w:val="none" w:sz="0" w:space="0" w:color="auto"/>
                <w:left w:val="none" w:sz="0" w:space="0" w:color="auto"/>
                <w:bottom w:val="none" w:sz="0" w:space="0" w:color="auto"/>
                <w:right w:val="none" w:sz="0" w:space="0" w:color="auto"/>
              </w:divBdr>
            </w:div>
            <w:div w:id="368263571">
              <w:marLeft w:val="0"/>
              <w:marRight w:val="0"/>
              <w:marTop w:val="0"/>
              <w:marBottom w:val="0"/>
              <w:divBdr>
                <w:top w:val="none" w:sz="0" w:space="0" w:color="auto"/>
                <w:left w:val="none" w:sz="0" w:space="0" w:color="auto"/>
                <w:bottom w:val="none" w:sz="0" w:space="0" w:color="auto"/>
                <w:right w:val="none" w:sz="0" w:space="0" w:color="auto"/>
              </w:divBdr>
            </w:div>
            <w:div w:id="995962315">
              <w:marLeft w:val="0"/>
              <w:marRight w:val="0"/>
              <w:marTop w:val="0"/>
              <w:marBottom w:val="0"/>
              <w:divBdr>
                <w:top w:val="none" w:sz="0" w:space="0" w:color="auto"/>
                <w:left w:val="none" w:sz="0" w:space="0" w:color="auto"/>
                <w:bottom w:val="none" w:sz="0" w:space="0" w:color="auto"/>
                <w:right w:val="none" w:sz="0" w:space="0" w:color="auto"/>
              </w:divBdr>
            </w:div>
            <w:div w:id="1537891280">
              <w:marLeft w:val="0"/>
              <w:marRight w:val="0"/>
              <w:marTop w:val="0"/>
              <w:marBottom w:val="0"/>
              <w:divBdr>
                <w:top w:val="none" w:sz="0" w:space="0" w:color="auto"/>
                <w:left w:val="none" w:sz="0" w:space="0" w:color="auto"/>
                <w:bottom w:val="none" w:sz="0" w:space="0" w:color="auto"/>
                <w:right w:val="none" w:sz="0" w:space="0" w:color="auto"/>
              </w:divBdr>
            </w:div>
            <w:div w:id="1723478963">
              <w:marLeft w:val="0"/>
              <w:marRight w:val="0"/>
              <w:marTop w:val="0"/>
              <w:marBottom w:val="0"/>
              <w:divBdr>
                <w:top w:val="none" w:sz="0" w:space="0" w:color="auto"/>
                <w:left w:val="none" w:sz="0" w:space="0" w:color="auto"/>
                <w:bottom w:val="none" w:sz="0" w:space="0" w:color="auto"/>
                <w:right w:val="none" w:sz="0" w:space="0" w:color="auto"/>
              </w:divBdr>
            </w:div>
            <w:div w:id="2021589127">
              <w:marLeft w:val="0"/>
              <w:marRight w:val="0"/>
              <w:marTop w:val="0"/>
              <w:marBottom w:val="0"/>
              <w:divBdr>
                <w:top w:val="none" w:sz="0" w:space="0" w:color="auto"/>
                <w:left w:val="none" w:sz="0" w:space="0" w:color="auto"/>
                <w:bottom w:val="none" w:sz="0" w:space="0" w:color="auto"/>
                <w:right w:val="none" w:sz="0" w:space="0" w:color="auto"/>
              </w:divBdr>
            </w:div>
            <w:div w:id="1442645647">
              <w:marLeft w:val="0"/>
              <w:marRight w:val="0"/>
              <w:marTop w:val="0"/>
              <w:marBottom w:val="0"/>
              <w:divBdr>
                <w:top w:val="none" w:sz="0" w:space="0" w:color="auto"/>
                <w:left w:val="none" w:sz="0" w:space="0" w:color="auto"/>
                <w:bottom w:val="none" w:sz="0" w:space="0" w:color="auto"/>
                <w:right w:val="none" w:sz="0" w:space="0" w:color="auto"/>
              </w:divBdr>
            </w:div>
            <w:div w:id="438913754">
              <w:marLeft w:val="0"/>
              <w:marRight w:val="0"/>
              <w:marTop w:val="0"/>
              <w:marBottom w:val="0"/>
              <w:divBdr>
                <w:top w:val="none" w:sz="0" w:space="0" w:color="auto"/>
                <w:left w:val="none" w:sz="0" w:space="0" w:color="auto"/>
                <w:bottom w:val="none" w:sz="0" w:space="0" w:color="auto"/>
                <w:right w:val="none" w:sz="0" w:space="0" w:color="auto"/>
              </w:divBdr>
            </w:div>
            <w:div w:id="444036830">
              <w:marLeft w:val="0"/>
              <w:marRight w:val="0"/>
              <w:marTop w:val="0"/>
              <w:marBottom w:val="0"/>
              <w:divBdr>
                <w:top w:val="none" w:sz="0" w:space="0" w:color="auto"/>
                <w:left w:val="none" w:sz="0" w:space="0" w:color="auto"/>
                <w:bottom w:val="none" w:sz="0" w:space="0" w:color="auto"/>
                <w:right w:val="none" w:sz="0" w:space="0" w:color="auto"/>
              </w:divBdr>
            </w:div>
            <w:div w:id="1597012505">
              <w:marLeft w:val="0"/>
              <w:marRight w:val="0"/>
              <w:marTop w:val="0"/>
              <w:marBottom w:val="0"/>
              <w:divBdr>
                <w:top w:val="none" w:sz="0" w:space="0" w:color="auto"/>
                <w:left w:val="none" w:sz="0" w:space="0" w:color="auto"/>
                <w:bottom w:val="none" w:sz="0" w:space="0" w:color="auto"/>
                <w:right w:val="none" w:sz="0" w:space="0" w:color="auto"/>
              </w:divBdr>
            </w:div>
            <w:div w:id="974338283">
              <w:marLeft w:val="0"/>
              <w:marRight w:val="0"/>
              <w:marTop w:val="0"/>
              <w:marBottom w:val="0"/>
              <w:divBdr>
                <w:top w:val="none" w:sz="0" w:space="0" w:color="auto"/>
                <w:left w:val="none" w:sz="0" w:space="0" w:color="auto"/>
                <w:bottom w:val="none" w:sz="0" w:space="0" w:color="auto"/>
                <w:right w:val="none" w:sz="0" w:space="0" w:color="auto"/>
              </w:divBdr>
            </w:div>
            <w:div w:id="948660917">
              <w:marLeft w:val="0"/>
              <w:marRight w:val="0"/>
              <w:marTop w:val="0"/>
              <w:marBottom w:val="0"/>
              <w:divBdr>
                <w:top w:val="none" w:sz="0" w:space="0" w:color="auto"/>
                <w:left w:val="none" w:sz="0" w:space="0" w:color="auto"/>
                <w:bottom w:val="none" w:sz="0" w:space="0" w:color="auto"/>
                <w:right w:val="none" w:sz="0" w:space="0" w:color="auto"/>
              </w:divBdr>
            </w:div>
            <w:div w:id="1137801287">
              <w:marLeft w:val="0"/>
              <w:marRight w:val="0"/>
              <w:marTop w:val="0"/>
              <w:marBottom w:val="0"/>
              <w:divBdr>
                <w:top w:val="none" w:sz="0" w:space="0" w:color="auto"/>
                <w:left w:val="none" w:sz="0" w:space="0" w:color="auto"/>
                <w:bottom w:val="none" w:sz="0" w:space="0" w:color="auto"/>
                <w:right w:val="none" w:sz="0" w:space="0" w:color="auto"/>
              </w:divBdr>
            </w:div>
            <w:div w:id="1761482643">
              <w:marLeft w:val="0"/>
              <w:marRight w:val="0"/>
              <w:marTop w:val="0"/>
              <w:marBottom w:val="0"/>
              <w:divBdr>
                <w:top w:val="none" w:sz="0" w:space="0" w:color="auto"/>
                <w:left w:val="none" w:sz="0" w:space="0" w:color="auto"/>
                <w:bottom w:val="none" w:sz="0" w:space="0" w:color="auto"/>
                <w:right w:val="none" w:sz="0" w:space="0" w:color="auto"/>
              </w:divBdr>
            </w:div>
            <w:div w:id="43062615">
              <w:marLeft w:val="0"/>
              <w:marRight w:val="0"/>
              <w:marTop w:val="0"/>
              <w:marBottom w:val="0"/>
              <w:divBdr>
                <w:top w:val="none" w:sz="0" w:space="0" w:color="auto"/>
                <w:left w:val="none" w:sz="0" w:space="0" w:color="auto"/>
                <w:bottom w:val="none" w:sz="0" w:space="0" w:color="auto"/>
                <w:right w:val="none" w:sz="0" w:space="0" w:color="auto"/>
              </w:divBdr>
            </w:div>
            <w:div w:id="948196815">
              <w:marLeft w:val="0"/>
              <w:marRight w:val="0"/>
              <w:marTop w:val="0"/>
              <w:marBottom w:val="0"/>
              <w:divBdr>
                <w:top w:val="none" w:sz="0" w:space="0" w:color="auto"/>
                <w:left w:val="none" w:sz="0" w:space="0" w:color="auto"/>
                <w:bottom w:val="none" w:sz="0" w:space="0" w:color="auto"/>
                <w:right w:val="none" w:sz="0" w:space="0" w:color="auto"/>
              </w:divBdr>
            </w:div>
            <w:div w:id="98186253">
              <w:marLeft w:val="0"/>
              <w:marRight w:val="0"/>
              <w:marTop w:val="0"/>
              <w:marBottom w:val="0"/>
              <w:divBdr>
                <w:top w:val="none" w:sz="0" w:space="0" w:color="auto"/>
                <w:left w:val="none" w:sz="0" w:space="0" w:color="auto"/>
                <w:bottom w:val="none" w:sz="0" w:space="0" w:color="auto"/>
                <w:right w:val="none" w:sz="0" w:space="0" w:color="auto"/>
              </w:divBdr>
            </w:div>
            <w:div w:id="2130392089">
              <w:marLeft w:val="0"/>
              <w:marRight w:val="0"/>
              <w:marTop w:val="0"/>
              <w:marBottom w:val="0"/>
              <w:divBdr>
                <w:top w:val="none" w:sz="0" w:space="0" w:color="auto"/>
                <w:left w:val="none" w:sz="0" w:space="0" w:color="auto"/>
                <w:bottom w:val="none" w:sz="0" w:space="0" w:color="auto"/>
                <w:right w:val="none" w:sz="0" w:space="0" w:color="auto"/>
              </w:divBdr>
            </w:div>
            <w:div w:id="784545581">
              <w:marLeft w:val="0"/>
              <w:marRight w:val="0"/>
              <w:marTop w:val="0"/>
              <w:marBottom w:val="0"/>
              <w:divBdr>
                <w:top w:val="none" w:sz="0" w:space="0" w:color="auto"/>
                <w:left w:val="none" w:sz="0" w:space="0" w:color="auto"/>
                <w:bottom w:val="none" w:sz="0" w:space="0" w:color="auto"/>
                <w:right w:val="none" w:sz="0" w:space="0" w:color="auto"/>
              </w:divBdr>
            </w:div>
            <w:div w:id="1330332923">
              <w:marLeft w:val="0"/>
              <w:marRight w:val="0"/>
              <w:marTop w:val="0"/>
              <w:marBottom w:val="0"/>
              <w:divBdr>
                <w:top w:val="none" w:sz="0" w:space="0" w:color="auto"/>
                <w:left w:val="none" w:sz="0" w:space="0" w:color="auto"/>
                <w:bottom w:val="none" w:sz="0" w:space="0" w:color="auto"/>
                <w:right w:val="none" w:sz="0" w:space="0" w:color="auto"/>
              </w:divBdr>
            </w:div>
            <w:div w:id="1908149412">
              <w:marLeft w:val="0"/>
              <w:marRight w:val="0"/>
              <w:marTop w:val="0"/>
              <w:marBottom w:val="0"/>
              <w:divBdr>
                <w:top w:val="none" w:sz="0" w:space="0" w:color="auto"/>
                <w:left w:val="none" w:sz="0" w:space="0" w:color="auto"/>
                <w:bottom w:val="none" w:sz="0" w:space="0" w:color="auto"/>
                <w:right w:val="none" w:sz="0" w:space="0" w:color="auto"/>
              </w:divBdr>
            </w:div>
            <w:div w:id="100339248">
              <w:marLeft w:val="0"/>
              <w:marRight w:val="0"/>
              <w:marTop w:val="0"/>
              <w:marBottom w:val="0"/>
              <w:divBdr>
                <w:top w:val="none" w:sz="0" w:space="0" w:color="auto"/>
                <w:left w:val="none" w:sz="0" w:space="0" w:color="auto"/>
                <w:bottom w:val="none" w:sz="0" w:space="0" w:color="auto"/>
                <w:right w:val="none" w:sz="0" w:space="0" w:color="auto"/>
              </w:divBdr>
            </w:div>
            <w:div w:id="1539319944">
              <w:marLeft w:val="0"/>
              <w:marRight w:val="0"/>
              <w:marTop w:val="0"/>
              <w:marBottom w:val="0"/>
              <w:divBdr>
                <w:top w:val="none" w:sz="0" w:space="0" w:color="auto"/>
                <w:left w:val="none" w:sz="0" w:space="0" w:color="auto"/>
                <w:bottom w:val="none" w:sz="0" w:space="0" w:color="auto"/>
                <w:right w:val="none" w:sz="0" w:space="0" w:color="auto"/>
              </w:divBdr>
            </w:div>
            <w:div w:id="1998533436">
              <w:marLeft w:val="0"/>
              <w:marRight w:val="0"/>
              <w:marTop w:val="0"/>
              <w:marBottom w:val="0"/>
              <w:divBdr>
                <w:top w:val="none" w:sz="0" w:space="0" w:color="auto"/>
                <w:left w:val="none" w:sz="0" w:space="0" w:color="auto"/>
                <w:bottom w:val="none" w:sz="0" w:space="0" w:color="auto"/>
                <w:right w:val="none" w:sz="0" w:space="0" w:color="auto"/>
              </w:divBdr>
            </w:div>
            <w:div w:id="305817955">
              <w:marLeft w:val="0"/>
              <w:marRight w:val="0"/>
              <w:marTop w:val="0"/>
              <w:marBottom w:val="0"/>
              <w:divBdr>
                <w:top w:val="none" w:sz="0" w:space="0" w:color="auto"/>
                <w:left w:val="none" w:sz="0" w:space="0" w:color="auto"/>
                <w:bottom w:val="none" w:sz="0" w:space="0" w:color="auto"/>
                <w:right w:val="none" w:sz="0" w:space="0" w:color="auto"/>
              </w:divBdr>
            </w:div>
            <w:div w:id="878857193">
              <w:marLeft w:val="0"/>
              <w:marRight w:val="0"/>
              <w:marTop w:val="0"/>
              <w:marBottom w:val="0"/>
              <w:divBdr>
                <w:top w:val="none" w:sz="0" w:space="0" w:color="auto"/>
                <w:left w:val="none" w:sz="0" w:space="0" w:color="auto"/>
                <w:bottom w:val="none" w:sz="0" w:space="0" w:color="auto"/>
                <w:right w:val="none" w:sz="0" w:space="0" w:color="auto"/>
              </w:divBdr>
            </w:div>
            <w:div w:id="932981590">
              <w:marLeft w:val="0"/>
              <w:marRight w:val="0"/>
              <w:marTop w:val="0"/>
              <w:marBottom w:val="0"/>
              <w:divBdr>
                <w:top w:val="none" w:sz="0" w:space="0" w:color="auto"/>
                <w:left w:val="none" w:sz="0" w:space="0" w:color="auto"/>
                <w:bottom w:val="none" w:sz="0" w:space="0" w:color="auto"/>
                <w:right w:val="none" w:sz="0" w:space="0" w:color="auto"/>
              </w:divBdr>
            </w:div>
            <w:div w:id="703797708">
              <w:marLeft w:val="0"/>
              <w:marRight w:val="0"/>
              <w:marTop w:val="0"/>
              <w:marBottom w:val="0"/>
              <w:divBdr>
                <w:top w:val="none" w:sz="0" w:space="0" w:color="auto"/>
                <w:left w:val="none" w:sz="0" w:space="0" w:color="auto"/>
                <w:bottom w:val="none" w:sz="0" w:space="0" w:color="auto"/>
                <w:right w:val="none" w:sz="0" w:space="0" w:color="auto"/>
              </w:divBdr>
            </w:div>
            <w:div w:id="1111508664">
              <w:marLeft w:val="0"/>
              <w:marRight w:val="0"/>
              <w:marTop w:val="0"/>
              <w:marBottom w:val="0"/>
              <w:divBdr>
                <w:top w:val="none" w:sz="0" w:space="0" w:color="auto"/>
                <w:left w:val="none" w:sz="0" w:space="0" w:color="auto"/>
                <w:bottom w:val="none" w:sz="0" w:space="0" w:color="auto"/>
                <w:right w:val="none" w:sz="0" w:space="0" w:color="auto"/>
              </w:divBdr>
            </w:div>
            <w:div w:id="613707194">
              <w:marLeft w:val="0"/>
              <w:marRight w:val="0"/>
              <w:marTop w:val="0"/>
              <w:marBottom w:val="0"/>
              <w:divBdr>
                <w:top w:val="none" w:sz="0" w:space="0" w:color="auto"/>
                <w:left w:val="none" w:sz="0" w:space="0" w:color="auto"/>
                <w:bottom w:val="none" w:sz="0" w:space="0" w:color="auto"/>
                <w:right w:val="none" w:sz="0" w:space="0" w:color="auto"/>
              </w:divBdr>
            </w:div>
            <w:div w:id="467237319">
              <w:marLeft w:val="0"/>
              <w:marRight w:val="0"/>
              <w:marTop w:val="0"/>
              <w:marBottom w:val="0"/>
              <w:divBdr>
                <w:top w:val="none" w:sz="0" w:space="0" w:color="auto"/>
                <w:left w:val="none" w:sz="0" w:space="0" w:color="auto"/>
                <w:bottom w:val="none" w:sz="0" w:space="0" w:color="auto"/>
                <w:right w:val="none" w:sz="0" w:space="0" w:color="auto"/>
              </w:divBdr>
            </w:div>
            <w:div w:id="1763717708">
              <w:marLeft w:val="0"/>
              <w:marRight w:val="0"/>
              <w:marTop w:val="0"/>
              <w:marBottom w:val="0"/>
              <w:divBdr>
                <w:top w:val="none" w:sz="0" w:space="0" w:color="auto"/>
                <w:left w:val="none" w:sz="0" w:space="0" w:color="auto"/>
                <w:bottom w:val="none" w:sz="0" w:space="0" w:color="auto"/>
                <w:right w:val="none" w:sz="0" w:space="0" w:color="auto"/>
              </w:divBdr>
            </w:div>
            <w:div w:id="471748603">
              <w:marLeft w:val="0"/>
              <w:marRight w:val="0"/>
              <w:marTop w:val="0"/>
              <w:marBottom w:val="0"/>
              <w:divBdr>
                <w:top w:val="none" w:sz="0" w:space="0" w:color="auto"/>
                <w:left w:val="none" w:sz="0" w:space="0" w:color="auto"/>
                <w:bottom w:val="none" w:sz="0" w:space="0" w:color="auto"/>
                <w:right w:val="none" w:sz="0" w:space="0" w:color="auto"/>
              </w:divBdr>
            </w:div>
            <w:div w:id="1771732335">
              <w:marLeft w:val="0"/>
              <w:marRight w:val="0"/>
              <w:marTop w:val="0"/>
              <w:marBottom w:val="0"/>
              <w:divBdr>
                <w:top w:val="none" w:sz="0" w:space="0" w:color="auto"/>
                <w:left w:val="none" w:sz="0" w:space="0" w:color="auto"/>
                <w:bottom w:val="none" w:sz="0" w:space="0" w:color="auto"/>
                <w:right w:val="none" w:sz="0" w:space="0" w:color="auto"/>
              </w:divBdr>
            </w:div>
            <w:div w:id="1023241532">
              <w:marLeft w:val="0"/>
              <w:marRight w:val="0"/>
              <w:marTop w:val="0"/>
              <w:marBottom w:val="0"/>
              <w:divBdr>
                <w:top w:val="none" w:sz="0" w:space="0" w:color="auto"/>
                <w:left w:val="none" w:sz="0" w:space="0" w:color="auto"/>
                <w:bottom w:val="none" w:sz="0" w:space="0" w:color="auto"/>
                <w:right w:val="none" w:sz="0" w:space="0" w:color="auto"/>
              </w:divBdr>
            </w:div>
            <w:div w:id="1273585412">
              <w:marLeft w:val="0"/>
              <w:marRight w:val="0"/>
              <w:marTop w:val="0"/>
              <w:marBottom w:val="0"/>
              <w:divBdr>
                <w:top w:val="none" w:sz="0" w:space="0" w:color="auto"/>
                <w:left w:val="none" w:sz="0" w:space="0" w:color="auto"/>
                <w:bottom w:val="none" w:sz="0" w:space="0" w:color="auto"/>
                <w:right w:val="none" w:sz="0" w:space="0" w:color="auto"/>
              </w:divBdr>
            </w:div>
            <w:div w:id="1068575297">
              <w:marLeft w:val="0"/>
              <w:marRight w:val="0"/>
              <w:marTop w:val="0"/>
              <w:marBottom w:val="0"/>
              <w:divBdr>
                <w:top w:val="none" w:sz="0" w:space="0" w:color="auto"/>
                <w:left w:val="none" w:sz="0" w:space="0" w:color="auto"/>
                <w:bottom w:val="none" w:sz="0" w:space="0" w:color="auto"/>
                <w:right w:val="none" w:sz="0" w:space="0" w:color="auto"/>
              </w:divBdr>
            </w:div>
            <w:div w:id="26761349">
              <w:marLeft w:val="0"/>
              <w:marRight w:val="0"/>
              <w:marTop w:val="0"/>
              <w:marBottom w:val="0"/>
              <w:divBdr>
                <w:top w:val="none" w:sz="0" w:space="0" w:color="auto"/>
                <w:left w:val="none" w:sz="0" w:space="0" w:color="auto"/>
                <w:bottom w:val="none" w:sz="0" w:space="0" w:color="auto"/>
                <w:right w:val="none" w:sz="0" w:space="0" w:color="auto"/>
              </w:divBdr>
            </w:div>
            <w:div w:id="2035107284">
              <w:marLeft w:val="0"/>
              <w:marRight w:val="0"/>
              <w:marTop w:val="0"/>
              <w:marBottom w:val="0"/>
              <w:divBdr>
                <w:top w:val="none" w:sz="0" w:space="0" w:color="auto"/>
                <w:left w:val="none" w:sz="0" w:space="0" w:color="auto"/>
                <w:bottom w:val="none" w:sz="0" w:space="0" w:color="auto"/>
                <w:right w:val="none" w:sz="0" w:space="0" w:color="auto"/>
              </w:divBdr>
            </w:div>
            <w:div w:id="66222321">
              <w:marLeft w:val="0"/>
              <w:marRight w:val="0"/>
              <w:marTop w:val="0"/>
              <w:marBottom w:val="0"/>
              <w:divBdr>
                <w:top w:val="none" w:sz="0" w:space="0" w:color="auto"/>
                <w:left w:val="none" w:sz="0" w:space="0" w:color="auto"/>
                <w:bottom w:val="none" w:sz="0" w:space="0" w:color="auto"/>
                <w:right w:val="none" w:sz="0" w:space="0" w:color="auto"/>
              </w:divBdr>
            </w:div>
            <w:div w:id="1508980774">
              <w:marLeft w:val="0"/>
              <w:marRight w:val="0"/>
              <w:marTop w:val="0"/>
              <w:marBottom w:val="0"/>
              <w:divBdr>
                <w:top w:val="none" w:sz="0" w:space="0" w:color="auto"/>
                <w:left w:val="none" w:sz="0" w:space="0" w:color="auto"/>
                <w:bottom w:val="none" w:sz="0" w:space="0" w:color="auto"/>
                <w:right w:val="none" w:sz="0" w:space="0" w:color="auto"/>
              </w:divBdr>
            </w:div>
            <w:div w:id="678891924">
              <w:marLeft w:val="0"/>
              <w:marRight w:val="0"/>
              <w:marTop w:val="0"/>
              <w:marBottom w:val="0"/>
              <w:divBdr>
                <w:top w:val="none" w:sz="0" w:space="0" w:color="auto"/>
                <w:left w:val="none" w:sz="0" w:space="0" w:color="auto"/>
                <w:bottom w:val="none" w:sz="0" w:space="0" w:color="auto"/>
                <w:right w:val="none" w:sz="0" w:space="0" w:color="auto"/>
              </w:divBdr>
            </w:div>
            <w:div w:id="1995912938">
              <w:marLeft w:val="0"/>
              <w:marRight w:val="0"/>
              <w:marTop w:val="0"/>
              <w:marBottom w:val="0"/>
              <w:divBdr>
                <w:top w:val="none" w:sz="0" w:space="0" w:color="auto"/>
                <w:left w:val="none" w:sz="0" w:space="0" w:color="auto"/>
                <w:bottom w:val="none" w:sz="0" w:space="0" w:color="auto"/>
                <w:right w:val="none" w:sz="0" w:space="0" w:color="auto"/>
              </w:divBdr>
            </w:div>
            <w:div w:id="1036393531">
              <w:marLeft w:val="0"/>
              <w:marRight w:val="0"/>
              <w:marTop w:val="0"/>
              <w:marBottom w:val="0"/>
              <w:divBdr>
                <w:top w:val="none" w:sz="0" w:space="0" w:color="auto"/>
                <w:left w:val="none" w:sz="0" w:space="0" w:color="auto"/>
                <w:bottom w:val="none" w:sz="0" w:space="0" w:color="auto"/>
                <w:right w:val="none" w:sz="0" w:space="0" w:color="auto"/>
              </w:divBdr>
            </w:div>
            <w:div w:id="271593938">
              <w:marLeft w:val="0"/>
              <w:marRight w:val="0"/>
              <w:marTop w:val="0"/>
              <w:marBottom w:val="0"/>
              <w:divBdr>
                <w:top w:val="none" w:sz="0" w:space="0" w:color="auto"/>
                <w:left w:val="none" w:sz="0" w:space="0" w:color="auto"/>
                <w:bottom w:val="none" w:sz="0" w:space="0" w:color="auto"/>
                <w:right w:val="none" w:sz="0" w:space="0" w:color="auto"/>
              </w:divBdr>
            </w:div>
            <w:div w:id="1806702103">
              <w:marLeft w:val="0"/>
              <w:marRight w:val="0"/>
              <w:marTop w:val="0"/>
              <w:marBottom w:val="0"/>
              <w:divBdr>
                <w:top w:val="none" w:sz="0" w:space="0" w:color="auto"/>
                <w:left w:val="none" w:sz="0" w:space="0" w:color="auto"/>
                <w:bottom w:val="none" w:sz="0" w:space="0" w:color="auto"/>
                <w:right w:val="none" w:sz="0" w:space="0" w:color="auto"/>
              </w:divBdr>
            </w:div>
            <w:div w:id="283007247">
              <w:marLeft w:val="0"/>
              <w:marRight w:val="0"/>
              <w:marTop w:val="0"/>
              <w:marBottom w:val="0"/>
              <w:divBdr>
                <w:top w:val="none" w:sz="0" w:space="0" w:color="auto"/>
                <w:left w:val="none" w:sz="0" w:space="0" w:color="auto"/>
                <w:bottom w:val="none" w:sz="0" w:space="0" w:color="auto"/>
                <w:right w:val="none" w:sz="0" w:space="0" w:color="auto"/>
              </w:divBdr>
            </w:div>
            <w:div w:id="675036341">
              <w:marLeft w:val="0"/>
              <w:marRight w:val="0"/>
              <w:marTop w:val="0"/>
              <w:marBottom w:val="0"/>
              <w:divBdr>
                <w:top w:val="none" w:sz="0" w:space="0" w:color="auto"/>
                <w:left w:val="none" w:sz="0" w:space="0" w:color="auto"/>
                <w:bottom w:val="none" w:sz="0" w:space="0" w:color="auto"/>
                <w:right w:val="none" w:sz="0" w:space="0" w:color="auto"/>
              </w:divBdr>
            </w:div>
            <w:div w:id="410659454">
              <w:marLeft w:val="0"/>
              <w:marRight w:val="0"/>
              <w:marTop w:val="0"/>
              <w:marBottom w:val="0"/>
              <w:divBdr>
                <w:top w:val="none" w:sz="0" w:space="0" w:color="auto"/>
                <w:left w:val="none" w:sz="0" w:space="0" w:color="auto"/>
                <w:bottom w:val="none" w:sz="0" w:space="0" w:color="auto"/>
                <w:right w:val="none" w:sz="0" w:space="0" w:color="auto"/>
              </w:divBdr>
            </w:div>
            <w:div w:id="1073090443">
              <w:marLeft w:val="0"/>
              <w:marRight w:val="0"/>
              <w:marTop w:val="0"/>
              <w:marBottom w:val="0"/>
              <w:divBdr>
                <w:top w:val="none" w:sz="0" w:space="0" w:color="auto"/>
                <w:left w:val="none" w:sz="0" w:space="0" w:color="auto"/>
                <w:bottom w:val="none" w:sz="0" w:space="0" w:color="auto"/>
                <w:right w:val="none" w:sz="0" w:space="0" w:color="auto"/>
              </w:divBdr>
            </w:div>
            <w:div w:id="1172645699">
              <w:marLeft w:val="0"/>
              <w:marRight w:val="0"/>
              <w:marTop w:val="0"/>
              <w:marBottom w:val="0"/>
              <w:divBdr>
                <w:top w:val="none" w:sz="0" w:space="0" w:color="auto"/>
                <w:left w:val="none" w:sz="0" w:space="0" w:color="auto"/>
                <w:bottom w:val="none" w:sz="0" w:space="0" w:color="auto"/>
                <w:right w:val="none" w:sz="0" w:space="0" w:color="auto"/>
              </w:divBdr>
            </w:div>
            <w:div w:id="1283072312">
              <w:marLeft w:val="0"/>
              <w:marRight w:val="0"/>
              <w:marTop w:val="0"/>
              <w:marBottom w:val="0"/>
              <w:divBdr>
                <w:top w:val="none" w:sz="0" w:space="0" w:color="auto"/>
                <w:left w:val="none" w:sz="0" w:space="0" w:color="auto"/>
                <w:bottom w:val="none" w:sz="0" w:space="0" w:color="auto"/>
                <w:right w:val="none" w:sz="0" w:space="0" w:color="auto"/>
              </w:divBdr>
            </w:div>
            <w:div w:id="1628318071">
              <w:marLeft w:val="0"/>
              <w:marRight w:val="0"/>
              <w:marTop w:val="0"/>
              <w:marBottom w:val="0"/>
              <w:divBdr>
                <w:top w:val="none" w:sz="0" w:space="0" w:color="auto"/>
                <w:left w:val="none" w:sz="0" w:space="0" w:color="auto"/>
                <w:bottom w:val="none" w:sz="0" w:space="0" w:color="auto"/>
                <w:right w:val="none" w:sz="0" w:space="0" w:color="auto"/>
              </w:divBdr>
            </w:div>
            <w:div w:id="1314796824">
              <w:marLeft w:val="0"/>
              <w:marRight w:val="0"/>
              <w:marTop w:val="0"/>
              <w:marBottom w:val="0"/>
              <w:divBdr>
                <w:top w:val="none" w:sz="0" w:space="0" w:color="auto"/>
                <w:left w:val="none" w:sz="0" w:space="0" w:color="auto"/>
                <w:bottom w:val="none" w:sz="0" w:space="0" w:color="auto"/>
                <w:right w:val="none" w:sz="0" w:space="0" w:color="auto"/>
              </w:divBdr>
            </w:div>
            <w:div w:id="1836603836">
              <w:marLeft w:val="0"/>
              <w:marRight w:val="0"/>
              <w:marTop w:val="0"/>
              <w:marBottom w:val="0"/>
              <w:divBdr>
                <w:top w:val="none" w:sz="0" w:space="0" w:color="auto"/>
                <w:left w:val="none" w:sz="0" w:space="0" w:color="auto"/>
                <w:bottom w:val="none" w:sz="0" w:space="0" w:color="auto"/>
                <w:right w:val="none" w:sz="0" w:space="0" w:color="auto"/>
              </w:divBdr>
            </w:div>
            <w:div w:id="864557649">
              <w:marLeft w:val="0"/>
              <w:marRight w:val="0"/>
              <w:marTop w:val="0"/>
              <w:marBottom w:val="0"/>
              <w:divBdr>
                <w:top w:val="none" w:sz="0" w:space="0" w:color="auto"/>
                <w:left w:val="none" w:sz="0" w:space="0" w:color="auto"/>
                <w:bottom w:val="none" w:sz="0" w:space="0" w:color="auto"/>
                <w:right w:val="none" w:sz="0" w:space="0" w:color="auto"/>
              </w:divBdr>
            </w:div>
            <w:div w:id="364253743">
              <w:marLeft w:val="0"/>
              <w:marRight w:val="0"/>
              <w:marTop w:val="0"/>
              <w:marBottom w:val="0"/>
              <w:divBdr>
                <w:top w:val="none" w:sz="0" w:space="0" w:color="auto"/>
                <w:left w:val="none" w:sz="0" w:space="0" w:color="auto"/>
                <w:bottom w:val="none" w:sz="0" w:space="0" w:color="auto"/>
                <w:right w:val="none" w:sz="0" w:space="0" w:color="auto"/>
              </w:divBdr>
            </w:div>
            <w:div w:id="590042744">
              <w:marLeft w:val="0"/>
              <w:marRight w:val="0"/>
              <w:marTop w:val="0"/>
              <w:marBottom w:val="0"/>
              <w:divBdr>
                <w:top w:val="none" w:sz="0" w:space="0" w:color="auto"/>
                <w:left w:val="none" w:sz="0" w:space="0" w:color="auto"/>
                <w:bottom w:val="none" w:sz="0" w:space="0" w:color="auto"/>
                <w:right w:val="none" w:sz="0" w:space="0" w:color="auto"/>
              </w:divBdr>
            </w:div>
            <w:div w:id="1351639837">
              <w:marLeft w:val="0"/>
              <w:marRight w:val="0"/>
              <w:marTop w:val="0"/>
              <w:marBottom w:val="0"/>
              <w:divBdr>
                <w:top w:val="none" w:sz="0" w:space="0" w:color="auto"/>
                <w:left w:val="none" w:sz="0" w:space="0" w:color="auto"/>
                <w:bottom w:val="none" w:sz="0" w:space="0" w:color="auto"/>
                <w:right w:val="none" w:sz="0" w:space="0" w:color="auto"/>
              </w:divBdr>
            </w:div>
            <w:div w:id="2058124934">
              <w:marLeft w:val="0"/>
              <w:marRight w:val="0"/>
              <w:marTop w:val="0"/>
              <w:marBottom w:val="0"/>
              <w:divBdr>
                <w:top w:val="none" w:sz="0" w:space="0" w:color="auto"/>
                <w:left w:val="none" w:sz="0" w:space="0" w:color="auto"/>
                <w:bottom w:val="none" w:sz="0" w:space="0" w:color="auto"/>
                <w:right w:val="none" w:sz="0" w:space="0" w:color="auto"/>
              </w:divBdr>
            </w:div>
            <w:div w:id="2033264427">
              <w:marLeft w:val="0"/>
              <w:marRight w:val="0"/>
              <w:marTop w:val="0"/>
              <w:marBottom w:val="0"/>
              <w:divBdr>
                <w:top w:val="none" w:sz="0" w:space="0" w:color="auto"/>
                <w:left w:val="none" w:sz="0" w:space="0" w:color="auto"/>
                <w:bottom w:val="none" w:sz="0" w:space="0" w:color="auto"/>
                <w:right w:val="none" w:sz="0" w:space="0" w:color="auto"/>
              </w:divBdr>
            </w:div>
            <w:div w:id="633222521">
              <w:marLeft w:val="0"/>
              <w:marRight w:val="0"/>
              <w:marTop w:val="0"/>
              <w:marBottom w:val="0"/>
              <w:divBdr>
                <w:top w:val="none" w:sz="0" w:space="0" w:color="auto"/>
                <w:left w:val="none" w:sz="0" w:space="0" w:color="auto"/>
                <w:bottom w:val="none" w:sz="0" w:space="0" w:color="auto"/>
                <w:right w:val="none" w:sz="0" w:space="0" w:color="auto"/>
              </w:divBdr>
            </w:div>
            <w:div w:id="1955598336">
              <w:marLeft w:val="0"/>
              <w:marRight w:val="0"/>
              <w:marTop w:val="0"/>
              <w:marBottom w:val="0"/>
              <w:divBdr>
                <w:top w:val="none" w:sz="0" w:space="0" w:color="auto"/>
                <w:left w:val="none" w:sz="0" w:space="0" w:color="auto"/>
                <w:bottom w:val="none" w:sz="0" w:space="0" w:color="auto"/>
                <w:right w:val="none" w:sz="0" w:space="0" w:color="auto"/>
              </w:divBdr>
            </w:div>
            <w:div w:id="1854801627">
              <w:marLeft w:val="0"/>
              <w:marRight w:val="0"/>
              <w:marTop w:val="0"/>
              <w:marBottom w:val="0"/>
              <w:divBdr>
                <w:top w:val="none" w:sz="0" w:space="0" w:color="auto"/>
                <w:left w:val="none" w:sz="0" w:space="0" w:color="auto"/>
                <w:bottom w:val="none" w:sz="0" w:space="0" w:color="auto"/>
                <w:right w:val="none" w:sz="0" w:space="0" w:color="auto"/>
              </w:divBdr>
            </w:div>
            <w:div w:id="327758657">
              <w:marLeft w:val="0"/>
              <w:marRight w:val="0"/>
              <w:marTop w:val="0"/>
              <w:marBottom w:val="0"/>
              <w:divBdr>
                <w:top w:val="none" w:sz="0" w:space="0" w:color="auto"/>
                <w:left w:val="none" w:sz="0" w:space="0" w:color="auto"/>
                <w:bottom w:val="none" w:sz="0" w:space="0" w:color="auto"/>
                <w:right w:val="none" w:sz="0" w:space="0" w:color="auto"/>
              </w:divBdr>
            </w:div>
            <w:div w:id="1300039182">
              <w:marLeft w:val="0"/>
              <w:marRight w:val="0"/>
              <w:marTop w:val="0"/>
              <w:marBottom w:val="0"/>
              <w:divBdr>
                <w:top w:val="none" w:sz="0" w:space="0" w:color="auto"/>
                <w:left w:val="none" w:sz="0" w:space="0" w:color="auto"/>
                <w:bottom w:val="none" w:sz="0" w:space="0" w:color="auto"/>
                <w:right w:val="none" w:sz="0" w:space="0" w:color="auto"/>
              </w:divBdr>
            </w:div>
            <w:div w:id="1622496752">
              <w:marLeft w:val="0"/>
              <w:marRight w:val="0"/>
              <w:marTop w:val="0"/>
              <w:marBottom w:val="0"/>
              <w:divBdr>
                <w:top w:val="none" w:sz="0" w:space="0" w:color="auto"/>
                <w:left w:val="none" w:sz="0" w:space="0" w:color="auto"/>
                <w:bottom w:val="none" w:sz="0" w:space="0" w:color="auto"/>
                <w:right w:val="none" w:sz="0" w:space="0" w:color="auto"/>
              </w:divBdr>
            </w:div>
            <w:div w:id="2040619950">
              <w:marLeft w:val="0"/>
              <w:marRight w:val="0"/>
              <w:marTop w:val="0"/>
              <w:marBottom w:val="0"/>
              <w:divBdr>
                <w:top w:val="none" w:sz="0" w:space="0" w:color="auto"/>
                <w:left w:val="none" w:sz="0" w:space="0" w:color="auto"/>
                <w:bottom w:val="none" w:sz="0" w:space="0" w:color="auto"/>
                <w:right w:val="none" w:sz="0" w:space="0" w:color="auto"/>
              </w:divBdr>
            </w:div>
            <w:div w:id="518086873">
              <w:marLeft w:val="0"/>
              <w:marRight w:val="0"/>
              <w:marTop w:val="0"/>
              <w:marBottom w:val="0"/>
              <w:divBdr>
                <w:top w:val="none" w:sz="0" w:space="0" w:color="auto"/>
                <w:left w:val="none" w:sz="0" w:space="0" w:color="auto"/>
                <w:bottom w:val="none" w:sz="0" w:space="0" w:color="auto"/>
                <w:right w:val="none" w:sz="0" w:space="0" w:color="auto"/>
              </w:divBdr>
            </w:div>
            <w:div w:id="53941919">
              <w:marLeft w:val="0"/>
              <w:marRight w:val="0"/>
              <w:marTop w:val="0"/>
              <w:marBottom w:val="0"/>
              <w:divBdr>
                <w:top w:val="none" w:sz="0" w:space="0" w:color="auto"/>
                <w:left w:val="none" w:sz="0" w:space="0" w:color="auto"/>
                <w:bottom w:val="none" w:sz="0" w:space="0" w:color="auto"/>
                <w:right w:val="none" w:sz="0" w:space="0" w:color="auto"/>
              </w:divBdr>
            </w:div>
            <w:div w:id="1408959870">
              <w:marLeft w:val="0"/>
              <w:marRight w:val="0"/>
              <w:marTop w:val="0"/>
              <w:marBottom w:val="0"/>
              <w:divBdr>
                <w:top w:val="none" w:sz="0" w:space="0" w:color="auto"/>
                <w:left w:val="none" w:sz="0" w:space="0" w:color="auto"/>
                <w:bottom w:val="none" w:sz="0" w:space="0" w:color="auto"/>
                <w:right w:val="none" w:sz="0" w:space="0" w:color="auto"/>
              </w:divBdr>
            </w:div>
            <w:div w:id="1069957344">
              <w:marLeft w:val="0"/>
              <w:marRight w:val="0"/>
              <w:marTop w:val="0"/>
              <w:marBottom w:val="0"/>
              <w:divBdr>
                <w:top w:val="none" w:sz="0" w:space="0" w:color="auto"/>
                <w:left w:val="none" w:sz="0" w:space="0" w:color="auto"/>
                <w:bottom w:val="none" w:sz="0" w:space="0" w:color="auto"/>
                <w:right w:val="none" w:sz="0" w:space="0" w:color="auto"/>
              </w:divBdr>
            </w:div>
            <w:div w:id="2052608972">
              <w:marLeft w:val="0"/>
              <w:marRight w:val="0"/>
              <w:marTop w:val="0"/>
              <w:marBottom w:val="0"/>
              <w:divBdr>
                <w:top w:val="none" w:sz="0" w:space="0" w:color="auto"/>
                <w:left w:val="none" w:sz="0" w:space="0" w:color="auto"/>
                <w:bottom w:val="none" w:sz="0" w:space="0" w:color="auto"/>
                <w:right w:val="none" w:sz="0" w:space="0" w:color="auto"/>
              </w:divBdr>
            </w:div>
            <w:div w:id="1767190006">
              <w:marLeft w:val="0"/>
              <w:marRight w:val="0"/>
              <w:marTop w:val="0"/>
              <w:marBottom w:val="0"/>
              <w:divBdr>
                <w:top w:val="none" w:sz="0" w:space="0" w:color="auto"/>
                <w:left w:val="none" w:sz="0" w:space="0" w:color="auto"/>
                <w:bottom w:val="none" w:sz="0" w:space="0" w:color="auto"/>
                <w:right w:val="none" w:sz="0" w:space="0" w:color="auto"/>
              </w:divBdr>
            </w:div>
            <w:div w:id="1534726829">
              <w:marLeft w:val="0"/>
              <w:marRight w:val="0"/>
              <w:marTop w:val="0"/>
              <w:marBottom w:val="0"/>
              <w:divBdr>
                <w:top w:val="none" w:sz="0" w:space="0" w:color="auto"/>
                <w:left w:val="none" w:sz="0" w:space="0" w:color="auto"/>
                <w:bottom w:val="none" w:sz="0" w:space="0" w:color="auto"/>
                <w:right w:val="none" w:sz="0" w:space="0" w:color="auto"/>
              </w:divBdr>
            </w:div>
            <w:div w:id="1946763909">
              <w:marLeft w:val="0"/>
              <w:marRight w:val="0"/>
              <w:marTop w:val="0"/>
              <w:marBottom w:val="0"/>
              <w:divBdr>
                <w:top w:val="none" w:sz="0" w:space="0" w:color="auto"/>
                <w:left w:val="none" w:sz="0" w:space="0" w:color="auto"/>
                <w:bottom w:val="none" w:sz="0" w:space="0" w:color="auto"/>
                <w:right w:val="none" w:sz="0" w:space="0" w:color="auto"/>
              </w:divBdr>
            </w:div>
            <w:div w:id="184246936">
              <w:marLeft w:val="0"/>
              <w:marRight w:val="0"/>
              <w:marTop w:val="0"/>
              <w:marBottom w:val="0"/>
              <w:divBdr>
                <w:top w:val="none" w:sz="0" w:space="0" w:color="auto"/>
                <w:left w:val="none" w:sz="0" w:space="0" w:color="auto"/>
                <w:bottom w:val="none" w:sz="0" w:space="0" w:color="auto"/>
                <w:right w:val="none" w:sz="0" w:space="0" w:color="auto"/>
              </w:divBdr>
            </w:div>
            <w:div w:id="112402790">
              <w:marLeft w:val="0"/>
              <w:marRight w:val="0"/>
              <w:marTop w:val="0"/>
              <w:marBottom w:val="0"/>
              <w:divBdr>
                <w:top w:val="none" w:sz="0" w:space="0" w:color="auto"/>
                <w:left w:val="none" w:sz="0" w:space="0" w:color="auto"/>
                <w:bottom w:val="none" w:sz="0" w:space="0" w:color="auto"/>
                <w:right w:val="none" w:sz="0" w:space="0" w:color="auto"/>
              </w:divBdr>
            </w:div>
            <w:div w:id="1446316662">
              <w:marLeft w:val="0"/>
              <w:marRight w:val="0"/>
              <w:marTop w:val="0"/>
              <w:marBottom w:val="0"/>
              <w:divBdr>
                <w:top w:val="none" w:sz="0" w:space="0" w:color="auto"/>
                <w:left w:val="none" w:sz="0" w:space="0" w:color="auto"/>
                <w:bottom w:val="none" w:sz="0" w:space="0" w:color="auto"/>
                <w:right w:val="none" w:sz="0" w:space="0" w:color="auto"/>
              </w:divBdr>
            </w:div>
            <w:div w:id="1651789191">
              <w:marLeft w:val="0"/>
              <w:marRight w:val="0"/>
              <w:marTop w:val="0"/>
              <w:marBottom w:val="0"/>
              <w:divBdr>
                <w:top w:val="none" w:sz="0" w:space="0" w:color="auto"/>
                <w:left w:val="none" w:sz="0" w:space="0" w:color="auto"/>
                <w:bottom w:val="none" w:sz="0" w:space="0" w:color="auto"/>
                <w:right w:val="none" w:sz="0" w:space="0" w:color="auto"/>
              </w:divBdr>
            </w:div>
            <w:div w:id="1651860672">
              <w:marLeft w:val="0"/>
              <w:marRight w:val="0"/>
              <w:marTop w:val="0"/>
              <w:marBottom w:val="0"/>
              <w:divBdr>
                <w:top w:val="none" w:sz="0" w:space="0" w:color="auto"/>
                <w:left w:val="none" w:sz="0" w:space="0" w:color="auto"/>
                <w:bottom w:val="none" w:sz="0" w:space="0" w:color="auto"/>
                <w:right w:val="none" w:sz="0" w:space="0" w:color="auto"/>
              </w:divBdr>
            </w:div>
            <w:div w:id="944187365">
              <w:marLeft w:val="0"/>
              <w:marRight w:val="0"/>
              <w:marTop w:val="0"/>
              <w:marBottom w:val="0"/>
              <w:divBdr>
                <w:top w:val="none" w:sz="0" w:space="0" w:color="auto"/>
                <w:left w:val="none" w:sz="0" w:space="0" w:color="auto"/>
                <w:bottom w:val="none" w:sz="0" w:space="0" w:color="auto"/>
                <w:right w:val="none" w:sz="0" w:space="0" w:color="auto"/>
              </w:divBdr>
            </w:div>
            <w:div w:id="42339889">
              <w:marLeft w:val="0"/>
              <w:marRight w:val="0"/>
              <w:marTop w:val="0"/>
              <w:marBottom w:val="0"/>
              <w:divBdr>
                <w:top w:val="none" w:sz="0" w:space="0" w:color="auto"/>
                <w:left w:val="none" w:sz="0" w:space="0" w:color="auto"/>
                <w:bottom w:val="none" w:sz="0" w:space="0" w:color="auto"/>
                <w:right w:val="none" w:sz="0" w:space="0" w:color="auto"/>
              </w:divBdr>
            </w:div>
            <w:div w:id="1749964536">
              <w:marLeft w:val="0"/>
              <w:marRight w:val="0"/>
              <w:marTop w:val="0"/>
              <w:marBottom w:val="0"/>
              <w:divBdr>
                <w:top w:val="none" w:sz="0" w:space="0" w:color="auto"/>
                <w:left w:val="none" w:sz="0" w:space="0" w:color="auto"/>
                <w:bottom w:val="none" w:sz="0" w:space="0" w:color="auto"/>
                <w:right w:val="none" w:sz="0" w:space="0" w:color="auto"/>
              </w:divBdr>
            </w:div>
            <w:div w:id="2139108049">
              <w:marLeft w:val="0"/>
              <w:marRight w:val="0"/>
              <w:marTop w:val="0"/>
              <w:marBottom w:val="0"/>
              <w:divBdr>
                <w:top w:val="none" w:sz="0" w:space="0" w:color="auto"/>
                <w:left w:val="none" w:sz="0" w:space="0" w:color="auto"/>
                <w:bottom w:val="none" w:sz="0" w:space="0" w:color="auto"/>
                <w:right w:val="none" w:sz="0" w:space="0" w:color="auto"/>
              </w:divBdr>
            </w:div>
            <w:div w:id="340549780">
              <w:marLeft w:val="0"/>
              <w:marRight w:val="0"/>
              <w:marTop w:val="0"/>
              <w:marBottom w:val="0"/>
              <w:divBdr>
                <w:top w:val="none" w:sz="0" w:space="0" w:color="auto"/>
                <w:left w:val="none" w:sz="0" w:space="0" w:color="auto"/>
                <w:bottom w:val="none" w:sz="0" w:space="0" w:color="auto"/>
                <w:right w:val="none" w:sz="0" w:space="0" w:color="auto"/>
              </w:divBdr>
            </w:div>
            <w:div w:id="716702524">
              <w:marLeft w:val="0"/>
              <w:marRight w:val="0"/>
              <w:marTop w:val="0"/>
              <w:marBottom w:val="0"/>
              <w:divBdr>
                <w:top w:val="none" w:sz="0" w:space="0" w:color="auto"/>
                <w:left w:val="none" w:sz="0" w:space="0" w:color="auto"/>
                <w:bottom w:val="none" w:sz="0" w:space="0" w:color="auto"/>
                <w:right w:val="none" w:sz="0" w:space="0" w:color="auto"/>
              </w:divBdr>
            </w:div>
            <w:div w:id="598758355">
              <w:marLeft w:val="0"/>
              <w:marRight w:val="0"/>
              <w:marTop w:val="0"/>
              <w:marBottom w:val="0"/>
              <w:divBdr>
                <w:top w:val="none" w:sz="0" w:space="0" w:color="auto"/>
                <w:left w:val="none" w:sz="0" w:space="0" w:color="auto"/>
                <w:bottom w:val="none" w:sz="0" w:space="0" w:color="auto"/>
                <w:right w:val="none" w:sz="0" w:space="0" w:color="auto"/>
              </w:divBdr>
            </w:div>
            <w:div w:id="1856575825">
              <w:marLeft w:val="0"/>
              <w:marRight w:val="0"/>
              <w:marTop w:val="0"/>
              <w:marBottom w:val="0"/>
              <w:divBdr>
                <w:top w:val="none" w:sz="0" w:space="0" w:color="auto"/>
                <w:left w:val="none" w:sz="0" w:space="0" w:color="auto"/>
                <w:bottom w:val="none" w:sz="0" w:space="0" w:color="auto"/>
                <w:right w:val="none" w:sz="0" w:space="0" w:color="auto"/>
              </w:divBdr>
            </w:div>
            <w:div w:id="1321887108">
              <w:marLeft w:val="0"/>
              <w:marRight w:val="0"/>
              <w:marTop w:val="0"/>
              <w:marBottom w:val="0"/>
              <w:divBdr>
                <w:top w:val="none" w:sz="0" w:space="0" w:color="auto"/>
                <w:left w:val="none" w:sz="0" w:space="0" w:color="auto"/>
                <w:bottom w:val="none" w:sz="0" w:space="0" w:color="auto"/>
                <w:right w:val="none" w:sz="0" w:space="0" w:color="auto"/>
              </w:divBdr>
            </w:div>
            <w:div w:id="296372324">
              <w:marLeft w:val="0"/>
              <w:marRight w:val="0"/>
              <w:marTop w:val="0"/>
              <w:marBottom w:val="0"/>
              <w:divBdr>
                <w:top w:val="none" w:sz="0" w:space="0" w:color="auto"/>
                <w:left w:val="none" w:sz="0" w:space="0" w:color="auto"/>
                <w:bottom w:val="none" w:sz="0" w:space="0" w:color="auto"/>
                <w:right w:val="none" w:sz="0" w:space="0" w:color="auto"/>
              </w:divBdr>
            </w:div>
            <w:div w:id="1184242432">
              <w:marLeft w:val="0"/>
              <w:marRight w:val="0"/>
              <w:marTop w:val="0"/>
              <w:marBottom w:val="0"/>
              <w:divBdr>
                <w:top w:val="none" w:sz="0" w:space="0" w:color="auto"/>
                <w:left w:val="none" w:sz="0" w:space="0" w:color="auto"/>
                <w:bottom w:val="none" w:sz="0" w:space="0" w:color="auto"/>
                <w:right w:val="none" w:sz="0" w:space="0" w:color="auto"/>
              </w:divBdr>
            </w:div>
            <w:div w:id="1680161241">
              <w:marLeft w:val="0"/>
              <w:marRight w:val="0"/>
              <w:marTop w:val="0"/>
              <w:marBottom w:val="0"/>
              <w:divBdr>
                <w:top w:val="none" w:sz="0" w:space="0" w:color="auto"/>
                <w:left w:val="none" w:sz="0" w:space="0" w:color="auto"/>
                <w:bottom w:val="none" w:sz="0" w:space="0" w:color="auto"/>
                <w:right w:val="none" w:sz="0" w:space="0" w:color="auto"/>
              </w:divBdr>
            </w:div>
            <w:div w:id="1403061287">
              <w:marLeft w:val="0"/>
              <w:marRight w:val="0"/>
              <w:marTop w:val="0"/>
              <w:marBottom w:val="0"/>
              <w:divBdr>
                <w:top w:val="none" w:sz="0" w:space="0" w:color="auto"/>
                <w:left w:val="none" w:sz="0" w:space="0" w:color="auto"/>
                <w:bottom w:val="none" w:sz="0" w:space="0" w:color="auto"/>
                <w:right w:val="none" w:sz="0" w:space="0" w:color="auto"/>
              </w:divBdr>
            </w:div>
            <w:div w:id="1342394784">
              <w:marLeft w:val="0"/>
              <w:marRight w:val="0"/>
              <w:marTop w:val="0"/>
              <w:marBottom w:val="0"/>
              <w:divBdr>
                <w:top w:val="none" w:sz="0" w:space="0" w:color="auto"/>
                <w:left w:val="none" w:sz="0" w:space="0" w:color="auto"/>
                <w:bottom w:val="none" w:sz="0" w:space="0" w:color="auto"/>
                <w:right w:val="none" w:sz="0" w:space="0" w:color="auto"/>
              </w:divBdr>
            </w:div>
            <w:div w:id="316230460">
              <w:marLeft w:val="0"/>
              <w:marRight w:val="0"/>
              <w:marTop w:val="0"/>
              <w:marBottom w:val="0"/>
              <w:divBdr>
                <w:top w:val="none" w:sz="0" w:space="0" w:color="auto"/>
                <w:left w:val="none" w:sz="0" w:space="0" w:color="auto"/>
                <w:bottom w:val="none" w:sz="0" w:space="0" w:color="auto"/>
                <w:right w:val="none" w:sz="0" w:space="0" w:color="auto"/>
              </w:divBdr>
            </w:div>
            <w:div w:id="1676104293">
              <w:marLeft w:val="0"/>
              <w:marRight w:val="0"/>
              <w:marTop w:val="0"/>
              <w:marBottom w:val="0"/>
              <w:divBdr>
                <w:top w:val="none" w:sz="0" w:space="0" w:color="auto"/>
                <w:left w:val="none" w:sz="0" w:space="0" w:color="auto"/>
                <w:bottom w:val="none" w:sz="0" w:space="0" w:color="auto"/>
                <w:right w:val="none" w:sz="0" w:space="0" w:color="auto"/>
              </w:divBdr>
            </w:div>
            <w:div w:id="221597858">
              <w:marLeft w:val="0"/>
              <w:marRight w:val="0"/>
              <w:marTop w:val="0"/>
              <w:marBottom w:val="0"/>
              <w:divBdr>
                <w:top w:val="none" w:sz="0" w:space="0" w:color="auto"/>
                <w:left w:val="none" w:sz="0" w:space="0" w:color="auto"/>
                <w:bottom w:val="none" w:sz="0" w:space="0" w:color="auto"/>
                <w:right w:val="none" w:sz="0" w:space="0" w:color="auto"/>
              </w:divBdr>
            </w:div>
            <w:div w:id="1708681620">
              <w:marLeft w:val="0"/>
              <w:marRight w:val="0"/>
              <w:marTop w:val="0"/>
              <w:marBottom w:val="0"/>
              <w:divBdr>
                <w:top w:val="none" w:sz="0" w:space="0" w:color="auto"/>
                <w:left w:val="none" w:sz="0" w:space="0" w:color="auto"/>
                <w:bottom w:val="none" w:sz="0" w:space="0" w:color="auto"/>
                <w:right w:val="none" w:sz="0" w:space="0" w:color="auto"/>
              </w:divBdr>
            </w:div>
            <w:div w:id="1793017474">
              <w:marLeft w:val="0"/>
              <w:marRight w:val="0"/>
              <w:marTop w:val="0"/>
              <w:marBottom w:val="0"/>
              <w:divBdr>
                <w:top w:val="none" w:sz="0" w:space="0" w:color="auto"/>
                <w:left w:val="none" w:sz="0" w:space="0" w:color="auto"/>
                <w:bottom w:val="none" w:sz="0" w:space="0" w:color="auto"/>
                <w:right w:val="none" w:sz="0" w:space="0" w:color="auto"/>
              </w:divBdr>
            </w:div>
            <w:div w:id="42097671">
              <w:marLeft w:val="0"/>
              <w:marRight w:val="0"/>
              <w:marTop w:val="0"/>
              <w:marBottom w:val="0"/>
              <w:divBdr>
                <w:top w:val="none" w:sz="0" w:space="0" w:color="auto"/>
                <w:left w:val="none" w:sz="0" w:space="0" w:color="auto"/>
                <w:bottom w:val="none" w:sz="0" w:space="0" w:color="auto"/>
                <w:right w:val="none" w:sz="0" w:space="0" w:color="auto"/>
              </w:divBdr>
            </w:div>
            <w:div w:id="624778323">
              <w:marLeft w:val="0"/>
              <w:marRight w:val="0"/>
              <w:marTop w:val="0"/>
              <w:marBottom w:val="0"/>
              <w:divBdr>
                <w:top w:val="none" w:sz="0" w:space="0" w:color="auto"/>
                <w:left w:val="none" w:sz="0" w:space="0" w:color="auto"/>
                <w:bottom w:val="none" w:sz="0" w:space="0" w:color="auto"/>
                <w:right w:val="none" w:sz="0" w:space="0" w:color="auto"/>
              </w:divBdr>
            </w:div>
            <w:div w:id="268895306">
              <w:marLeft w:val="0"/>
              <w:marRight w:val="0"/>
              <w:marTop w:val="0"/>
              <w:marBottom w:val="0"/>
              <w:divBdr>
                <w:top w:val="none" w:sz="0" w:space="0" w:color="auto"/>
                <w:left w:val="none" w:sz="0" w:space="0" w:color="auto"/>
                <w:bottom w:val="none" w:sz="0" w:space="0" w:color="auto"/>
                <w:right w:val="none" w:sz="0" w:space="0" w:color="auto"/>
              </w:divBdr>
            </w:div>
            <w:div w:id="293097243">
              <w:marLeft w:val="0"/>
              <w:marRight w:val="0"/>
              <w:marTop w:val="0"/>
              <w:marBottom w:val="0"/>
              <w:divBdr>
                <w:top w:val="none" w:sz="0" w:space="0" w:color="auto"/>
                <w:left w:val="none" w:sz="0" w:space="0" w:color="auto"/>
                <w:bottom w:val="none" w:sz="0" w:space="0" w:color="auto"/>
                <w:right w:val="none" w:sz="0" w:space="0" w:color="auto"/>
              </w:divBdr>
            </w:div>
            <w:div w:id="1804620119">
              <w:marLeft w:val="0"/>
              <w:marRight w:val="0"/>
              <w:marTop w:val="0"/>
              <w:marBottom w:val="0"/>
              <w:divBdr>
                <w:top w:val="none" w:sz="0" w:space="0" w:color="auto"/>
                <w:left w:val="none" w:sz="0" w:space="0" w:color="auto"/>
                <w:bottom w:val="none" w:sz="0" w:space="0" w:color="auto"/>
                <w:right w:val="none" w:sz="0" w:space="0" w:color="auto"/>
              </w:divBdr>
            </w:div>
            <w:div w:id="305086561">
              <w:marLeft w:val="0"/>
              <w:marRight w:val="0"/>
              <w:marTop w:val="0"/>
              <w:marBottom w:val="0"/>
              <w:divBdr>
                <w:top w:val="none" w:sz="0" w:space="0" w:color="auto"/>
                <w:left w:val="none" w:sz="0" w:space="0" w:color="auto"/>
                <w:bottom w:val="none" w:sz="0" w:space="0" w:color="auto"/>
                <w:right w:val="none" w:sz="0" w:space="0" w:color="auto"/>
              </w:divBdr>
            </w:div>
            <w:div w:id="1761175965">
              <w:marLeft w:val="0"/>
              <w:marRight w:val="0"/>
              <w:marTop w:val="0"/>
              <w:marBottom w:val="0"/>
              <w:divBdr>
                <w:top w:val="none" w:sz="0" w:space="0" w:color="auto"/>
                <w:left w:val="none" w:sz="0" w:space="0" w:color="auto"/>
                <w:bottom w:val="none" w:sz="0" w:space="0" w:color="auto"/>
                <w:right w:val="none" w:sz="0" w:space="0" w:color="auto"/>
              </w:divBdr>
            </w:div>
            <w:div w:id="1649628467">
              <w:marLeft w:val="0"/>
              <w:marRight w:val="0"/>
              <w:marTop w:val="0"/>
              <w:marBottom w:val="0"/>
              <w:divBdr>
                <w:top w:val="none" w:sz="0" w:space="0" w:color="auto"/>
                <w:left w:val="none" w:sz="0" w:space="0" w:color="auto"/>
                <w:bottom w:val="none" w:sz="0" w:space="0" w:color="auto"/>
                <w:right w:val="none" w:sz="0" w:space="0" w:color="auto"/>
              </w:divBdr>
            </w:div>
            <w:div w:id="442386466">
              <w:marLeft w:val="0"/>
              <w:marRight w:val="0"/>
              <w:marTop w:val="0"/>
              <w:marBottom w:val="0"/>
              <w:divBdr>
                <w:top w:val="none" w:sz="0" w:space="0" w:color="auto"/>
                <w:left w:val="none" w:sz="0" w:space="0" w:color="auto"/>
                <w:bottom w:val="none" w:sz="0" w:space="0" w:color="auto"/>
                <w:right w:val="none" w:sz="0" w:space="0" w:color="auto"/>
              </w:divBdr>
            </w:div>
            <w:div w:id="1394306437">
              <w:marLeft w:val="0"/>
              <w:marRight w:val="0"/>
              <w:marTop w:val="0"/>
              <w:marBottom w:val="0"/>
              <w:divBdr>
                <w:top w:val="none" w:sz="0" w:space="0" w:color="auto"/>
                <w:left w:val="none" w:sz="0" w:space="0" w:color="auto"/>
                <w:bottom w:val="none" w:sz="0" w:space="0" w:color="auto"/>
                <w:right w:val="none" w:sz="0" w:space="0" w:color="auto"/>
              </w:divBdr>
            </w:div>
            <w:div w:id="867790595">
              <w:marLeft w:val="0"/>
              <w:marRight w:val="0"/>
              <w:marTop w:val="0"/>
              <w:marBottom w:val="0"/>
              <w:divBdr>
                <w:top w:val="none" w:sz="0" w:space="0" w:color="auto"/>
                <w:left w:val="none" w:sz="0" w:space="0" w:color="auto"/>
                <w:bottom w:val="none" w:sz="0" w:space="0" w:color="auto"/>
                <w:right w:val="none" w:sz="0" w:space="0" w:color="auto"/>
              </w:divBdr>
            </w:div>
            <w:div w:id="1711570276">
              <w:marLeft w:val="0"/>
              <w:marRight w:val="0"/>
              <w:marTop w:val="0"/>
              <w:marBottom w:val="0"/>
              <w:divBdr>
                <w:top w:val="none" w:sz="0" w:space="0" w:color="auto"/>
                <w:left w:val="none" w:sz="0" w:space="0" w:color="auto"/>
                <w:bottom w:val="none" w:sz="0" w:space="0" w:color="auto"/>
                <w:right w:val="none" w:sz="0" w:space="0" w:color="auto"/>
              </w:divBdr>
            </w:div>
            <w:div w:id="36585372">
              <w:marLeft w:val="0"/>
              <w:marRight w:val="0"/>
              <w:marTop w:val="0"/>
              <w:marBottom w:val="0"/>
              <w:divBdr>
                <w:top w:val="none" w:sz="0" w:space="0" w:color="auto"/>
                <w:left w:val="none" w:sz="0" w:space="0" w:color="auto"/>
                <w:bottom w:val="none" w:sz="0" w:space="0" w:color="auto"/>
                <w:right w:val="none" w:sz="0" w:space="0" w:color="auto"/>
              </w:divBdr>
            </w:div>
            <w:div w:id="1776712821">
              <w:marLeft w:val="0"/>
              <w:marRight w:val="0"/>
              <w:marTop w:val="0"/>
              <w:marBottom w:val="0"/>
              <w:divBdr>
                <w:top w:val="none" w:sz="0" w:space="0" w:color="auto"/>
                <w:left w:val="none" w:sz="0" w:space="0" w:color="auto"/>
                <w:bottom w:val="none" w:sz="0" w:space="0" w:color="auto"/>
                <w:right w:val="none" w:sz="0" w:space="0" w:color="auto"/>
              </w:divBdr>
            </w:div>
            <w:div w:id="1220898160">
              <w:marLeft w:val="0"/>
              <w:marRight w:val="0"/>
              <w:marTop w:val="0"/>
              <w:marBottom w:val="0"/>
              <w:divBdr>
                <w:top w:val="none" w:sz="0" w:space="0" w:color="auto"/>
                <w:left w:val="none" w:sz="0" w:space="0" w:color="auto"/>
                <w:bottom w:val="none" w:sz="0" w:space="0" w:color="auto"/>
                <w:right w:val="none" w:sz="0" w:space="0" w:color="auto"/>
              </w:divBdr>
            </w:div>
            <w:div w:id="367919921">
              <w:marLeft w:val="0"/>
              <w:marRight w:val="0"/>
              <w:marTop w:val="0"/>
              <w:marBottom w:val="0"/>
              <w:divBdr>
                <w:top w:val="none" w:sz="0" w:space="0" w:color="auto"/>
                <w:left w:val="none" w:sz="0" w:space="0" w:color="auto"/>
                <w:bottom w:val="none" w:sz="0" w:space="0" w:color="auto"/>
                <w:right w:val="none" w:sz="0" w:space="0" w:color="auto"/>
              </w:divBdr>
            </w:div>
            <w:div w:id="1993750844">
              <w:marLeft w:val="0"/>
              <w:marRight w:val="0"/>
              <w:marTop w:val="0"/>
              <w:marBottom w:val="0"/>
              <w:divBdr>
                <w:top w:val="none" w:sz="0" w:space="0" w:color="auto"/>
                <w:left w:val="none" w:sz="0" w:space="0" w:color="auto"/>
                <w:bottom w:val="none" w:sz="0" w:space="0" w:color="auto"/>
                <w:right w:val="none" w:sz="0" w:space="0" w:color="auto"/>
              </w:divBdr>
            </w:div>
            <w:div w:id="1494956229">
              <w:marLeft w:val="0"/>
              <w:marRight w:val="0"/>
              <w:marTop w:val="0"/>
              <w:marBottom w:val="0"/>
              <w:divBdr>
                <w:top w:val="none" w:sz="0" w:space="0" w:color="auto"/>
                <w:left w:val="none" w:sz="0" w:space="0" w:color="auto"/>
                <w:bottom w:val="none" w:sz="0" w:space="0" w:color="auto"/>
                <w:right w:val="none" w:sz="0" w:space="0" w:color="auto"/>
              </w:divBdr>
            </w:div>
            <w:div w:id="1736513245">
              <w:marLeft w:val="0"/>
              <w:marRight w:val="0"/>
              <w:marTop w:val="0"/>
              <w:marBottom w:val="0"/>
              <w:divBdr>
                <w:top w:val="none" w:sz="0" w:space="0" w:color="auto"/>
                <w:left w:val="none" w:sz="0" w:space="0" w:color="auto"/>
                <w:bottom w:val="none" w:sz="0" w:space="0" w:color="auto"/>
                <w:right w:val="none" w:sz="0" w:space="0" w:color="auto"/>
              </w:divBdr>
            </w:div>
            <w:div w:id="446506133">
              <w:marLeft w:val="0"/>
              <w:marRight w:val="0"/>
              <w:marTop w:val="0"/>
              <w:marBottom w:val="0"/>
              <w:divBdr>
                <w:top w:val="none" w:sz="0" w:space="0" w:color="auto"/>
                <w:left w:val="none" w:sz="0" w:space="0" w:color="auto"/>
                <w:bottom w:val="none" w:sz="0" w:space="0" w:color="auto"/>
                <w:right w:val="none" w:sz="0" w:space="0" w:color="auto"/>
              </w:divBdr>
            </w:div>
            <w:div w:id="1952514767">
              <w:marLeft w:val="0"/>
              <w:marRight w:val="0"/>
              <w:marTop w:val="0"/>
              <w:marBottom w:val="0"/>
              <w:divBdr>
                <w:top w:val="none" w:sz="0" w:space="0" w:color="auto"/>
                <w:left w:val="none" w:sz="0" w:space="0" w:color="auto"/>
                <w:bottom w:val="none" w:sz="0" w:space="0" w:color="auto"/>
                <w:right w:val="none" w:sz="0" w:space="0" w:color="auto"/>
              </w:divBdr>
            </w:div>
            <w:div w:id="887496246">
              <w:marLeft w:val="0"/>
              <w:marRight w:val="0"/>
              <w:marTop w:val="0"/>
              <w:marBottom w:val="0"/>
              <w:divBdr>
                <w:top w:val="none" w:sz="0" w:space="0" w:color="auto"/>
                <w:left w:val="none" w:sz="0" w:space="0" w:color="auto"/>
                <w:bottom w:val="none" w:sz="0" w:space="0" w:color="auto"/>
                <w:right w:val="none" w:sz="0" w:space="0" w:color="auto"/>
              </w:divBdr>
            </w:div>
            <w:div w:id="283971124">
              <w:marLeft w:val="0"/>
              <w:marRight w:val="0"/>
              <w:marTop w:val="0"/>
              <w:marBottom w:val="0"/>
              <w:divBdr>
                <w:top w:val="none" w:sz="0" w:space="0" w:color="auto"/>
                <w:left w:val="none" w:sz="0" w:space="0" w:color="auto"/>
                <w:bottom w:val="none" w:sz="0" w:space="0" w:color="auto"/>
                <w:right w:val="none" w:sz="0" w:space="0" w:color="auto"/>
              </w:divBdr>
            </w:div>
            <w:div w:id="1766223606">
              <w:marLeft w:val="0"/>
              <w:marRight w:val="0"/>
              <w:marTop w:val="0"/>
              <w:marBottom w:val="0"/>
              <w:divBdr>
                <w:top w:val="none" w:sz="0" w:space="0" w:color="auto"/>
                <w:left w:val="none" w:sz="0" w:space="0" w:color="auto"/>
                <w:bottom w:val="none" w:sz="0" w:space="0" w:color="auto"/>
                <w:right w:val="none" w:sz="0" w:space="0" w:color="auto"/>
              </w:divBdr>
            </w:div>
            <w:div w:id="1880318347">
              <w:marLeft w:val="0"/>
              <w:marRight w:val="0"/>
              <w:marTop w:val="0"/>
              <w:marBottom w:val="0"/>
              <w:divBdr>
                <w:top w:val="none" w:sz="0" w:space="0" w:color="auto"/>
                <w:left w:val="none" w:sz="0" w:space="0" w:color="auto"/>
                <w:bottom w:val="none" w:sz="0" w:space="0" w:color="auto"/>
                <w:right w:val="none" w:sz="0" w:space="0" w:color="auto"/>
              </w:divBdr>
            </w:div>
            <w:div w:id="679701508">
              <w:marLeft w:val="0"/>
              <w:marRight w:val="0"/>
              <w:marTop w:val="0"/>
              <w:marBottom w:val="0"/>
              <w:divBdr>
                <w:top w:val="none" w:sz="0" w:space="0" w:color="auto"/>
                <w:left w:val="none" w:sz="0" w:space="0" w:color="auto"/>
                <w:bottom w:val="none" w:sz="0" w:space="0" w:color="auto"/>
                <w:right w:val="none" w:sz="0" w:space="0" w:color="auto"/>
              </w:divBdr>
            </w:div>
            <w:div w:id="2076969491">
              <w:marLeft w:val="0"/>
              <w:marRight w:val="0"/>
              <w:marTop w:val="0"/>
              <w:marBottom w:val="0"/>
              <w:divBdr>
                <w:top w:val="none" w:sz="0" w:space="0" w:color="auto"/>
                <w:left w:val="none" w:sz="0" w:space="0" w:color="auto"/>
                <w:bottom w:val="none" w:sz="0" w:space="0" w:color="auto"/>
                <w:right w:val="none" w:sz="0" w:space="0" w:color="auto"/>
              </w:divBdr>
            </w:div>
            <w:div w:id="332883124">
              <w:marLeft w:val="0"/>
              <w:marRight w:val="0"/>
              <w:marTop w:val="0"/>
              <w:marBottom w:val="0"/>
              <w:divBdr>
                <w:top w:val="none" w:sz="0" w:space="0" w:color="auto"/>
                <w:left w:val="none" w:sz="0" w:space="0" w:color="auto"/>
                <w:bottom w:val="none" w:sz="0" w:space="0" w:color="auto"/>
                <w:right w:val="none" w:sz="0" w:space="0" w:color="auto"/>
              </w:divBdr>
            </w:div>
            <w:div w:id="62994869">
              <w:marLeft w:val="0"/>
              <w:marRight w:val="0"/>
              <w:marTop w:val="0"/>
              <w:marBottom w:val="0"/>
              <w:divBdr>
                <w:top w:val="none" w:sz="0" w:space="0" w:color="auto"/>
                <w:left w:val="none" w:sz="0" w:space="0" w:color="auto"/>
                <w:bottom w:val="none" w:sz="0" w:space="0" w:color="auto"/>
                <w:right w:val="none" w:sz="0" w:space="0" w:color="auto"/>
              </w:divBdr>
            </w:div>
            <w:div w:id="2013684007">
              <w:marLeft w:val="0"/>
              <w:marRight w:val="0"/>
              <w:marTop w:val="0"/>
              <w:marBottom w:val="0"/>
              <w:divBdr>
                <w:top w:val="none" w:sz="0" w:space="0" w:color="auto"/>
                <w:left w:val="none" w:sz="0" w:space="0" w:color="auto"/>
                <w:bottom w:val="none" w:sz="0" w:space="0" w:color="auto"/>
                <w:right w:val="none" w:sz="0" w:space="0" w:color="auto"/>
              </w:divBdr>
            </w:div>
            <w:div w:id="1216235058">
              <w:marLeft w:val="0"/>
              <w:marRight w:val="0"/>
              <w:marTop w:val="0"/>
              <w:marBottom w:val="0"/>
              <w:divBdr>
                <w:top w:val="none" w:sz="0" w:space="0" w:color="auto"/>
                <w:left w:val="none" w:sz="0" w:space="0" w:color="auto"/>
                <w:bottom w:val="none" w:sz="0" w:space="0" w:color="auto"/>
                <w:right w:val="none" w:sz="0" w:space="0" w:color="auto"/>
              </w:divBdr>
            </w:div>
            <w:div w:id="299002335">
              <w:marLeft w:val="0"/>
              <w:marRight w:val="0"/>
              <w:marTop w:val="0"/>
              <w:marBottom w:val="0"/>
              <w:divBdr>
                <w:top w:val="none" w:sz="0" w:space="0" w:color="auto"/>
                <w:left w:val="none" w:sz="0" w:space="0" w:color="auto"/>
                <w:bottom w:val="none" w:sz="0" w:space="0" w:color="auto"/>
                <w:right w:val="none" w:sz="0" w:space="0" w:color="auto"/>
              </w:divBdr>
            </w:div>
            <w:div w:id="669064794">
              <w:marLeft w:val="0"/>
              <w:marRight w:val="0"/>
              <w:marTop w:val="0"/>
              <w:marBottom w:val="0"/>
              <w:divBdr>
                <w:top w:val="none" w:sz="0" w:space="0" w:color="auto"/>
                <w:left w:val="none" w:sz="0" w:space="0" w:color="auto"/>
                <w:bottom w:val="none" w:sz="0" w:space="0" w:color="auto"/>
                <w:right w:val="none" w:sz="0" w:space="0" w:color="auto"/>
              </w:divBdr>
            </w:div>
            <w:div w:id="2002810714">
              <w:marLeft w:val="0"/>
              <w:marRight w:val="0"/>
              <w:marTop w:val="0"/>
              <w:marBottom w:val="0"/>
              <w:divBdr>
                <w:top w:val="none" w:sz="0" w:space="0" w:color="auto"/>
                <w:left w:val="none" w:sz="0" w:space="0" w:color="auto"/>
                <w:bottom w:val="none" w:sz="0" w:space="0" w:color="auto"/>
                <w:right w:val="none" w:sz="0" w:space="0" w:color="auto"/>
              </w:divBdr>
            </w:div>
            <w:div w:id="1808164957">
              <w:marLeft w:val="0"/>
              <w:marRight w:val="0"/>
              <w:marTop w:val="0"/>
              <w:marBottom w:val="0"/>
              <w:divBdr>
                <w:top w:val="none" w:sz="0" w:space="0" w:color="auto"/>
                <w:left w:val="none" w:sz="0" w:space="0" w:color="auto"/>
                <w:bottom w:val="none" w:sz="0" w:space="0" w:color="auto"/>
                <w:right w:val="none" w:sz="0" w:space="0" w:color="auto"/>
              </w:divBdr>
            </w:div>
            <w:div w:id="1823807679">
              <w:marLeft w:val="0"/>
              <w:marRight w:val="0"/>
              <w:marTop w:val="0"/>
              <w:marBottom w:val="0"/>
              <w:divBdr>
                <w:top w:val="none" w:sz="0" w:space="0" w:color="auto"/>
                <w:left w:val="none" w:sz="0" w:space="0" w:color="auto"/>
                <w:bottom w:val="none" w:sz="0" w:space="0" w:color="auto"/>
                <w:right w:val="none" w:sz="0" w:space="0" w:color="auto"/>
              </w:divBdr>
            </w:div>
            <w:div w:id="1481573930">
              <w:marLeft w:val="0"/>
              <w:marRight w:val="0"/>
              <w:marTop w:val="0"/>
              <w:marBottom w:val="0"/>
              <w:divBdr>
                <w:top w:val="none" w:sz="0" w:space="0" w:color="auto"/>
                <w:left w:val="none" w:sz="0" w:space="0" w:color="auto"/>
                <w:bottom w:val="none" w:sz="0" w:space="0" w:color="auto"/>
                <w:right w:val="none" w:sz="0" w:space="0" w:color="auto"/>
              </w:divBdr>
            </w:div>
            <w:div w:id="30032994">
              <w:marLeft w:val="0"/>
              <w:marRight w:val="0"/>
              <w:marTop w:val="0"/>
              <w:marBottom w:val="0"/>
              <w:divBdr>
                <w:top w:val="none" w:sz="0" w:space="0" w:color="auto"/>
                <w:left w:val="none" w:sz="0" w:space="0" w:color="auto"/>
                <w:bottom w:val="none" w:sz="0" w:space="0" w:color="auto"/>
                <w:right w:val="none" w:sz="0" w:space="0" w:color="auto"/>
              </w:divBdr>
            </w:div>
            <w:div w:id="2120950181">
              <w:marLeft w:val="0"/>
              <w:marRight w:val="0"/>
              <w:marTop w:val="0"/>
              <w:marBottom w:val="0"/>
              <w:divBdr>
                <w:top w:val="none" w:sz="0" w:space="0" w:color="auto"/>
                <w:left w:val="none" w:sz="0" w:space="0" w:color="auto"/>
                <w:bottom w:val="none" w:sz="0" w:space="0" w:color="auto"/>
                <w:right w:val="none" w:sz="0" w:space="0" w:color="auto"/>
              </w:divBdr>
            </w:div>
            <w:div w:id="1539901035">
              <w:marLeft w:val="0"/>
              <w:marRight w:val="0"/>
              <w:marTop w:val="0"/>
              <w:marBottom w:val="0"/>
              <w:divBdr>
                <w:top w:val="none" w:sz="0" w:space="0" w:color="auto"/>
                <w:left w:val="none" w:sz="0" w:space="0" w:color="auto"/>
                <w:bottom w:val="none" w:sz="0" w:space="0" w:color="auto"/>
                <w:right w:val="none" w:sz="0" w:space="0" w:color="auto"/>
              </w:divBdr>
            </w:div>
            <w:div w:id="1395346836">
              <w:marLeft w:val="0"/>
              <w:marRight w:val="0"/>
              <w:marTop w:val="0"/>
              <w:marBottom w:val="0"/>
              <w:divBdr>
                <w:top w:val="none" w:sz="0" w:space="0" w:color="auto"/>
                <w:left w:val="none" w:sz="0" w:space="0" w:color="auto"/>
                <w:bottom w:val="none" w:sz="0" w:space="0" w:color="auto"/>
                <w:right w:val="none" w:sz="0" w:space="0" w:color="auto"/>
              </w:divBdr>
            </w:div>
            <w:div w:id="1010790991">
              <w:marLeft w:val="0"/>
              <w:marRight w:val="0"/>
              <w:marTop w:val="0"/>
              <w:marBottom w:val="0"/>
              <w:divBdr>
                <w:top w:val="none" w:sz="0" w:space="0" w:color="auto"/>
                <w:left w:val="none" w:sz="0" w:space="0" w:color="auto"/>
                <w:bottom w:val="none" w:sz="0" w:space="0" w:color="auto"/>
                <w:right w:val="none" w:sz="0" w:space="0" w:color="auto"/>
              </w:divBdr>
            </w:div>
            <w:div w:id="1826118864">
              <w:marLeft w:val="0"/>
              <w:marRight w:val="0"/>
              <w:marTop w:val="0"/>
              <w:marBottom w:val="0"/>
              <w:divBdr>
                <w:top w:val="none" w:sz="0" w:space="0" w:color="auto"/>
                <w:left w:val="none" w:sz="0" w:space="0" w:color="auto"/>
                <w:bottom w:val="none" w:sz="0" w:space="0" w:color="auto"/>
                <w:right w:val="none" w:sz="0" w:space="0" w:color="auto"/>
              </w:divBdr>
            </w:div>
            <w:div w:id="1099987101">
              <w:marLeft w:val="0"/>
              <w:marRight w:val="0"/>
              <w:marTop w:val="0"/>
              <w:marBottom w:val="0"/>
              <w:divBdr>
                <w:top w:val="none" w:sz="0" w:space="0" w:color="auto"/>
                <w:left w:val="none" w:sz="0" w:space="0" w:color="auto"/>
                <w:bottom w:val="none" w:sz="0" w:space="0" w:color="auto"/>
                <w:right w:val="none" w:sz="0" w:space="0" w:color="auto"/>
              </w:divBdr>
            </w:div>
            <w:div w:id="1449354321">
              <w:marLeft w:val="0"/>
              <w:marRight w:val="0"/>
              <w:marTop w:val="0"/>
              <w:marBottom w:val="0"/>
              <w:divBdr>
                <w:top w:val="none" w:sz="0" w:space="0" w:color="auto"/>
                <w:left w:val="none" w:sz="0" w:space="0" w:color="auto"/>
                <w:bottom w:val="none" w:sz="0" w:space="0" w:color="auto"/>
                <w:right w:val="none" w:sz="0" w:space="0" w:color="auto"/>
              </w:divBdr>
            </w:div>
            <w:div w:id="714742296">
              <w:marLeft w:val="0"/>
              <w:marRight w:val="0"/>
              <w:marTop w:val="0"/>
              <w:marBottom w:val="0"/>
              <w:divBdr>
                <w:top w:val="none" w:sz="0" w:space="0" w:color="auto"/>
                <w:left w:val="none" w:sz="0" w:space="0" w:color="auto"/>
                <w:bottom w:val="none" w:sz="0" w:space="0" w:color="auto"/>
                <w:right w:val="none" w:sz="0" w:space="0" w:color="auto"/>
              </w:divBdr>
            </w:div>
            <w:div w:id="242228938">
              <w:marLeft w:val="0"/>
              <w:marRight w:val="0"/>
              <w:marTop w:val="0"/>
              <w:marBottom w:val="0"/>
              <w:divBdr>
                <w:top w:val="none" w:sz="0" w:space="0" w:color="auto"/>
                <w:left w:val="none" w:sz="0" w:space="0" w:color="auto"/>
                <w:bottom w:val="none" w:sz="0" w:space="0" w:color="auto"/>
                <w:right w:val="none" w:sz="0" w:space="0" w:color="auto"/>
              </w:divBdr>
            </w:div>
            <w:div w:id="821891634">
              <w:marLeft w:val="0"/>
              <w:marRight w:val="0"/>
              <w:marTop w:val="0"/>
              <w:marBottom w:val="0"/>
              <w:divBdr>
                <w:top w:val="none" w:sz="0" w:space="0" w:color="auto"/>
                <w:left w:val="none" w:sz="0" w:space="0" w:color="auto"/>
                <w:bottom w:val="none" w:sz="0" w:space="0" w:color="auto"/>
                <w:right w:val="none" w:sz="0" w:space="0" w:color="auto"/>
              </w:divBdr>
            </w:div>
            <w:div w:id="518005770">
              <w:marLeft w:val="0"/>
              <w:marRight w:val="0"/>
              <w:marTop w:val="0"/>
              <w:marBottom w:val="0"/>
              <w:divBdr>
                <w:top w:val="none" w:sz="0" w:space="0" w:color="auto"/>
                <w:left w:val="none" w:sz="0" w:space="0" w:color="auto"/>
                <w:bottom w:val="none" w:sz="0" w:space="0" w:color="auto"/>
                <w:right w:val="none" w:sz="0" w:space="0" w:color="auto"/>
              </w:divBdr>
            </w:div>
            <w:div w:id="800074972">
              <w:marLeft w:val="0"/>
              <w:marRight w:val="0"/>
              <w:marTop w:val="0"/>
              <w:marBottom w:val="0"/>
              <w:divBdr>
                <w:top w:val="none" w:sz="0" w:space="0" w:color="auto"/>
                <w:left w:val="none" w:sz="0" w:space="0" w:color="auto"/>
                <w:bottom w:val="none" w:sz="0" w:space="0" w:color="auto"/>
                <w:right w:val="none" w:sz="0" w:space="0" w:color="auto"/>
              </w:divBdr>
            </w:div>
            <w:div w:id="262882025">
              <w:marLeft w:val="0"/>
              <w:marRight w:val="0"/>
              <w:marTop w:val="0"/>
              <w:marBottom w:val="0"/>
              <w:divBdr>
                <w:top w:val="none" w:sz="0" w:space="0" w:color="auto"/>
                <w:left w:val="none" w:sz="0" w:space="0" w:color="auto"/>
                <w:bottom w:val="none" w:sz="0" w:space="0" w:color="auto"/>
                <w:right w:val="none" w:sz="0" w:space="0" w:color="auto"/>
              </w:divBdr>
            </w:div>
            <w:div w:id="1870528775">
              <w:marLeft w:val="0"/>
              <w:marRight w:val="0"/>
              <w:marTop w:val="0"/>
              <w:marBottom w:val="0"/>
              <w:divBdr>
                <w:top w:val="none" w:sz="0" w:space="0" w:color="auto"/>
                <w:left w:val="none" w:sz="0" w:space="0" w:color="auto"/>
                <w:bottom w:val="none" w:sz="0" w:space="0" w:color="auto"/>
                <w:right w:val="none" w:sz="0" w:space="0" w:color="auto"/>
              </w:divBdr>
            </w:div>
            <w:div w:id="2033220253">
              <w:marLeft w:val="0"/>
              <w:marRight w:val="0"/>
              <w:marTop w:val="0"/>
              <w:marBottom w:val="0"/>
              <w:divBdr>
                <w:top w:val="none" w:sz="0" w:space="0" w:color="auto"/>
                <w:left w:val="none" w:sz="0" w:space="0" w:color="auto"/>
                <w:bottom w:val="none" w:sz="0" w:space="0" w:color="auto"/>
                <w:right w:val="none" w:sz="0" w:space="0" w:color="auto"/>
              </w:divBdr>
            </w:div>
            <w:div w:id="89156384">
              <w:marLeft w:val="0"/>
              <w:marRight w:val="0"/>
              <w:marTop w:val="0"/>
              <w:marBottom w:val="0"/>
              <w:divBdr>
                <w:top w:val="none" w:sz="0" w:space="0" w:color="auto"/>
                <w:left w:val="none" w:sz="0" w:space="0" w:color="auto"/>
                <w:bottom w:val="none" w:sz="0" w:space="0" w:color="auto"/>
                <w:right w:val="none" w:sz="0" w:space="0" w:color="auto"/>
              </w:divBdr>
            </w:div>
            <w:div w:id="1093823730">
              <w:marLeft w:val="0"/>
              <w:marRight w:val="0"/>
              <w:marTop w:val="0"/>
              <w:marBottom w:val="0"/>
              <w:divBdr>
                <w:top w:val="none" w:sz="0" w:space="0" w:color="auto"/>
                <w:left w:val="none" w:sz="0" w:space="0" w:color="auto"/>
                <w:bottom w:val="none" w:sz="0" w:space="0" w:color="auto"/>
                <w:right w:val="none" w:sz="0" w:space="0" w:color="auto"/>
              </w:divBdr>
            </w:div>
            <w:div w:id="447701420">
              <w:marLeft w:val="0"/>
              <w:marRight w:val="0"/>
              <w:marTop w:val="0"/>
              <w:marBottom w:val="0"/>
              <w:divBdr>
                <w:top w:val="none" w:sz="0" w:space="0" w:color="auto"/>
                <w:left w:val="none" w:sz="0" w:space="0" w:color="auto"/>
                <w:bottom w:val="none" w:sz="0" w:space="0" w:color="auto"/>
                <w:right w:val="none" w:sz="0" w:space="0" w:color="auto"/>
              </w:divBdr>
            </w:div>
            <w:div w:id="700979196">
              <w:marLeft w:val="0"/>
              <w:marRight w:val="0"/>
              <w:marTop w:val="0"/>
              <w:marBottom w:val="0"/>
              <w:divBdr>
                <w:top w:val="none" w:sz="0" w:space="0" w:color="auto"/>
                <w:left w:val="none" w:sz="0" w:space="0" w:color="auto"/>
                <w:bottom w:val="none" w:sz="0" w:space="0" w:color="auto"/>
                <w:right w:val="none" w:sz="0" w:space="0" w:color="auto"/>
              </w:divBdr>
            </w:div>
            <w:div w:id="445193499">
              <w:marLeft w:val="0"/>
              <w:marRight w:val="0"/>
              <w:marTop w:val="0"/>
              <w:marBottom w:val="0"/>
              <w:divBdr>
                <w:top w:val="none" w:sz="0" w:space="0" w:color="auto"/>
                <w:left w:val="none" w:sz="0" w:space="0" w:color="auto"/>
                <w:bottom w:val="none" w:sz="0" w:space="0" w:color="auto"/>
                <w:right w:val="none" w:sz="0" w:space="0" w:color="auto"/>
              </w:divBdr>
            </w:div>
            <w:div w:id="307327718">
              <w:marLeft w:val="0"/>
              <w:marRight w:val="0"/>
              <w:marTop w:val="0"/>
              <w:marBottom w:val="0"/>
              <w:divBdr>
                <w:top w:val="none" w:sz="0" w:space="0" w:color="auto"/>
                <w:left w:val="none" w:sz="0" w:space="0" w:color="auto"/>
                <w:bottom w:val="none" w:sz="0" w:space="0" w:color="auto"/>
                <w:right w:val="none" w:sz="0" w:space="0" w:color="auto"/>
              </w:divBdr>
            </w:div>
            <w:div w:id="2110998789">
              <w:marLeft w:val="0"/>
              <w:marRight w:val="0"/>
              <w:marTop w:val="0"/>
              <w:marBottom w:val="0"/>
              <w:divBdr>
                <w:top w:val="none" w:sz="0" w:space="0" w:color="auto"/>
                <w:left w:val="none" w:sz="0" w:space="0" w:color="auto"/>
                <w:bottom w:val="none" w:sz="0" w:space="0" w:color="auto"/>
                <w:right w:val="none" w:sz="0" w:space="0" w:color="auto"/>
              </w:divBdr>
            </w:div>
            <w:div w:id="1449664207">
              <w:marLeft w:val="0"/>
              <w:marRight w:val="0"/>
              <w:marTop w:val="0"/>
              <w:marBottom w:val="0"/>
              <w:divBdr>
                <w:top w:val="none" w:sz="0" w:space="0" w:color="auto"/>
                <w:left w:val="none" w:sz="0" w:space="0" w:color="auto"/>
                <w:bottom w:val="none" w:sz="0" w:space="0" w:color="auto"/>
                <w:right w:val="none" w:sz="0" w:space="0" w:color="auto"/>
              </w:divBdr>
            </w:div>
            <w:div w:id="2133211156">
              <w:marLeft w:val="0"/>
              <w:marRight w:val="0"/>
              <w:marTop w:val="0"/>
              <w:marBottom w:val="0"/>
              <w:divBdr>
                <w:top w:val="none" w:sz="0" w:space="0" w:color="auto"/>
                <w:left w:val="none" w:sz="0" w:space="0" w:color="auto"/>
                <w:bottom w:val="none" w:sz="0" w:space="0" w:color="auto"/>
                <w:right w:val="none" w:sz="0" w:space="0" w:color="auto"/>
              </w:divBdr>
            </w:div>
            <w:div w:id="1900508752">
              <w:marLeft w:val="0"/>
              <w:marRight w:val="0"/>
              <w:marTop w:val="0"/>
              <w:marBottom w:val="0"/>
              <w:divBdr>
                <w:top w:val="none" w:sz="0" w:space="0" w:color="auto"/>
                <w:left w:val="none" w:sz="0" w:space="0" w:color="auto"/>
                <w:bottom w:val="none" w:sz="0" w:space="0" w:color="auto"/>
                <w:right w:val="none" w:sz="0" w:space="0" w:color="auto"/>
              </w:divBdr>
            </w:div>
            <w:div w:id="38089384">
              <w:marLeft w:val="0"/>
              <w:marRight w:val="0"/>
              <w:marTop w:val="0"/>
              <w:marBottom w:val="0"/>
              <w:divBdr>
                <w:top w:val="none" w:sz="0" w:space="0" w:color="auto"/>
                <w:left w:val="none" w:sz="0" w:space="0" w:color="auto"/>
                <w:bottom w:val="none" w:sz="0" w:space="0" w:color="auto"/>
                <w:right w:val="none" w:sz="0" w:space="0" w:color="auto"/>
              </w:divBdr>
            </w:div>
            <w:div w:id="1927767672">
              <w:marLeft w:val="0"/>
              <w:marRight w:val="0"/>
              <w:marTop w:val="0"/>
              <w:marBottom w:val="0"/>
              <w:divBdr>
                <w:top w:val="none" w:sz="0" w:space="0" w:color="auto"/>
                <w:left w:val="none" w:sz="0" w:space="0" w:color="auto"/>
                <w:bottom w:val="none" w:sz="0" w:space="0" w:color="auto"/>
                <w:right w:val="none" w:sz="0" w:space="0" w:color="auto"/>
              </w:divBdr>
            </w:div>
            <w:div w:id="828325897">
              <w:marLeft w:val="0"/>
              <w:marRight w:val="0"/>
              <w:marTop w:val="0"/>
              <w:marBottom w:val="0"/>
              <w:divBdr>
                <w:top w:val="none" w:sz="0" w:space="0" w:color="auto"/>
                <w:left w:val="none" w:sz="0" w:space="0" w:color="auto"/>
                <w:bottom w:val="none" w:sz="0" w:space="0" w:color="auto"/>
                <w:right w:val="none" w:sz="0" w:space="0" w:color="auto"/>
              </w:divBdr>
            </w:div>
            <w:div w:id="931862360">
              <w:marLeft w:val="0"/>
              <w:marRight w:val="0"/>
              <w:marTop w:val="0"/>
              <w:marBottom w:val="0"/>
              <w:divBdr>
                <w:top w:val="none" w:sz="0" w:space="0" w:color="auto"/>
                <w:left w:val="none" w:sz="0" w:space="0" w:color="auto"/>
                <w:bottom w:val="none" w:sz="0" w:space="0" w:color="auto"/>
                <w:right w:val="none" w:sz="0" w:space="0" w:color="auto"/>
              </w:divBdr>
            </w:div>
            <w:div w:id="252588776">
              <w:marLeft w:val="0"/>
              <w:marRight w:val="0"/>
              <w:marTop w:val="0"/>
              <w:marBottom w:val="0"/>
              <w:divBdr>
                <w:top w:val="none" w:sz="0" w:space="0" w:color="auto"/>
                <w:left w:val="none" w:sz="0" w:space="0" w:color="auto"/>
                <w:bottom w:val="none" w:sz="0" w:space="0" w:color="auto"/>
                <w:right w:val="none" w:sz="0" w:space="0" w:color="auto"/>
              </w:divBdr>
            </w:div>
            <w:div w:id="2117215446">
              <w:marLeft w:val="0"/>
              <w:marRight w:val="0"/>
              <w:marTop w:val="0"/>
              <w:marBottom w:val="0"/>
              <w:divBdr>
                <w:top w:val="none" w:sz="0" w:space="0" w:color="auto"/>
                <w:left w:val="none" w:sz="0" w:space="0" w:color="auto"/>
                <w:bottom w:val="none" w:sz="0" w:space="0" w:color="auto"/>
                <w:right w:val="none" w:sz="0" w:space="0" w:color="auto"/>
              </w:divBdr>
            </w:div>
            <w:div w:id="793060908">
              <w:marLeft w:val="0"/>
              <w:marRight w:val="0"/>
              <w:marTop w:val="0"/>
              <w:marBottom w:val="0"/>
              <w:divBdr>
                <w:top w:val="none" w:sz="0" w:space="0" w:color="auto"/>
                <w:left w:val="none" w:sz="0" w:space="0" w:color="auto"/>
                <w:bottom w:val="none" w:sz="0" w:space="0" w:color="auto"/>
                <w:right w:val="none" w:sz="0" w:space="0" w:color="auto"/>
              </w:divBdr>
            </w:div>
            <w:div w:id="2126583976">
              <w:marLeft w:val="0"/>
              <w:marRight w:val="0"/>
              <w:marTop w:val="0"/>
              <w:marBottom w:val="0"/>
              <w:divBdr>
                <w:top w:val="none" w:sz="0" w:space="0" w:color="auto"/>
                <w:left w:val="none" w:sz="0" w:space="0" w:color="auto"/>
                <w:bottom w:val="none" w:sz="0" w:space="0" w:color="auto"/>
                <w:right w:val="none" w:sz="0" w:space="0" w:color="auto"/>
              </w:divBdr>
            </w:div>
            <w:div w:id="2115128538">
              <w:marLeft w:val="0"/>
              <w:marRight w:val="0"/>
              <w:marTop w:val="0"/>
              <w:marBottom w:val="0"/>
              <w:divBdr>
                <w:top w:val="none" w:sz="0" w:space="0" w:color="auto"/>
                <w:left w:val="none" w:sz="0" w:space="0" w:color="auto"/>
                <w:bottom w:val="none" w:sz="0" w:space="0" w:color="auto"/>
                <w:right w:val="none" w:sz="0" w:space="0" w:color="auto"/>
              </w:divBdr>
            </w:div>
            <w:div w:id="1921213848">
              <w:marLeft w:val="0"/>
              <w:marRight w:val="0"/>
              <w:marTop w:val="0"/>
              <w:marBottom w:val="0"/>
              <w:divBdr>
                <w:top w:val="none" w:sz="0" w:space="0" w:color="auto"/>
                <w:left w:val="none" w:sz="0" w:space="0" w:color="auto"/>
                <w:bottom w:val="none" w:sz="0" w:space="0" w:color="auto"/>
                <w:right w:val="none" w:sz="0" w:space="0" w:color="auto"/>
              </w:divBdr>
            </w:div>
            <w:div w:id="796949581">
              <w:marLeft w:val="0"/>
              <w:marRight w:val="0"/>
              <w:marTop w:val="0"/>
              <w:marBottom w:val="0"/>
              <w:divBdr>
                <w:top w:val="none" w:sz="0" w:space="0" w:color="auto"/>
                <w:left w:val="none" w:sz="0" w:space="0" w:color="auto"/>
                <w:bottom w:val="none" w:sz="0" w:space="0" w:color="auto"/>
                <w:right w:val="none" w:sz="0" w:space="0" w:color="auto"/>
              </w:divBdr>
            </w:div>
            <w:div w:id="1412045544">
              <w:marLeft w:val="0"/>
              <w:marRight w:val="0"/>
              <w:marTop w:val="0"/>
              <w:marBottom w:val="0"/>
              <w:divBdr>
                <w:top w:val="none" w:sz="0" w:space="0" w:color="auto"/>
                <w:left w:val="none" w:sz="0" w:space="0" w:color="auto"/>
                <w:bottom w:val="none" w:sz="0" w:space="0" w:color="auto"/>
                <w:right w:val="none" w:sz="0" w:space="0" w:color="auto"/>
              </w:divBdr>
            </w:div>
            <w:div w:id="1121801751">
              <w:marLeft w:val="0"/>
              <w:marRight w:val="0"/>
              <w:marTop w:val="0"/>
              <w:marBottom w:val="0"/>
              <w:divBdr>
                <w:top w:val="none" w:sz="0" w:space="0" w:color="auto"/>
                <w:left w:val="none" w:sz="0" w:space="0" w:color="auto"/>
                <w:bottom w:val="none" w:sz="0" w:space="0" w:color="auto"/>
                <w:right w:val="none" w:sz="0" w:space="0" w:color="auto"/>
              </w:divBdr>
            </w:div>
            <w:div w:id="1593853533">
              <w:marLeft w:val="0"/>
              <w:marRight w:val="0"/>
              <w:marTop w:val="0"/>
              <w:marBottom w:val="0"/>
              <w:divBdr>
                <w:top w:val="none" w:sz="0" w:space="0" w:color="auto"/>
                <w:left w:val="none" w:sz="0" w:space="0" w:color="auto"/>
                <w:bottom w:val="none" w:sz="0" w:space="0" w:color="auto"/>
                <w:right w:val="none" w:sz="0" w:space="0" w:color="auto"/>
              </w:divBdr>
            </w:div>
            <w:div w:id="93215417">
              <w:marLeft w:val="0"/>
              <w:marRight w:val="0"/>
              <w:marTop w:val="0"/>
              <w:marBottom w:val="0"/>
              <w:divBdr>
                <w:top w:val="none" w:sz="0" w:space="0" w:color="auto"/>
                <w:left w:val="none" w:sz="0" w:space="0" w:color="auto"/>
                <w:bottom w:val="none" w:sz="0" w:space="0" w:color="auto"/>
                <w:right w:val="none" w:sz="0" w:space="0" w:color="auto"/>
              </w:divBdr>
            </w:div>
            <w:div w:id="33312416">
              <w:marLeft w:val="0"/>
              <w:marRight w:val="0"/>
              <w:marTop w:val="0"/>
              <w:marBottom w:val="0"/>
              <w:divBdr>
                <w:top w:val="none" w:sz="0" w:space="0" w:color="auto"/>
                <w:left w:val="none" w:sz="0" w:space="0" w:color="auto"/>
                <w:bottom w:val="none" w:sz="0" w:space="0" w:color="auto"/>
                <w:right w:val="none" w:sz="0" w:space="0" w:color="auto"/>
              </w:divBdr>
            </w:div>
            <w:div w:id="1553931215">
              <w:marLeft w:val="0"/>
              <w:marRight w:val="0"/>
              <w:marTop w:val="0"/>
              <w:marBottom w:val="0"/>
              <w:divBdr>
                <w:top w:val="none" w:sz="0" w:space="0" w:color="auto"/>
                <w:left w:val="none" w:sz="0" w:space="0" w:color="auto"/>
                <w:bottom w:val="none" w:sz="0" w:space="0" w:color="auto"/>
                <w:right w:val="none" w:sz="0" w:space="0" w:color="auto"/>
              </w:divBdr>
            </w:div>
            <w:div w:id="2002852406">
              <w:marLeft w:val="0"/>
              <w:marRight w:val="0"/>
              <w:marTop w:val="0"/>
              <w:marBottom w:val="0"/>
              <w:divBdr>
                <w:top w:val="none" w:sz="0" w:space="0" w:color="auto"/>
                <w:left w:val="none" w:sz="0" w:space="0" w:color="auto"/>
                <w:bottom w:val="none" w:sz="0" w:space="0" w:color="auto"/>
                <w:right w:val="none" w:sz="0" w:space="0" w:color="auto"/>
              </w:divBdr>
            </w:div>
            <w:div w:id="239142151">
              <w:marLeft w:val="0"/>
              <w:marRight w:val="0"/>
              <w:marTop w:val="0"/>
              <w:marBottom w:val="0"/>
              <w:divBdr>
                <w:top w:val="none" w:sz="0" w:space="0" w:color="auto"/>
                <w:left w:val="none" w:sz="0" w:space="0" w:color="auto"/>
                <w:bottom w:val="none" w:sz="0" w:space="0" w:color="auto"/>
                <w:right w:val="none" w:sz="0" w:space="0" w:color="auto"/>
              </w:divBdr>
            </w:div>
            <w:div w:id="1616400792">
              <w:marLeft w:val="0"/>
              <w:marRight w:val="0"/>
              <w:marTop w:val="0"/>
              <w:marBottom w:val="0"/>
              <w:divBdr>
                <w:top w:val="none" w:sz="0" w:space="0" w:color="auto"/>
                <w:left w:val="none" w:sz="0" w:space="0" w:color="auto"/>
                <w:bottom w:val="none" w:sz="0" w:space="0" w:color="auto"/>
                <w:right w:val="none" w:sz="0" w:space="0" w:color="auto"/>
              </w:divBdr>
            </w:div>
            <w:div w:id="1720015369">
              <w:marLeft w:val="0"/>
              <w:marRight w:val="0"/>
              <w:marTop w:val="0"/>
              <w:marBottom w:val="0"/>
              <w:divBdr>
                <w:top w:val="none" w:sz="0" w:space="0" w:color="auto"/>
                <w:left w:val="none" w:sz="0" w:space="0" w:color="auto"/>
                <w:bottom w:val="none" w:sz="0" w:space="0" w:color="auto"/>
                <w:right w:val="none" w:sz="0" w:space="0" w:color="auto"/>
              </w:divBdr>
            </w:div>
            <w:div w:id="635993637">
              <w:marLeft w:val="0"/>
              <w:marRight w:val="0"/>
              <w:marTop w:val="0"/>
              <w:marBottom w:val="0"/>
              <w:divBdr>
                <w:top w:val="none" w:sz="0" w:space="0" w:color="auto"/>
                <w:left w:val="none" w:sz="0" w:space="0" w:color="auto"/>
                <w:bottom w:val="none" w:sz="0" w:space="0" w:color="auto"/>
                <w:right w:val="none" w:sz="0" w:space="0" w:color="auto"/>
              </w:divBdr>
            </w:div>
            <w:div w:id="159974140">
              <w:marLeft w:val="0"/>
              <w:marRight w:val="0"/>
              <w:marTop w:val="0"/>
              <w:marBottom w:val="0"/>
              <w:divBdr>
                <w:top w:val="none" w:sz="0" w:space="0" w:color="auto"/>
                <w:left w:val="none" w:sz="0" w:space="0" w:color="auto"/>
                <w:bottom w:val="none" w:sz="0" w:space="0" w:color="auto"/>
                <w:right w:val="none" w:sz="0" w:space="0" w:color="auto"/>
              </w:divBdr>
            </w:div>
            <w:div w:id="165479981">
              <w:marLeft w:val="0"/>
              <w:marRight w:val="0"/>
              <w:marTop w:val="0"/>
              <w:marBottom w:val="0"/>
              <w:divBdr>
                <w:top w:val="none" w:sz="0" w:space="0" w:color="auto"/>
                <w:left w:val="none" w:sz="0" w:space="0" w:color="auto"/>
                <w:bottom w:val="none" w:sz="0" w:space="0" w:color="auto"/>
                <w:right w:val="none" w:sz="0" w:space="0" w:color="auto"/>
              </w:divBdr>
            </w:div>
            <w:div w:id="20859034">
              <w:marLeft w:val="0"/>
              <w:marRight w:val="0"/>
              <w:marTop w:val="0"/>
              <w:marBottom w:val="0"/>
              <w:divBdr>
                <w:top w:val="none" w:sz="0" w:space="0" w:color="auto"/>
                <w:left w:val="none" w:sz="0" w:space="0" w:color="auto"/>
                <w:bottom w:val="none" w:sz="0" w:space="0" w:color="auto"/>
                <w:right w:val="none" w:sz="0" w:space="0" w:color="auto"/>
              </w:divBdr>
            </w:div>
            <w:div w:id="1234924929">
              <w:marLeft w:val="0"/>
              <w:marRight w:val="0"/>
              <w:marTop w:val="0"/>
              <w:marBottom w:val="0"/>
              <w:divBdr>
                <w:top w:val="none" w:sz="0" w:space="0" w:color="auto"/>
                <w:left w:val="none" w:sz="0" w:space="0" w:color="auto"/>
                <w:bottom w:val="none" w:sz="0" w:space="0" w:color="auto"/>
                <w:right w:val="none" w:sz="0" w:space="0" w:color="auto"/>
              </w:divBdr>
            </w:div>
            <w:div w:id="1999991543">
              <w:marLeft w:val="0"/>
              <w:marRight w:val="0"/>
              <w:marTop w:val="0"/>
              <w:marBottom w:val="0"/>
              <w:divBdr>
                <w:top w:val="none" w:sz="0" w:space="0" w:color="auto"/>
                <w:left w:val="none" w:sz="0" w:space="0" w:color="auto"/>
                <w:bottom w:val="none" w:sz="0" w:space="0" w:color="auto"/>
                <w:right w:val="none" w:sz="0" w:space="0" w:color="auto"/>
              </w:divBdr>
            </w:div>
            <w:div w:id="433749400">
              <w:marLeft w:val="0"/>
              <w:marRight w:val="0"/>
              <w:marTop w:val="0"/>
              <w:marBottom w:val="0"/>
              <w:divBdr>
                <w:top w:val="none" w:sz="0" w:space="0" w:color="auto"/>
                <w:left w:val="none" w:sz="0" w:space="0" w:color="auto"/>
                <w:bottom w:val="none" w:sz="0" w:space="0" w:color="auto"/>
                <w:right w:val="none" w:sz="0" w:space="0" w:color="auto"/>
              </w:divBdr>
            </w:div>
            <w:div w:id="1564103570">
              <w:marLeft w:val="0"/>
              <w:marRight w:val="0"/>
              <w:marTop w:val="0"/>
              <w:marBottom w:val="0"/>
              <w:divBdr>
                <w:top w:val="none" w:sz="0" w:space="0" w:color="auto"/>
                <w:left w:val="none" w:sz="0" w:space="0" w:color="auto"/>
                <w:bottom w:val="none" w:sz="0" w:space="0" w:color="auto"/>
                <w:right w:val="none" w:sz="0" w:space="0" w:color="auto"/>
              </w:divBdr>
            </w:div>
            <w:div w:id="928661841">
              <w:marLeft w:val="0"/>
              <w:marRight w:val="0"/>
              <w:marTop w:val="0"/>
              <w:marBottom w:val="0"/>
              <w:divBdr>
                <w:top w:val="none" w:sz="0" w:space="0" w:color="auto"/>
                <w:left w:val="none" w:sz="0" w:space="0" w:color="auto"/>
                <w:bottom w:val="none" w:sz="0" w:space="0" w:color="auto"/>
                <w:right w:val="none" w:sz="0" w:space="0" w:color="auto"/>
              </w:divBdr>
            </w:div>
            <w:div w:id="1795249184">
              <w:marLeft w:val="0"/>
              <w:marRight w:val="0"/>
              <w:marTop w:val="0"/>
              <w:marBottom w:val="0"/>
              <w:divBdr>
                <w:top w:val="none" w:sz="0" w:space="0" w:color="auto"/>
                <w:left w:val="none" w:sz="0" w:space="0" w:color="auto"/>
                <w:bottom w:val="none" w:sz="0" w:space="0" w:color="auto"/>
                <w:right w:val="none" w:sz="0" w:space="0" w:color="auto"/>
              </w:divBdr>
            </w:div>
            <w:div w:id="1680236884">
              <w:marLeft w:val="0"/>
              <w:marRight w:val="0"/>
              <w:marTop w:val="0"/>
              <w:marBottom w:val="0"/>
              <w:divBdr>
                <w:top w:val="none" w:sz="0" w:space="0" w:color="auto"/>
                <w:left w:val="none" w:sz="0" w:space="0" w:color="auto"/>
                <w:bottom w:val="none" w:sz="0" w:space="0" w:color="auto"/>
                <w:right w:val="none" w:sz="0" w:space="0" w:color="auto"/>
              </w:divBdr>
            </w:div>
            <w:div w:id="1758668261">
              <w:marLeft w:val="0"/>
              <w:marRight w:val="0"/>
              <w:marTop w:val="0"/>
              <w:marBottom w:val="0"/>
              <w:divBdr>
                <w:top w:val="none" w:sz="0" w:space="0" w:color="auto"/>
                <w:left w:val="none" w:sz="0" w:space="0" w:color="auto"/>
                <w:bottom w:val="none" w:sz="0" w:space="0" w:color="auto"/>
                <w:right w:val="none" w:sz="0" w:space="0" w:color="auto"/>
              </w:divBdr>
            </w:div>
            <w:div w:id="1530676201">
              <w:marLeft w:val="0"/>
              <w:marRight w:val="0"/>
              <w:marTop w:val="0"/>
              <w:marBottom w:val="0"/>
              <w:divBdr>
                <w:top w:val="none" w:sz="0" w:space="0" w:color="auto"/>
                <w:left w:val="none" w:sz="0" w:space="0" w:color="auto"/>
                <w:bottom w:val="none" w:sz="0" w:space="0" w:color="auto"/>
                <w:right w:val="none" w:sz="0" w:space="0" w:color="auto"/>
              </w:divBdr>
            </w:div>
            <w:div w:id="1562788512">
              <w:marLeft w:val="0"/>
              <w:marRight w:val="0"/>
              <w:marTop w:val="0"/>
              <w:marBottom w:val="0"/>
              <w:divBdr>
                <w:top w:val="none" w:sz="0" w:space="0" w:color="auto"/>
                <w:left w:val="none" w:sz="0" w:space="0" w:color="auto"/>
                <w:bottom w:val="none" w:sz="0" w:space="0" w:color="auto"/>
                <w:right w:val="none" w:sz="0" w:space="0" w:color="auto"/>
              </w:divBdr>
            </w:div>
            <w:div w:id="18552474">
              <w:marLeft w:val="0"/>
              <w:marRight w:val="0"/>
              <w:marTop w:val="0"/>
              <w:marBottom w:val="0"/>
              <w:divBdr>
                <w:top w:val="none" w:sz="0" w:space="0" w:color="auto"/>
                <w:left w:val="none" w:sz="0" w:space="0" w:color="auto"/>
                <w:bottom w:val="none" w:sz="0" w:space="0" w:color="auto"/>
                <w:right w:val="none" w:sz="0" w:space="0" w:color="auto"/>
              </w:divBdr>
            </w:div>
            <w:div w:id="629215447">
              <w:marLeft w:val="0"/>
              <w:marRight w:val="0"/>
              <w:marTop w:val="0"/>
              <w:marBottom w:val="0"/>
              <w:divBdr>
                <w:top w:val="none" w:sz="0" w:space="0" w:color="auto"/>
                <w:left w:val="none" w:sz="0" w:space="0" w:color="auto"/>
                <w:bottom w:val="none" w:sz="0" w:space="0" w:color="auto"/>
                <w:right w:val="none" w:sz="0" w:space="0" w:color="auto"/>
              </w:divBdr>
            </w:div>
            <w:div w:id="403571135">
              <w:marLeft w:val="0"/>
              <w:marRight w:val="0"/>
              <w:marTop w:val="0"/>
              <w:marBottom w:val="0"/>
              <w:divBdr>
                <w:top w:val="none" w:sz="0" w:space="0" w:color="auto"/>
                <w:left w:val="none" w:sz="0" w:space="0" w:color="auto"/>
                <w:bottom w:val="none" w:sz="0" w:space="0" w:color="auto"/>
                <w:right w:val="none" w:sz="0" w:space="0" w:color="auto"/>
              </w:divBdr>
            </w:div>
            <w:div w:id="59789187">
              <w:marLeft w:val="0"/>
              <w:marRight w:val="0"/>
              <w:marTop w:val="0"/>
              <w:marBottom w:val="0"/>
              <w:divBdr>
                <w:top w:val="none" w:sz="0" w:space="0" w:color="auto"/>
                <w:left w:val="none" w:sz="0" w:space="0" w:color="auto"/>
                <w:bottom w:val="none" w:sz="0" w:space="0" w:color="auto"/>
                <w:right w:val="none" w:sz="0" w:space="0" w:color="auto"/>
              </w:divBdr>
            </w:div>
            <w:div w:id="1794405249">
              <w:marLeft w:val="0"/>
              <w:marRight w:val="0"/>
              <w:marTop w:val="0"/>
              <w:marBottom w:val="0"/>
              <w:divBdr>
                <w:top w:val="none" w:sz="0" w:space="0" w:color="auto"/>
                <w:left w:val="none" w:sz="0" w:space="0" w:color="auto"/>
                <w:bottom w:val="none" w:sz="0" w:space="0" w:color="auto"/>
                <w:right w:val="none" w:sz="0" w:space="0" w:color="auto"/>
              </w:divBdr>
            </w:div>
            <w:div w:id="917714841">
              <w:marLeft w:val="0"/>
              <w:marRight w:val="0"/>
              <w:marTop w:val="0"/>
              <w:marBottom w:val="0"/>
              <w:divBdr>
                <w:top w:val="none" w:sz="0" w:space="0" w:color="auto"/>
                <w:left w:val="none" w:sz="0" w:space="0" w:color="auto"/>
                <w:bottom w:val="none" w:sz="0" w:space="0" w:color="auto"/>
                <w:right w:val="none" w:sz="0" w:space="0" w:color="auto"/>
              </w:divBdr>
            </w:div>
            <w:div w:id="1941257200">
              <w:marLeft w:val="0"/>
              <w:marRight w:val="0"/>
              <w:marTop w:val="0"/>
              <w:marBottom w:val="0"/>
              <w:divBdr>
                <w:top w:val="none" w:sz="0" w:space="0" w:color="auto"/>
                <w:left w:val="none" w:sz="0" w:space="0" w:color="auto"/>
                <w:bottom w:val="none" w:sz="0" w:space="0" w:color="auto"/>
                <w:right w:val="none" w:sz="0" w:space="0" w:color="auto"/>
              </w:divBdr>
            </w:div>
            <w:div w:id="24214988">
              <w:marLeft w:val="0"/>
              <w:marRight w:val="0"/>
              <w:marTop w:val="0"/>
              <w:marBottom w:val="0"/>
              <w:divBdr>
                <w:top w:val="none" w:sz="0" w:space="0" w:color="auto"/>
                <w:left w:val="none" w:sz="0" w:space="0" w:color="auto"/>
                <w:bottom w:val="none" w:sz="0" w:space="0" w:color="auto"/>
                <w:right w:val="none" w:sz="0" w:space="0" w:color="auto"/>
              </w:divBdr>
            </w:div>
            <w:div w:id="751435872">
              <w:marLeft w:val="0"/>
              <w:marRight w:val="0"/>
              <w:marTop w:val="0"/>
              <w:marBottom w:val="0"/>
              <w:divBdr>
                <w:top w:val="none" w:sz="0" w:space="0" w:color="auto"/>
                <w:left w:val="none" w:sz="0" w:space="0" w:color="auto"/>
                <w:bottom w:val="none" w:sz="0" w:space="0" w:color="auto"/>
                <w:right w:val="none" w:sz="0" w:space="0" w:color="auto"/>
              </w:divBdr>
            </w:div>
            <w:div w:id="2016303730">
              <w:marLeft w:val="0"/>
              <w:marRight w:val="0"/>
              <w:marTop w:val="0"/>
              <w:marBottom w:val="0"/>
              <w:divBdr>
                <w:top w:val="none" w:sz="0" w:space="0" w:color="auto"/>
                <w:left w:val="none" w:sz="0" w:space="0" w:color="auto"/>
                <w:bottom w:val="none" w:sz="0" w:space="0" w:color="auto"/>
                <w:right w:val="none" w:sz="0" w:space="0" w:color="auto"/>
              </w:divBdr>
            </w:div>
            <w:div w:id="1604872936">
              <w:marLeft w:val="0"/>
              <w:marRight w:val="0"/>
              <w:marTop w:val="0"/>
              <w:marBottom w:val="0"/>
              <w:divBdr>
                <w:top w:val="none" w:sz="0" w:space="0" w:color="auto"/>
                <w:left w:val="none" w:sz="0" w:space="0" w:color="auto"/>
                <w:bottom w:val="none" w:sz="0" w:space="0" w:color="auto"/>
                <w:right w:val="none" w:sz="0" w:space="0" w:color="auto"/>
              </w:divBdr>
            </w:div>
            <w:div w:id="1743406927">
              <w:marLeft w:val="0"/>
              <w:marRight w:val="0"/>
              <w:marTop w:val="0"/>
              <w:marBottom w:val="0"/>
              <w:divBdr>
                <w:top w:val="none" w:sz="0" w:space="0" w:color="auto"/>
                <w:left w:val="none" w:sz="0" w:space="0" w:color="auto"/>
                <w:bottom w:val="none" w:sz="0" w:space="0" w:color="auto"/>
                <w:right w:val="none" w:sz="0" w:space="0" w:color="auto"/>
              </w:divBdr>
            </w:div>
            <w:div w:id="948582040">
              <w:marLeft w:val="0"/>
              <w:marRight w:val="0"/>
              <w:marTop w:val="0"/>
              <w:marBottom w:val="0"/>
              <w:divBdr>
                <w:top w:val="none" w:sz="0" w:space="0" w:color="auto"/>
                <w:left w:val="none" w:sz="0" w:space="0" w:color="auto"/>
                <w:bottom w:val="none" w:sz="0" w:space="0" w:color="auto"/>
                <w:right w:val="none" w:sz="0" w:space="0" w:color="auto"/>
              </w:divBdr>
            </w:div>
            <w:div w:id="99491158">
              <w:marLeft w:val="0"/>
              <w:marRight w:val="0"/>
              <w:marTop w:val="0"/>
              <w:marBottom w:val="0"/>
              <w:divBdr>
                <w:top w:val="none" w:sz="0" w:space="0" w:color="auto"/>
                <w:left w:val="none" w:sz="0" w:space="0" w:color="auto"/>
                <w:bottom w:val="none" w:sz="0" w:space="0" w:color="auto"/>
                <w:right w:val="none" w:sz="0" w:space="0" w:color="auto"/>
              </w:divBdr>
            </w:div>
            <w:div w:id="98985957">
              <w:marLeft w:val="0"/>
              <w:marRight w:val="0"/>
              <w:marTop w:val="0"/>
              <w:marBottom w:val="0"/>
              <w:divBdr>
                <w:top w:val="none" w:sz="0" w:space="0" w:color="auto"/>
                <w:left w:val="none" w:sz="0" w:space="0" w:color="auto"/>
                <w:bottom w:val="none" w:sz="0" w:space="0" w:color="auto"/>
                <w:right w:val="none" w:sz="0" w:space="0" w:color="auto"/>
              </w:divBdr>
            </w:div>
            <w:div w:id="1447696073">
              <w:marLeft w:val="0"/>
              <w:marRight w:val="0"/>
              <w:marTop w:val="0"/>
              <w:marBottom w:val="0"/>
              <w:divBdr>
                <w:top w:val="none" w:sz="0" w:space="0" w:color="auto"/>
                <w:left w:val="none" w:sz="0" w:space="0" w:color="auto"/>
                <w:bottom w:val="none" w:sz="0" w:space="0" w:color="auto"/>
                <w:right w:val="none" w:sz="0" w:space="0" w:color="auto"/>
              </w:divBdr>
            </w:div>
            <w:div w:id="1026099935">
              <w:marLeft w:val="0"/>
              <w:marRight w:val="0"/>
              <w:marTop w:val="0"/>
              <w:marBottom w:val="0"/>
              <w:divBdr>
                <w:top w:val="none" w:sz="0" w:space="0" w:color="auto"/>
                <w:left w:val="none" w:sz="0" w:space="0" w:color="auto"/>
                <w:bottom w:val="none" w:sz="0" w:space="0" w:color="auto"/>
                <w:right w:val="none" w:sz="0" w:space="0" w:color="auto"/>
              </w:divBdr>
            </w:div>
            <w:div w:id="665472429">
              <w:marLeft w:val="0"/>
              <w:marRight w:val="0"/>
              <w:marTop w:val="0"/>
              <w:marBottom w:val="0"/>
              <w:divBdr>
                <w:top w:val="none" w:sz="0" w:space="0" w:color="auto"/>
                <w:left w:val="none" w:sz="0" w:space="0" w:color="auto"/>
                <w:bottom w:val="none" w:sz="0" w:space="0" w:color="auto"/>
                <w:right w:val="none" w:sz="0" w:space="0" w:color="auto"/>
              </w:divBdr>
            </w:div>
            <w:div w:id="1947231339">
              <w:marLeft w:val="0"/>
              <w:marRight w:val="0"/>
              <w:marTop w:val="0"/>
              <w:marBottom w:val="0"/>
              <w:divBdr>
                <w:top w:val="none" w:sz="0" w:space="0" w:color="auto"/>
                <w:left w:val="none" w:sz="0" w:space="0" w:color="auto"/>
                <w:bottom w:val="none" w:sz="0" w:space="0" w:color="auto"/>
                <w:right w:val="none" w:sz="0" w:space="0" w:color="auto"/>
              </w:divBdr>
            </w:div>
            <w:div w:id="346490714">
              <w:marLeft w:val="0"/>
              <w:marRight w:val="0"/>
              <w:marTop w:val="0"/>
              <w:marBottom w:val="0"/>
              <w:divBdr>
                <w:top w:val="none" w:sz="0" w:space="0" w:color="auto"/>
                <w:left w:val="none" w:sz="0" w:space="0" w:color="auto"/>
                <w:bottom w:val="none" w:sz="0" w:space="0" w:color="auto"/>
                <w:right w:val="none" w:sz="0" w:space="0" w:color="auto"/>
              </w:divBdr>
            </w:div>
            <w:div w:id="199513601">
              <w:marLeft w:val="0"/>
              <w:marRight w:val="0"/>
              <w:marTop w:val="0"/>
              <w:marBottom w:val="0"/>
              <w:divBdr>
                <w:top w:val="none" w:sz="0" w:space="0" w:color="auto"/>
                <w:left w:val="none" w:sz="0" w:space="0" w:color="auto"/>
                <w:bottom w:val="none" w:sz="0" w:space="0" w:color="auto"/>
                <w:right w:val="none" w:sz="0" w:space="0" w:color="auto"/>
              </w:divBdr>
            </w:div>
            <w:div w:id="241762889">
              <w:marLeft w:val="0"/>
              <w:marRight w:val="0"/>
              <w:marTop w:val="0"/>
              <w:marBottom w:val="0"/>
              <w:divBdr>
                <w:top w:val="none" w:sz="0" w:space="0" w:color="auto"/>
                <w:left w:val="none" w:sz="0" w:space="0" w:color="auto"/>
                <w:bottom w:val="none" w:sz="0" w:space="0" w:color="auto"/>
                <w:right w:val="none" w:sz="0" w:space="0" w:color="auto"/>
              </w:divBdr>
            </w:div>
            <w:div w:id="567421721">
              <w:marLeft w:val="0"/>
              <w:marRight w:val="0"/>
              <w:marTop w:val="0"/>
              <w:marBottom w:val="0"/>
              <w:divBdr>
                <w:top w:val="none" w:sz="0" w:space="0" w:color="auto"/>
                <w:left w:val="none" w:sz="0" w:space="0" w:color="auto"/>
                <w:bottom w:val="none" w:sz="0" w:space="0" w:color="auto"/>
                <w:right w:val="none" w:sz="0" w:space="0" w:color="auto"/>
              </w:divBdr>
            </w:div>
            <w:div w:id="2011715164">
              <w:marLeft w:val="0"/>
              <w:marRight w:val="0"/>
              <w:marTop w:val="0"/>
              <w:marBottom w:val="0"/>
              <w:divBdr>
                <w:top w:val="none" w:sz="0" w:space="0" w:color="auto"/>
                <w:left w:val="none" w:sz="0" w:space="0" w:color="auto"/>
                <w:bottom w:val="none" w:sz="0" w:space="0" w:color="auto"/>
                <w:right w:val="none" w:sz="0" w:space="0" w:color="auto"/>
              </w:divBdr>
            </w:div>
            <w:div w:id="899904677">
              <w:marLeft w:val="0"/>
              <w:marRight w:val="0"/>
              <w:marTop w:val="0"/>
              <w:marBottom w:val="0"/>
              <w:divBdr>
                <w:top w:val="none" w:sz="0" w:space="0" w:color="auto"/>
                <w:left w:val="none" w:sz="0" w:space="0" w:color="auto"/>
                <w:bottom w:val="none" w:sz="0" w:space="0" w:color="auto"/>
                <w:right w:val="none" w:sz="0" w:space="0" w:color="auto"/>
              </w:divBdr>
            </w:div>
            <w:div w:id="2144535337">
              <w:marLeft w:val="0"/>
              <w:marRight w:val="0"/>
              <w:marTop w:val="0"/>
              <w:marBottom w:val="0"/>
              <w:divBdr>
                <w:top w:val="none" w:sz="0" w:space="0" w:color="auto"/>
                <w:left w:val="none" w:sz="0" w:space="0" w:color="auto"/>
                <w:bottom w:val="none" w:sz="0" w:space="0" w:color="auto"/>
                <w:right w:val="none" w:sz="0" w:space="0" w:color="auto"/>
              </w:divBdr>
            </w:div>
            <w:div w:id="890505688">
              <w:marLeft w:val="0"/>
              <w:marRight w:val="0"/>
              <w:marTop w:val="0"/>
              <w:marBottom w:val="0"/>
              <w:divBdr>
                <w:top w:val="none" w:sz="0" w:space="0" w:color="auto"/>
                <w:left w:val="none" w:sz="0" w:space="0" w:color="auto"/>
                <w:bottom w:val="none" w:sz="0" w:space="0" w:color="auto"/>
                <w:right w:val="none" w:sz="0" w:space="0" w:color="auto"/>
              </w:divBdr>
            </w:div>
            <w:div w:id="983854486">
              <w:marLeft w:val="0"/>
              <w:marRight w:val="0"/>
              <w:marTop w:val="0"/>
              <w:marBottom w:val="0"/>
              <w:divBdr>
                <w:top w:val="none" w:sz="0" w:space="0" w:color="auto"/>
                <w:left w:val="none" w:sz="0" w:space="0" w:color="auto"/>
                <w:bottom w:val="none" w:sz="0" w:space="0" w:color="auto"/>
                <w:right w:val="none" w:sz="0" w:space="0" w:color="auto"/>
              </w:divBdr>
            </w:div>
            <w:div w:id="702709367">
              <w:marLeft w:val="0"/>
              <w:marRight w:val="0"/>
              <w:marTop w:val="0"/>
              <w:marBottom w:val="0"/>
              <w:divBdr>
                <w:top w:val="none" w:sz="0" w:space="0" w:color="auto"/>
                <w:left w:val="none" w:sz="0" w:space="0" w:color="auto"/>
                <w:bottom w:val="none" w:sz="0" w:space="0" w:color="auto"/>
                <w:right w:val="none" w:sz="0" w:space="0" w:color="auto"/>
              </w:divBdr>
            </w:div>
            <w:div w:id="1166172314">
              <w:marLeft w:val="0"/>
              <w:marRight w:val="0"/>
              <w:marTop w:val="0"/>
              <w:marBottom w:val="0"/>
              <w:divBdr>
                <w:top w:val="none" w:sz="0" w:space="0" w:color="auto"/>
                <w:left w:val="none" w:sz="0" w:space="0" w:color="auto"/>
                <w:bottom w:val="none" w:sz="0" w:space="0" w:color="auto"/>
                <w:right w:val="none" w:sz="0" w:space="0" w:color="auto"/>
              </w:divBdr>
            </w:div>
            <w:div w:id="721099700">
              <w:marLeft w:val="0"/>
              <w:marRight w:val="0"/>
              <w:marTop w:val="0"/>
              <w:marBottom w:val="0"/>
              <w:divBdr>
                <w:top w:val="none" w:sz="0" w:space="0" w:color="auto"/>
                <w:left w:val="none" w:sz="0" w:space="0" w:color="auto"/>
                <w:bottom w:val="none" w:sz="0" w:space="0" w:color="auto"/>
                <w:right w:val="none" w:sz="0" w:space="0" w:color="auto"/>
              </w:divBdr>
            </w:div>
            <w:div w:id="1798061971">
              <w:marLeft w:val="0"/>
              <w:marRight w:val="0"/>
              <w:marTop w:val="0"/>
              <w:marBottom w:val="0"/>
              <w:divBdr>
                <w:top w:val="none" w:sz="0" w:space="0" w:color="auto"/>
                <w:left w:val="none" w:sz="0" w:space="0" w:color="auto"/>
                <w:bottom w:val="none" w:sz="0" w:space="0" w:color="auto"/>
                <w:right w:val="none" w:sz="0" w:space="0" w:color="auto"/>
              </w:divBdr>
            </w:div>
            <w:div w:id="2042167889">
              <w:marLeft w:val="0"/>
              <w:marRight w:val="0"/>
              <w:marTop w:val="0"/>
              <w:marBottom w:val="0"/>
              <w:divBdr>
                <w:top w:val="none" w:sz="0" w:space="0" w:color="auto"/>
                <w:left w:val="none" w:sz="0" w:space="0" w:color="auto"/>
                <w:bottom w:val="none" w:sz="0" w:space="0" w:color="auto"/>
                <w:right w:val="none" w:sz="0" w:space="0" w:color="auto"/>
              </w:divBdr>
            </w:div>
            <w:div w:id="1834374570">
              <w:marLeft w:val="0"/>
              <w:marRight w:val="0"/>
              <w:marTop w:val="0"/>
              <w:marBottom w:val="0"/>
              <w:divBdr>
                <w:top w:val="none" w:sz="0" w:space="0" w:color="auto"/>
                <w:left w:val="none" w:sz="0" w:space="0" w:color="auto"/>
                <w:bottom w:val="none" w:sz="0" w:space="0" w:color="auto"/>
                <w:right w:val="none" w:sz="0" w:space="0" w:color="auto"/>
              </w:divBdr>
            </w:div>
            <w:div w:id="51275897">
              <w:marLeft w:val="0"/>
              <w:marRight w:val="0"/>
              <w:marTop w:val="0"/>
              <w:marBottom w:val="0"/>
              <w:divBdr>
                <w:top w:val="none" w:sz="0" w:space="0" w:color="auto"/>
                <w:left w:val="none" w:sz="0" w:space="0" w:color="auto"/>
                <w:bottom w:val="none" w:sz="0" w:space="0" w:color="auto"/>
                <w:right w:val="none" w:sz="0" w:space="0" w:color="auto"/>
              </w:divBdr>
            </w:div>
            <w:div w:id="529881888">
              <w:marLeft w:val="0"/>
              <w:marRight w:val="0"/>
              <w:marTop w:val="0"/>
              <w:marBottom w:val="0"/>
              <w:divBdr>
                <w:top w:val="none" w:sz="0" w:space="0" w:color="auto"/>
                <w:left w:val="none" w:sz="0" w:space="0" w:color="auto"/>
                <w:bottom w:val="none" w:sz="0" w:space="0" w:color="auto"/>
                <w:right w:val="none" w:sz="0" w:space="0" w:color="auto"/>
              </w:divBdr>
            </w:div>
            <w:div w:id="1919167651">
              <w:marLeft w:val="0"/>
              <w:marRight w:val="0"/>
              <w:marTop w:val="0"/>
              <w:marBottom w:val="0"/>
              <w:divBdr>
                <w:top w:val="none" w:sz="0" w:space="0" w:color="auto"/>
                <w:left w:val="none" w:sz="0" w:space="0" w:color="auto"/>
                <w:bottom w:val="none" w:sz="0" w:space="0" w:color="auto"/>
                <w:right w:val="none" w:sz="0" w:space="0" w:color="auto"/>
              </w:divBdr>
            </w:div>
            <w:div w:id="138308302">
              <w:marLeft w:val="0"/>
              <w:marRight w:val="0"/>
              <w:marTop w:val="0"/>
              <w:marBottom w:val="0"/>
              <w:divBdr>
                <w:top w:val="none" w:sz="0" w:space="0" w:color="auto"/>
                <w:left w:val="none" w:sz="0" w:space="0" w:color="auto"/>
                <w:bottom w:val="none" w:sz="0" w:space="0" w:color="auto"/>
                <w:right w:val="none" w:sz="0" w:space="0" w:color="auto"/>
              </w:divBdr>
            </w:div>
            <w:div w:id="403649282">
              <w:marLeft w:val="0"/>
              <w:marRight w:val="0"/>
              <w:marTop w:val="0"/>
              <w:marBottom w:val="0"/>
              <w:divBdr>
                <w:top w:val="none" w:sz="0" w:space="0" w:color="auto"/>
                <w:left w:val="none" w:sz="0" w:space="0" w:color="auto"/>
                <w:bottom w:val="none" w:sz="0" w:space="0" w:color="auto"/>
                <w:right w:val="none" w:sz="0" w:space="0" w:color="auto"/>
              </w:divBdr>
            </w:div>
            <w:div w:id="1551114489">
              <w:marLeft w:val="0"/>
              <w:marRight w:val="0"/>
              <w:marTop w:val="0"/>
              <w:marBottom w:val="0"/>
              <w:divBdr>
                <w:top w:val="none" w:sz="0" w:space="0" w:color="auto"/>
                <w:left w:val="none" w:sz="0" w:space="0" w:color="auto"/>
                <w:bottom w:val="none" w:sz="0" w:space="0" w:color="auto"/>
                <w:right w:val="none" w:sz="0" w:space="0" w:color="auto"/>
              </w:divBdr>
            </w:div>
            <w:div w:id="271713188">
              <w:marLeft w:val="0"/>
              <w:marRight w:val="0"/>
              <w:marTop w:val="0"/>
              <w:marBottom w:val="0"/>
              <w:divBdr>
                <w:top w:val="none" w:sz="0" w:space="0" w:color="auto"/>
                <w:left w:val="none" w:sz="0" w:space="0" w:color="auto"/>
                <w:bottom w:val="none" w:sz="0" w:space="0" w:color="auto"/>
                <w:right w:val="none" w:sz="0" w:space="0" w:color="auto"/>
              </w:divBdr>
            </w:div>
            <w:div w:id="752818633">
              <w:marLeft w:val="0"/>
              <w:marRight w:val="0"/>
              <w:marTop w:val="0"/>
              <w:marBottom w:val="0"/>
              <w:divBdr>
                <w:top w:val="none" w:sz="0" w:space="0" w:color="auto"/>
                <w:left w:val="none" w:sz="0" w:space="0" w:color="auto"/>
                <w:bottom w:val="none" w:sz="0" w:space="0" w:color="auto"/>
                <w:right w:val="none" w:sz="0" w:space="0" w:color="auto"/>
              </w:divBdr>
            </w:div>
            <w:div w:id="1184246492">
              <w:marLeft w:val="0"/>
              <w:marRight w:val="0"/>
              <w:marTop w:val="0"/>
              <w:marBottom w:val="0"/>
              <w:divBdr>
                <w:top w:val="none" w:sz="0" w:space="0" w:color="auto"/>
                <w:left w:val="none" w:sz="0" w:space="0" w:color="auto"/>
                <w:bottom w:val="none" w:sz="0" w:space="0" w:color="auto"/>
                <w:right w:val="none" w:sz="0" w:space="0" w:color="auto"/>
              </w:divBdr>
            </w:div>
            <w:div w:id="1638417497">
              <w:marLeft w:val="0"/>
              <w:marRight w:val="0"/>
              <w:marTop w:val="0"/>
              <w:marBottom w:val="0"/>
              <w:divBdr>
                <w:top w:val="none" w:sz="0" w:space="0" w:color="auto"/>
                <w:left w:val="none" w:sz="0" w:space="0" w:color="auto"/>
                <w:bottom w:val="none" w:sz="0" w:space="0" w:color="auto"/>
                <w:right w:val="none" w:sz="0" w:space="0" w:color="auto"/>
              </w:divBdr>
            </w:div>
            <w:div w:id="520751840">
              <w:marLeft w:val="0"/>
              <w:marRight w:val="0"/>
              <w:marTop w:val="0"/>
              <w:marBottom w:val="0"/>
              <w:divBdr>
                <w:top w:val="none" w:sz="0" w:space="0" w:color="auto"/>
                <w:left w:val="none" w:sz="0" w:space="0" w:color="auto"/>
                <w:bottom w:val="none" w:sz="0" w:space="0" w:color="auto"/>
                <w:right w:val="none" w:sz="0" w:space="0" w:color="auto"/>
              </w:divBdr>
            </w:div>
            <w:div w:id="1136221516">
              <w:marLeft w:val="0"/>
              <w:marRight w:val="0"/>
              <w:marTop w:val="0"/>
              <w:marBottom w:val="0"/>
              <w:divBdr>
                <w:top w:val="none" w:sz="0" w:space="0" w:color="auto"/>
                <w:left w:val="none" w:sz="0" w:space="0" w:color="auto"/>
                <w:bottom w:val="none" w:sz="0" w:space="0" w:color="auto"/>
                <w:right w:val="none" w:sz="0" w:space="0" w:color="auto"/>
              </w:divBdr>
            </w:div>
            <w:div w:id="1500652708">
              <w:marLeft w:val="0"/>
              <w:marRight w:val="0"/>
              <w:marTop w:val="0"/>
              <w:marBottom w:val="0"/>
              <w:divBdr>
                <w:top w:val="none" w:sz="0" w:space="0" w:color="auto"/>
                <w:left w:val="none" w:sz="0" w:space="0" w:color="auto"/>
                <w:bottom w:val="none" w:sz="0" w:space="0" w:color="auto"/>
                <w:right w:val="none" w:sz="0" w:space="0" w:color="auto"/>
              </w:divBdr>
            </w:div>
            <w:div w:id="717902598">
              <w:marLeft w:val="0"/>
              <w:marRight w:val="0"/>
              <w:marTop w:val="0"/>
              <w:marBottom w:val="0"/>
              <w:divBdr>
                <w:top w:val="none" w:sz="0" w:space="0" w:color="auto"/>
                <w:left w:val="none" w:sz="0" w:space="0" w:color="auto"/>
                <w:bottom w:val="none" w:sz="0" w:space="0" w:color="auto"/>
                <w:right w:val="none" w:sz="0" w:space="0" w:color="auto"/>
              </w:divBdr>
            </w:div>
            <w:div w:id="1029641209">
              <w:marLeft w:val="0"/>
              <w:marRight w:val="0"/>
              <w:marTop w:val="0"/>
              <w:marBottom w:val="0"/>
              <w:divBdr>
                <w:top w:val="none" w:sz="0" w:space="0" w:color="auto"/>
                <w:left w:val="none" w:sz="0" w:space="0" w:color="auto"/>
                <w:bottom w:val="none" w:sz="0" w:space="0" w:color="auto"/>
                <w:right w:val="none" w:sz="0" w:space="0" w:color="auto"/>
              </w:divBdr>
            </w:div>
            <w:div w:id="1241327541">
              <w:marLeft w:val="0"/>
              <w:marRight w:val="0"/>
              <w:marTop w:val="0"/>
              <w:marBottom w:val="0"/>
              <w:divBdr>
                <w:top w:val="none" w:sz="0" w:space="0" w:color="auto"/>
                <w:left w:val="none" w:sz="0" w:space="0" w:color="auto"/>
                <w:bottom w:val="none" w:sz="0" w:space="0" w:color="auto"/>
                <w:right w:val="none" w:sz="0" w:space="0" w:color="auto"/>
              </w:divBdr>
            </w:div>
            <w:div w:id="1415394052">
              <w:marLeft w:val="0"/>
              <w:marRight w:val="0"/>
              <w:marTop w:val="0"/>
              <w:marBottom w:val="0"/>
              <w:divBdr>
                <w:top w:val="none" w:sz="0" w:space="0" w:color="auto"/>
                <w:left w:val="none" w:sz="0" w:space="0" w:color="auto"/>
                <w:bottom w:val="none" w:sz="0" w:space="0" w:color="auto"/>
                <w:right w:val="none" w:sz="0" w:space="0" w:color="auto"/>
              </w:divBdr>
            </w:div>
            <w:div w:id="1113594337">
              <w:marLeft w:val="0"/>
              <w:marRight w:val="0"/>
              <w:marTop w:val="0"/>
              <w:marBottom w:val="0"/>
              <w:divBdr>
                <w:top w:val="none" w:sz="0" w:space="0" w:color="auto"/>
                <w:left w:val="none" w:sz="0" w:space="0" w:color="auto"/>
                <w:bottom w:val="none" w:sz="0" w:space="0" w:color="auto"/>
                <w:right w:val="none" w:sz="0" w:space="0" w:color="auto"/>
              </w:divBdr>
            </w:div>
            <w:div w:id="1377386604">
              <w:marLeft w:val="0"/>
              <w:marRight w:val="0"/>
              <w:marTop w:val="0"/>
              <w:marBottom w:val="0"/>
              <w:divBdr>
                <w:top w:val="none" w:sz="0" w:space="0" w:color="auto"/>
                <w:left w:val="none" w:sz="0" w:space="0" w:color="auto"/>
                <w:bottom w:val="none" w:sz="0" w:space="0" w:color="auto"/>
                <w:right w:val="none" w:sz="0" w:space="0" w:color="auto"/>
              </w:divBdr>
            </w:div>
            <w:div w:id="119226164">
              <w:marLeft w:val="0"/>
              <w:marRight w:val="0"/>
              <w:marTop w:val="0"/>
              <w:marBottom w:val="0"/>
              <w:divBdr>
                <w:top w:val="none" w:sz="0" w:space="0" w:color="auto"/>
                <w:left w:val="none" w:sz="0" w:space="0" w:color="auto"/>
                <w:bottom w:val="none" w:sz="0" w:space="0" w:color="auto"/>
                <w:right w:val="none" w:sz="0" w:space="0" w:color="auto"/>
              </w:divBdr>
            </w:div>
            <w:div w:id="1125733050">
              <w:marLeft w:val="0"/>
              <w:marRight w:val="0"/>
              <w:marTop w:val="0"/>
              <w:marBottom w:val="0"/>
              <w:divBdr>
                <w:top w:val="none" w:sz="0" w:space="0" w:color="auto"/>
                <w:left w:val="none" w:sz="0" w:space="0" w:color="auto"/>
                <w:bottom w:val="none" w:sz="0" w:space="0" w:color="auto"/>
                <w:right w:val="none" w:sz="0" w:space="0" w:color="auto"/>
              </w:divBdr>
            </w:div>
            <w:div w:id="1032461623">
              <w:marLeft w:val="0"/>
              <w:marRight w:val="0"/>
              <w:marTop w:val="0"/>
              <w:marBottom w:val="0"/>
              <w:divBdr>
                <w:top w:val="none" w:sz="0" w:space="0" w:color="auto"/>
                <w:left w:val="none" w:sz="0" w:space="0" w:color="auto"/>
                <w:bottom w:val="none" w:sz="0" w:space="0" w:color="auto"/>
                <w:right w:val="none" w:sz="0" w:space="0" w:color="auto"/>
              </w:divBdr>
            </w:div>
            <w:div w:id="1182235784">
              <w:marLeft w:val="0"/>
              <w:marRight w:val="0"/>
              <w:marTop w:val="0"/>
              <w:marBottom w:val="0"/>
              <w:divBdr>
                <w:top w:val="none" w:sz="0" w:space="0" w:color="auto"/>
                <w:left w:val="none" w:sz="0" w:space="0" w:color="auto"/>
                <w:bottom w:val="none" w:sz="0" w:space="0" w:color="auto"/>
                <w:right w:val="none" w:sz="0" w:space="0" w:color="auto"/>
              </w:divBdr>
            </w:div>
            <w:div w:id="608970225">
              <w:marLeft w:val="0"/>
              <w:marRight w:val="0"/>
              <w:marTop w:val="0"/>
              <w:marBottom w:val="0"/>
              <w:divBdr>
                <w:top w:val="none" w:sz="0" w:space="0" w:color="auto"/>
                <w:left w:val="none" w:sz="0" w:space="0" w:color="auto"/>
                <w:bottom w:val="none" w:sz="0" w:space="0" w:color="auto"/>
                <w:right w:val="none" w:sz="0" w:space="0" w:color="auto"/>
              </w:divBdr>
            </w:div>
            <w:div w:id="345139256">
              <w:marLeft w:val="0"/>
              <w:marRight w:val="0"/>
              <w:marTop w:val="0"/>
              <w:marBottom w:val="0"/>
              <w:divBdr>
                <w:top w:val="none" w:sz="0" w:space="0" w:color="auto"/>
                <w:left w:val="none" w:sz="0" w:space="0" w:color="auto"/>
                <w:bottom w:val="none" w:sz="0" w:space="0" w:color="auto"/>
                <w:right w:val="none" w:sz="0" w:space="0" w:color="auto"/>
              </w:divBdr>
            </w:div>
            <w:div w:id="1320841854">
              <w:marLeft w:val="0"/>
              <w:marRight w:val="0"/>
              <w:marTop w:val="0"/>
              <w:marBottom w:val="0"/>
              <w:divBdr>
                <w:top w:val="none" w:sz="0" w:space="0" w:color="auto"/>
                <w:left w:val="none" w:sz="0" w:space="0" w:color="auto"/>
                <w:bottom w:val="none" w:sz="0" w:space="0" w:color="auto"/>
                <w:right w:val="none" w:sz="0" w:space="0" w:color="auto"/>
              </w:divBdr>
            </w:div>
            <w:div w:id="73629440">
              <w:marLeft w:val="0"/>
              <w:marRight w:val="0"/>
              <w:marTop w:val="0"/>
              <w:marBottom w:val="0"/>
              <w:divBdr>
                <w:top w:val="none" w:sz="0" w:space="0" w:color="auto"/>
                <w:left w:val="none" w:sz="0" w:space="0" w:color="auto"/>
                <w:bottom w:val="none" w:sz="0" w:space="0" w:color="auto"/>
                <w:right w:val="none" w:sz="0" w:space="0" w:color="auto"/>
              </w:divBdr>
            </w:div>
            <w:div w:id="1193418826">
              <w:marLeft w:val="0"/>
              <w:marRight w:val="0"/>
              <w:marTop w:val="0"/>
              <w:marBottom w:val="0"/>
              <w:divBdr>
                <w:top w:val="none" w:sz="0" w:space="0" w:color="auto"/>
                <w:left w:val="none" w:sz="0" w:space="0" w:color="auto"/>
                <w:bottom w:val="none" w:sz="0" w:space="0" w:color="auto"/>
                <w:right w:val="none" w:sz="0" w:space="0" w:color="auto"/>
              </w:divBdr>
            </w:div>
            <w:div w:id="1229615149">
              <w:marLeft w:val="0"/>
              <w:marRight w:val="0"/>
              <w:marTop w:val="0"/>
              <w:marBottom w:val="0"/>
              <w:divBdr>
                <w:top w:val="none" w:sz="0" w:space="0" w:color="auto"/>
                <w:left w:val="none" w:sz="0" w:space="0" w:color="auto"/>
                <w:bottom w:val="none" w:sz="0" w:space="0" w:color="auto"/>
                <w:right w:val="none" w:sz="0" w:space="0" w:color="auto"/>
              </w:divBdr>
            </w:div>
            <w:div w:id="666131648">
              <w:marLeft w:val="0"/>
              <w:marRight w:val="0"/>
              <w:marTop w:val="0"/>
              <w:marBottom w:val="0"/>
              <w:divBdr>
                <w:top w:val="none" w:sz="0" w:space="0" w:color="auto"/>
                <w:left w:val="none" w:sz="0" w:space="0" w:color="auto"/>
                <w:bottom w:val="none" w:sz="0" w:space="0" w:color="auto"/>
                <w:right w:val="none" w:sz="0" w:space="0" w:color="auto"/>
              </w:divBdr>
            </w:div>
            <w:div w:id="1222592223">
              <w:marLeft w:val="0"/>
              <w:marRight w:val="0"/>
              <w:marTop w:val="0"/>
              <w:marBottom w:val="0"/>
              <w:divBdr>
                <w:top w:val="none" w:sz="0" w:space="0" w:color="auto"/>
                <w:left w:val="none" w:sz="0" w:space="0" w:color="auto"/>
                <w:bottom w:val="none" w:sz="0" w:space="0" w:color="auto"/>
                <w:right w:val="none" w:sz="0" w:space="0" w:color="auto"/>
              </w:divBdr>
            </w:div>
            <w:div w:id="104083642">
              <w:marLeft w:val="0"/>
              <w:marRight w:val="0"/>
              <w:marTop w:val="0"/>
              <w:marBottom w:val="0"/>
              <w:divBdr>
                <w:top w:val="none" w:sz="0" w:space="0" w:color="auto"/>
                <w:left w:val="none" w:sz="0" w:space="0" w:color="auto"/>
                <w:bottom w:val="none" w:sz="0" w:space="0" w:color="auto"/>
                <w:right w:val="none" w:sz="0" w:space="0" w:color="auto"/>
              </w:divBdr>
            </w:div>
            <w:div w:id="1898541500">
              <w:marLeft w:val="0"/>
              <w:marRight w:val="0"/>
              <w:marTop w:val="0"/>
              <w:marBottom w:val="0"/>
              <w:divBdr>
                <w:top w:val="none" w:sz="0" w:space="0" w:color="auto"/>
                <w:left w:val="none" w:sz="0" w:space="0" w:color="auto"/>
                <w:bottom w:val="none" w:sz="0" w:space="0" w:color="auto"/>
                <w:right w:val="none" w:sz="0" w:space="0" w:color="auto"/>
              </w:divBdr>
            </w:div>
            <w:div w:id="1908372036">
              <w:marLeft w:val="0"/>
              <w:marRight w:val="0"/>
              <w:marTop w:val="0"/>
              <w:marBottom w:val="0"/>
              <w:divBdr>
                <w:top w:val="none" w:sz="0" w:space="0" w:color="auto"/>
                <w:left w:val="none" w:sz="0" w:space="0" w:color="auto"/>
                <w:bottom w:val="none" w:sz="0" w:space="0" w:color="auto"/>
                <w:right w:val="none" w:sz="0" w:space="0" w:color="auto"/>
              </w:divBdr>
            </w:div>
            <w:div w:id="1285039490">
              <w:marLeft w:val="0"/>
              <w:marRight w:val="0"/>
              <w:marTop w:val="0"/>
              <w:marBottom w:val="0"/>
              <w:divBdr>
                <w:top w:val="none" w:sz="0" w:space="0" w:color="auto"/>
                <w:left w:val="none" w:sz="0" w:space="0" w:color="auto"/>
                <w:bottom w:val="none" w:sz="0" w:space="0" w:color="auto"/>
                <w:right w:val="none" w:sz="0" w:space="0" w:color="auto"/>
              </w:divBdr>
            </w:div>
            <w:div w:id="2078478780">
              <w:marLeft w:val="0"/>
              <w:marRight w:val="0"/>
              <w:marTop w:val="0"/>
              <w:marBottom w:val="0"/>
              <w:divBdr>
                <w:top w:val="none" w:sz="0" w:space="0" w:color="auto"/>
                <w:left w:val="none" w:sz="0" w:space="0" w:color="auto"/>
                <w:bottom w:val="none" w:sz="0" w:space="0" w:color="auto"/>
                <w:right w:val="none" w:sz="0" w:space="0" w:color="auto"/>
              </w:divBdr>
            </w:div>
            <w:div w:id="1608274850">
              <w:marLeft w:val="0"/>
              <w:marRight w:val="0"/>
              <w:marTop w:val="0"/>
              <w:marBottom w:val="0"/>
              <w:divBdr>
                <w:top w:val="none" w:sz="0" w:space="0" w:color="auto"/>
                <w:left w:val="none" w:sz="0" w:space="0" w:color="auto"/>
                <w:bottom w:val="none" w:sz="0" w:space="0" w:color="auto"/>
                <w:right w:val="none" w:sz="0" w:space="0" w:color="auto"/>
              </w:divBdr>
            </w:div>
            <w:div w:id="267855919">
              <w:marLeft w:val="0"/>
              <w:marRight w:val="0"/>
              <w:marTop w:val="0"/>
              <w:marBottom w:val="0"/>
              <w:divBdr>
                <w:top w:val="none" w:sz="0" w:space="0" w:color="auto"/>
                <w:left w:val="none" w:sz="0" w:space="0" w:color="auto"/>
                <w:bottom w:val="none" w:sz="0" w:space="0" w:color="auto"/>
                <w:right w:val="none" w:sz="0" w:space="0" w:color="auto"/>
              </w:divBdr>
            </w:div>
            <w:div w:id="938214805">
              <w:marLeft w:val="0"/>
              <w:marRight w:val="0"/>
              <w:marTop w:val="0"/>
              <w:marBottom w:val="0"/>
              <w:divBdr>
                <w:top w:val="none" w:sz="0" w:space="0" w:color="auto"/>
                <w:left w:val="none" w:sz="0" w:space="0" w:color="auto"/>
                <w:bottom w:val="none" w:sz="0" w:space="0" w:color="auto"/>
                <w:right w:val="none" w:sz="0" w:space="0" w:color="auto"/>
              </w:divBdr>
            </w:div>
            <w:div w:id="1086994053">
              <w:marLeft w:val="0"/>
              <w:marRight w:val="0"/>
              <w:marTop w:val="0"/>
              <w:marBottom w:val="0"/>
              <w:divBdr>
                <w:top w:val="none" w:sz="0" w:space="0" w:color="auto"/>
                <w:left w:val="none" w:sz="0" w:space="0" w:color="auto"/>
                <w:bottom w:val="none" w:sz="0" w:space="0" w:color="auto"/>
                <w:right w:val="none" w:sz="0" w:space="0" w:color="auto"/>
              </w:divBdr>
            </w:div>
            <w:div w:id="733744445">
              <w:marLeft w:val="0"/>
              <w:marRight w:val="0"/>
              <w:marTop w:val="0"/>
              <w:marBottom w:val="0"/>
              <w:divBdr>
                <w:top w:val="none" w:sz="0" w:space="0" w:color="auto"/>
                <w:left w:val="none" w:sz="0" w:space="0" w:color="auto"/>
                <w:bottom w:val="none" w:sz="0" w:space="0" w:color="auto"/>
                <w:right w:val="none" w:sz="0" w:space="0" w:color="auto"/>
              </w:divBdr>
            </w:div>
            <w:div w:id="1823961936">
              <w:marLeft w:val="0"/>
              <w:marRight w:val="0"/>
              <w:marTop w:val="0"/>
              <w:marBottom w:val="0"/>
              <w:divBdr>
                <w:top w:val="none" w:sz="0" w:space="0" w:color="auto"/>
                <w:left w:val="none" w:sz="0" w:space="0" w:color="auto"/>
                <w:bottom w:val="none" w:sz="0" w:space="0" w:color="auto"/>
                <w:right w:val="none" w:sz="0" w:space="0" w:color="auto"/>
              </w:divBdr>
            </w:div>
            <w:div w:id="1799880772">
              <w:marLeft w:val="0"/>
              <w:marRight w:val="0"/>
              <w:marTop w:val="0"/>
              <w:marBottom w:val="0"/>
              <w:divBdr>
                <w:top w:val="none" w:sz="0" w:space="0" w:color="auto"/>
                <w:left w:val="none" w:sz="0" w:space="0" w:color="auto"/>
                <w:bottom w:val="none" w:sz="0" w:space="0" w:color="auto"/>
                <w:right w:val="none" w:sz="0" w:space="0" w:color="auto"/>
              </w:divBdr>
            </w:div>
            <w:div w:id="907765691">
              <w:marLeft w:val="0"/>
              <w:marRight w:val="0"/>
              <w:marTop w:val="0"/>
              <w:marBottom w:val="0"/>
              <w:divBdr>
                <w:top w:val="none" w:sz="0" w:space="0" w:color="auto"/>
                <w:left w:val="none" w:sz="0" w:space="0" w:color="auto"/>
                <w:bottom w:val="none" w:sz="0" w:space="0" w:color="auto"/>
                <w:right w:val="none" w:sz="0" w:space="0" w:color="auto"/>
              </w:divBdr>
            </w:div>
            <w:div w:id="529295952">
              <w:marLeft w:val="0"/>
              <w:marRight w:val="0"/>
              <w:marTop w:val="0"/>
              <w:marBottom w:val="0"/>
              <w:divBdr>
                <w:top w:val="none" w:sz="0" w:space="0" w:color="auto"/>
                <w:left w:val="none" w:sz="0" w:space="0" w:color="auto"/>
                <w:bottom w:val="none" w:sz="0" w:space="0" w:color="auto"/>
                <w:right w:val="none" w:sz="0" w:space="0" w:color="auto"/>
              </w:divBdr>
            </w:div>
            <w:div w:id="949899918">
              <w:marLeft w:val="0"/>
              <w:marRight w:val="0"/>
              <w:marTop w:val="0"/>
              <w:marBottom w:val="0"/>
              <w:divBdr>
                <w:top w:val="none" w:sz="0" w:space="0" w:color="auto"/>
                <w:left w:val="none" w:sz="0" w:space="0" w:color="auto"/>
                <w:bottom w:val="none" w:sz="0" w:space="0" w:color="auto"/>
                <w:right w:val="none" w:sz="0" w:space="0" w:color="auto"/>
              </w:divBdr>
            </w:div>
            <w:div w:id="1109936729">
              <w:marLeft w:val="0"/>
              <w:marRight w:val="0"/>
              <w:marTop w:val="0"/>
              <w:marBottom w:val="0"/>
              <w:divBdr>
                <w:top w:val="none" w:sz="0" w:space="0" w:color="auto"/>
                <w:left w:val="none" w:sz="0" w:space="0" w:color="auto"/>
                <w:bottom w:val="none" w:sz="0" w:space="0" w:color="auto"/>
                <w:right w:val="none" w:sz="0" w:space="0" w:color="auto"/>
              </w:divBdr>
            </w:div>
            <w:div w:id="1328557663">
              <w:marLeft w:val="0"/>
              <w:marRight w:val="0"/>
              <w:marTop w:val="0"/>
              <w:marBottom w:val="0"/>
              <w:divBdr>
                <w:top w:val="none" w:sz="0" w:space="0" w:color="auto"/>
                <w:left w:val="none" w:sz="0" w:space="0" w:color="auto"/>
                <w:bottom w:val="none" w:sz="0" w:space="0" w:color="auto"/>
                <w:right w:val="none" w:sz="0" w:space="0" w:color="auto"/>
              </w:divBdr>
            </w:div>
            <w:div w:id="370764212">
              <w:marLeft w:val="0"/>
              <w:marRight w:val="0"/>
              <w:marTop w:val="0"/>
              <w:marBottom w:val="0"/>
              <w:divBdr>
                <w:top w:val="none" w:sz="0" w:space="0" w:color="auto"/>
                <w:left w:val="none" w:sz="0" w:space="0" w:color="auto"/>
                <w:bottom w:val="none" w:sz="0" w:space="0" w:color="auto"/>
                <w:right w:val="none" w:sz="0" w:space="0" w:color="auto"/>
              </w:divBdr>
            </w:div>
            <w:div w:id="1139108157">
              <w:marLeft w:val="0"/>
              <w:marRight w:val="0"/>
              <w:marTop w:val="0"/>
              <w:marBottom w:val="0"/>
              <w:divBdr>
                <w:top w:val="none" w:sz="0" w:space="0" w:color="auto"/>
                <w:left w:val="none" w:sz="0" w:space="0" w:color="auto"/>
                <w:bottom w:val="none" w:sz="0" w:space="0" w:color="auto"/>
                <w:right w:val="none" w:sz="0" w:space="0" w:color="auto"/>
              </w:divBdr>
            </w:div>
            <w:div w:id="2092971216">
              <w:marLeft w:val="0"/>
              <w:marRight w:val="0"/>
              <w:marTop w:val="0"/>
              <w:marBottom w:val="0"/>
              <w:divBdr>
                <w:top w:val="none" w:sz="0" w:space="0" w:color="auto"/>
                <w:left w:val="none" w:sz="0" w:space="0" w:color="auto"/>
                <w:bottom w:val="none" w:sz="0" w:space="0" w:color="auto"/>
                <w:right w:val="none" w:sz="0" w:space="0" w:color="auto"/>
              </w:divBdr>
            </w:div>
            <w:div w:id="663705238">
              <w:marLeft w:val="0"/>
              <w:marRight w:val="0"/>
              <w:marTop w:val="0"/>
              <w:marBottom w:val="0"/>
              <w:divBdr>
                <w:top w:val="none" w:sz="0" w:space="0" w:color="auto"/>
                <w:left w:val="none" w:sz="0" w:space="0" w:color="auto"/>
                <w:bottom w:val="none" w:sz="0" w:space="0" w:color="auto"/>
                <w:right w:val="none" w:sz="0" w:space="0" w:color="auto"/>
              </w:divBdr>
            </w:div>
            <w:div w:id="1263369423">
              <w:marLeft w:val="0"/>
              <w:marRight w:val="0"/>
              <w:marTop w:val="0"/>
              <w:marBottom w:val="0"/>
              <w:divBdr>
                <w:top w:val="none" w:sz="0" w:space="0" w:color="auto"/>
                <w:left w:val="none" w:sz="0" w:space="0" w:color="auto"/>
                <w:bottom w:val="none" w:sz="0" w:space="0" w:color="auto"/>
                <w:right w:val="none" w:sz="0" w:space="0" w:color="auto"/>
              </w:divBdr>
            </w:div>
            <w:div w:id="805388273">
              <w:marLeft w:val="0"/>
              <w:marRight w:val="0"/>
              <w:marTop w:val="0"/>
              <w:marBottom w:val="0"/>
              <w:divBdr>
                <w:top w:val="none" w:sz="0" w:space="0" w:color="auto"/>
                <w:left w:val="none" w:sz="0" w:space="0" w:color="auto"/>
                <w:bottom w:val="none" w:sz="0" w:space="0" w:color="auto"/>
                <w:right w:val="none" w:sz="0" w:space="0" w:color="auto"/>
              </w:divBdr>
            </w:div>
            <w:div w:id="320238885">
              <w:marLeft w:val="0"/>
              <w:marRight w:val="0"/>
              <w:marTop w:val="0"/>
              <w:marBottom w:val="0"/>
              <w:divBdr>
                <w:top w:val="none" w:sz="0" w:space="0" w:color="auto"/>
                <w:left w:val="none" w:sz="0" w:space="0" w:color="auto"/>
                <w:bottom w:val="none" w:sz="0" w:space="0" w:color="auto"/>
                <w:right w:val="none" w:sz="0" w:space="0" w:color="auto"/>
              </w:divBdr>
            </w:div>
            <w:div w:id="758063464">
              <w:marLeft w:val="0"/>
              <w:marRight w:val="0"/>
              <w:marTop w:val="0"/>
              <w:marBottom w:val="0"/>
              <w:divBdr>
                <w:top w:val="none" w:sz="0" w:space="0" w:color="auto"/>
                <w:left w:val="none" w:sz="0" w:space="0" w:color="auto"/>
                <w:bottom w:val="none" w:sz="0" w:space="0" w:color="auto"/>
                <w:right w:val="none" w:sz="0" w:space="0" w:color="auto"/>
              </w:divBdr>
            </w:div>
            <w:div w:id="556816075">
              <w:marLeft w:val="0"/>
              <w:marRight w:val="0"/>
              <w:marTop w:val="0"/>
              <w:marBottom w:val="0"/>
              <w:divBdr>
                <w:top w:val="none" w:sz="0" w:space="0" w:color="auto"/>
                <w:left w:val="none" w:sz="0" w:space="0" w:color="auto"/>
                <w:bottom w:val="none" w:sz="0" w:space="0" w:color="auto"/>
                <w:right w:val="none" w:sz="0" w:space="0" w:color="auto"/>
              </w:divBdr>
            </w:div>
            <w:div w:id="1273973153">
              <w:marLeft w:val="0"/>
              <w:marRight w:val="0"/>
              <w:marTop w:val="0"/>
              <w:marBottom w:val="0"/>
              <w:divBdr>
                <w:top w:val="none" w:sz="0" w:space="0" w:color="auto"/>
                <w:left w:val="none" w:sz="0" w:space="0" w:color="auto"/>
                <w:bottom w:val="none" w:sz="0" w:space="0" w:color="auto"/>
                <w:right w:val="none" w:sz="0" w:space="0" w:color="auto"/>
              </w:divBdr>
            </w:div>
            <w:div w:id="896630508">
              <w:marLeft w:val="0"/>
              <w:marRight w:val="0"/>
              <w:marTop w:val="0"/>
              <w:marBottom w:val="0"/>
              <w:divBdr>
                <w:top w:val="none" w:sz="0" w:space="0" w:color="auto"/>
                <w:left w:val="none" w:sz="0" w:space="0" w:color="auto"/>
                <w:bottom w:val="none" w:sz="0" w:space="0" w:color="auto"/>
                <w:right w:val="none" w:sz="0" w:space="0" w:color="auto"/>
              </w:divBdr>
            </w:div>
            <w:div w:id="1348755856">
              <w:marLeft w:val="0"/>
              <w:marRight w:val="0"/>
              <w:marTop w:val="0"/>
              <w:marBottom w:val="0"/>
              <w:divBdr>
                <w:top w:val="none" w:sz="0" w:space="0" w:color="auto"/>
                <w:left w:val="none" w:sz="0" w:space="0" w:color="auto"/>
                <w:bottom w:val="none" w:sz="0" w:space="0" w:color="auto"/>
                <w:right w:val="none" w:sz="0" w:space="0" w:color="auto"/>
              </w:divBdr>
            </w:div>
            <w:div w:id="2016960378">
              <w:marLeft w:val="0"/>
              <w:marRight w:val="0"/>
              <w:marTop w:val="0"/>
              <w:marBottom w:val="0"/>
              <w:divBdr>
                <w:top w:val="none" w:sz="0" w:space="0" w:color="auto"/>
                <w:left w:val="none" w:sz="0" w:space="0" w:color="auto"/>
                <w:bottom w:val="none" w:sz="0" w:space="0" w:color="auto"/>
                <w:right w:val="none" w:sz="0" w:space="0" w:color="auto"/>
              </w:divBdr>
            </w:div>
            <w:div w:id="1781215545">
              <w:marLeft w:val="0"/>
              <w:marRight w:val="0"/>
              <w:marTop w:val="0"/>
              <w:marBottom w:val="0"/>
              <w:divBdr>
                <w:top w:val="none" w:sz="0" w:space="0" w:color="auto"/>
                <w:left w:val="none" w:sz="0" w:space="0" w:color="auto"/>
                <w:bottom w:val="none" w:sz="0" w:space="0" w:color="auto"/>
                <w:right w:val="none" w:sz="0" w:space="0" w:color="auto"/>
              </w:divBdr>
            </w:div>
            <w:div w:id="2015955567">
              <w:marLeft w:val="0"/>
              <w:marRight w:val="0"/>
              <w:marTop w:val="0"/>
              <w:marBottom w:val="0"/>
              <w:divBdr>
                <w:top w:val="none" w:sz="0" w:space="0" w:color="auto"/>
                <w:left w:val="none" w:sz="0" w:space="0" w:color="auto"/>
                <w:bottom w:val="none" w:sz="0" w:space="0" w:color="auto"/>
                <w:right w:val="none" w:sz="0" w:space="0" w:color="auto"/>
              </w:divBdr>
            </w:div>
            <w:div w:id="1464814228">
              <w:marLeft w:val="0"/>
              <w:marRight w:val="0"/>
              <w:marTop w:val="0"/>
              <w:marBottom w:val="0"/>
              <w:divBdr>
                <w:top w:val="none" w:sz="0" w:space="0" w:color="auto"/>
                <w:left w:val="none" w:sz="0" w:space="0" w:color="auto"/>
                <w:bottom w:val="none" w:sz="0" w:space="0" w:color="auto"/>
                <w:right w:val="none" w:sz="0" w:space="0" w:color="auto"/>
              </w:divBdr>
            </w:div>
            <w:div w:id="725689427">
              <w:marLeft w:val="0"/>
              <w:marRight w:val="0"/>
              <w:marTop w:val="0"/>
              <w:marBottom w:val="0"/>
              <w:divBdr>
                <w:top w:val="none" w:sz="0" w:space="0" w:color="auto"/>
                <w:left w:val="none" w:sz="0" w:space="0" w:color="auto"/>
                <w:bottom w:val="none" w:sz="0" w:space="0" w:color="auto"/>
                <w:right w:val="none" w:sz="0" w:space="0" w:color="auto"/>
              </w:divBdr>
            </w:div>
            <w:div w:id="550577256">
              <w:marLeft w:val="0"/>
              <w:marRight w:val="0"/>
              <w:marTop w:val="0"/>
              <w:marBottom w:val="0"/>
              <w:divBdr>
                <w:top w:val="none" w:sz="0" w:space="0" w:color="auto"/>
                <w:left w:val="none" w:sz="0" w:space="0" w:color="auto"/>
                <w:bottom w:val="none" w:sz="0" w:space="0" w:color="auto"/>
                <w:right w:val="none" w:sz="0" w:space="0" w:color="auto"/>
              </w:divBdr>
            </w:div>
            <w:div w:id="1298100363">
              <w:marLeft w:val="0"/>
              <w:marRight w:val="0"/>
              <w:marTop w:val="0"/>
              <w:marBottom w:val="0"/>
              <w:divBdr>
                <w:top w:val="none" w:sz="0" w:space="0" w:color="auto"/>
                <w:left w:val="none" w:sz="0" w:space="0" w:color="auto"/>
                <w:bottom w:val="none" w:sz="0" w:space="0" w:color="auto"/>
                <w:right w:val="none" w:sz="0" w:space="0" w:color="auto"/>
              </w:divBdr>
            </w:div>
            <w:div w:id="785543847">
              <w:marLeft w:val="0"/>
              <w:marRight w:val="0"/>
              <w:marTop w:val="0"/>
              <w:marBottom w:val="0"/>
              <w:divBdr>
                <w:top w:val="none" w:sz="0" w:space="0" w:color="auto"/>
                <w:left w:val="none" w:sz="0" w:space="0" w:color="auto"/>
                <w:bottom w:val="none" w:sz="0" w:space="0" w:color="auto"/>
                <w:right w:val="none" w:sz="0" w:space="0" w:color="auto"/>
              </w:divBdr>
            </w:div>
            <w:div w:id="269168492">
              <w:marLeft w:val="0"/>
              <w:marRight w:val="0"/>
              <w:marTop w:val="0"/>
              <w:marBottom w:val="0"/>
              <w:divBdr>
                <w:top w:val="none" w:sz="0" w:space="0" w:color="auto"/>
                <w:left w:val="none" w:sz="0" w:space="0" w:color="auto"/>
                <w:bottom w:val="none" w:sz="0" w:space="0" w:color="auto"/>
                <w:right w:val="none" w:sz="0" w:space="0" w:color="auto"/>
              </w:divBdr>
            </w:div>
            <w:div w:id="1368793399">
              <w:marLeft w:val="0"/>
              <w:marRight w:val="0"/>
              <w:marTop w:val="0"/>
              <w:marBottom w:val="0"/>
              <w:divBdr>
                <w:top w:val="none" w:sz="0" w:space="0" w:color="auto"/>
                <w:left w:val="none" w:sz="0" w:space="0" w:color="auto"/>
                <w:bottom w:val="none" w:sz="0" w:space="0" w:color="auto"/>
                <w:right w:val="none" w:sz="0" w:space="0" w:color="auto"/>
              </w:divBdr>
            </w:div>
            <w:div w:id="158094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06310">
      <w:bodyDiv w:val="1"/>
      <w:marLeft w:val="0"/>
      <w:marRight w:val="0"/>
      <w:marTop w:val="0"/>
      <w:marBottom w:val="0"/>
      <w:divBdr>
        <w:top w:val="none" w:sz="0" w:space="0" w:color="auto"/>
        <w:left w:val="none" w:sz="0" w:space="0" w:color="auto"/>
        <w:bottom w:val="none" w:sz="0" w:space="0" w:color="auto"/>
        <w:right w:val="none" w:sz="0" w:space="0" w:color="auto"/>
      </w:divBdr>
    </w:div>
    <w:div w:id="2142535117">
      <w:bodyDiv w:val="1"/>
      <w:marLeft w:val="0"/>
      <w:marRight w:val="0"/>
      <w:marTop w:val="0"/>
      <w:marBottom w:val="0"/>
      <w:divBdr>
        <w:top w:val="none" w:sz="0" w:space="0" w:color="auto"/>
        <w:left w:val="none" w:sz="0" w:space="0" w:color="auto"/>
        <w:bottom w:val="none" w:sz="0" w:space="0" w:color="auto"/>
        <w:right w:val="none" w:sz="0" w:space="0" w:color="auto"/>
      </w:divBdr>
    </w:div>
    <w:div w:id="2144689193">
      <w:bodyDiv w:val="1"/>
      <w:marLeft w:val="0"/>
      <w:marRight w:val="0"/>
      <w:marTop w:val="0"/>
      <w:marBottom w:val="0"/>
      <w:divBdr>
        <w:top w:val="none" w:sz="0" w:space="0" w:color="auto"/>
        <w:left w:val="none" w:sz="0" w:space="0" w:color="auto"/>
        <w:bottom w:val="none" w:sz="0" w:space="0" w:color="auto"/>
        <w:right w:val="none" w:sz="0" w:space="0" w:color="auto"/>
      </w:divBdr>
    </w:div>
    <w:div w:id="2147157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file:///C:\Users\vasxen\OneDrive\Thesis\images\Results\Neural%20Net\4HL\Residuals_vs_Ytrue.svg" TargetMode="External"/><Relationship Id="rId21" Type="http://schemas.openxmlformats.org/officeDocument/2006/relationships/image" Target="file:///C:\Users\vasxen\OneDrive\Thesis\images\vortex%20segment%20vectors.png" TargetMode="External"/><Relationship Id="rId42" Type="http://schemas.microsoft.com/office/2007/relationships/hdphoto" Target="media/hdphoto1.wdp"/><Relationship Id="rId63" Type="http://schemas.openxmlformats.org/officeDocument/2006/relationships/image" Target="file:///C:\Users\vasxen\OneDrive\Thesis\images\Results\Neural%20Net\1HL\structure.png" TargetMode="External"/><Relationship Id="rId84" Type="http://schemas.openxmlformats.org/officeDocument/2006/relationships/image" Target="media/image23.png"/><Relationship Id="rId138" Type="http://schemas.openxmlformats.org/officeDocument/2006/relationships/theme" Target="theme/theme1.xml"/><Relationship Id="rId16" Type="http://schemas.openxmlformats.org/officeDocument/2006/relationships/image" Target="file:///C:\Users\vasxen\OneDrive\Thesis\images\local%20and%20global%20axes%20of%20element%20.png" TargetMode="External"/><Relationship Id="rId107" Type="http://schemas.openxmlformats.org/officeDocument/2006/relationships/image" Target="file:///C:\Users\vasxen\OneDrive\Thesis\images\Results\Neural%20Net\2HL\traininghistory.svg" TargetMode="External"/><Relationship Id="rId11" Type="http://schemas.openxmlformats.org/officeDocument/2006/relationships/image" Target="file:///C:\Users\vasxen\OneDrive\Thesis\images\plate%20element%20axes.svg" TargetMode="External"/><Relationship Id="rId32" Type="http://schemas.openxmlformats.org/officeDocument/2006/relationships/image" Target="file:///C:\Users\vasxen\OneDrive\Thesis\images\two%20point%20crossover.png" TargetMode="External"/><Relationship Id="rId37" Type="http://schemas.openxmlformats.org/officeDocument/2006/relationships/image" Target="file:///C:\Users\vasxen\OneDrive\Thesis\images\Neural%20Network.svg" TargetMode="External"/><Relationship Id="rId53" Type="http://schemas.openxmlformats.org/officeDocument/2006/relationships/image" Target="file:///C:\Users\vasxen\OneDrive\Thesis\images\ASW%2028%20Aerodynamic%20grid.png" TargetMode="External"/><Relationship Id="rId58" Type="http://schemas.openxmlformats.org/officeDocument/2006/relationships/image" Target="file:///C:\Users\vasxen\OneDrive\Thesis\images\Flt%20file%20explanation.svg" TargetMode="External"/><Relationship Id="rId74" Type="http://schemas.openxmlformats.org/officeDocument/2006/relationships/image" Target="media/image18.png"/><Relationship Id="rId79" Type="http://schemas.openxmlformats.org/officeDocument/2006/relationships/image" Target="file:///C:\Users\vasxen\OneDrive\Thesis\images\Results\Powell\Variables1.svg" TargetMode="External"/><Relationship Id="rId102" Type="http://schemas.openxmlformats.org/officeDocument/2006/relationships/image" Target="media/image32.png"/><Relationship Id="rId123" Type="http://schemas.openxmlformats.org/officeDocument/2006/relationships/image" Target="file:///C:\Users\vasxen\OneDrive\Thesis\images\Results\Neural%20Net\6HL\Residuals_vs_Ytrue.svg" TargetMode="External"/><Relationship Id="rId128" Type="http://schemas.openxmlformats.org/officeDocument/2006/relationships/image" Target="file:///C:\Users\vasxen\OneDrive\Thesis\images\Results\Neural%20Net\tunedmodel_24_09_2024\Ytrue_vs_Ypred.svg" TargetMode="External"/><Relationship Id="rId5" Type="http://schemas.openxmlformats.org/officeDocument/2006/relationships/webSettings" Target="webSettings.xml"/><Relationship Id="rId90" Type="http://schemas.openxmlformats.org/officeDocument/2006/relationships/image" Target="media/image26.png"/><Relationship Id="rId95" Type="http://schemas.openxmlformats.org/officeDocument/2006/relationships/image" Target="file:///C:\Users\vasxen\OneDrive\Thesis\images\Results\genetic%20algorithm\FlutterPlot4modes.svg" TargetMode="External"/><Relationship Id="rId22" Type="http://schemas.openxmlformats.org/officeDocument/2006/relationships/image" Target="media/image4.png"/><Relationship Id="rId27" Type="http://schemas.openxmlformats.org/officeDocument/2006/relationships/image" Target="file:///C:\Users\vasxen\OneDrive\Thesis\images\brents_six_points.png" TargetMode="External"/><Relationship Id="rId43" Type="http://schemas.openxmlformats.org/officeDocument/2006/relationships/image" Target="file:///C:\Users\vasxen\OneDrive\Thesis\images\ASW%2028%20Wing%20Mesh.png" TargetMode="External"/><Relationship Id="rId48" Type="http://schemas.microsoft.com/office/2007/relationships/hdphoto" Target="media/hdphoto3.wdp"/><Relationship Id="rId64" Type="http://schemas.openxmlformats.org/officeDocument/2006/relationships/image" Target="file:///C:\Users\vasxen\OneDrive\Thesis\images\Results\Neural%20Net\2HL\structure.png" TargetMode="External"/><Relationship Id="rId69" Type="http://schemas.openxmlformats.org/officeDocument/2006/relationships/image" Target="file:///C:\Users\vasxen\OneDrive\Thesis\images\Results\modal\mode3_7.061Hz.png" TargetMode="External"/><Relationship Id="rId113" Type="http://schemas.openxmlformats.org/officeDocument/2006/relationships/image" Target="file:///C:\Users\vasxen\OneDrive\Thesis\images\Results\Neural%20Net\4HL\traininghistory.svg" TargetMode="External"/><Relationship Id="rId118" Type="http://schemas.openxmlformats.org/officeDocument/2006/relationships/image" Target="media/image40.png"/><Relationship Id="rId134" Type="http://schemas.openxmlformats.org/officeDocument/2006/relationships/header" Target="header2.xml"/><Relationship Id="rId80" Type="http://schemas.openxmlformats.org/officeDocument/2006/relationships/image" Target="media/image21.png"/><Relationship Id="rId85" Type="http://schemas.openxmlformats.org/officeDocument/2006/relationships/image" Target="file:///C:\Users\vasxen\OneDrive\Thesis\images\Results\Powell\Variables2.svg" TargetMode="External"/><Relationship Id="rId12" Type="http://schemas.openxmlformats.org/officeDocument/2006/relationships/image" Target="file:///C:\Users\vasxen\OneDrive\Thesis\images\composite%20layers%20definition.png" TargetMode="External"/><Relationship Id="rId17" Type="http://schemas.openxmlformats.org/officeDocument/2006/relationships/image" Target="file:///C:\Users\vasxen\OneDrive\Thesis\images\Vortex%20Filament.png" TargetMode="External"/><Relationship Id="rId33" Type="http://schemas.openxmlformats.org/officeDocument/2006/relationships/image" Target="file:///C:\Users\vasxen\OneDrive\Thesis\images\uniform%20crossover.png" TargetMode="External"/><Relationship Id="rId38" Type="http://schemas.openxmlformats.org/officeDocument/2006/relationships/image" Target="media/image8.png"/><Relationship Id="rId59" Type="http://schemas.openxmlformats.org/officeDocument/2006/relationships/image" Target="file:///C:\Users\vasxen\OneDrive\Thesis\images\Example%20VG%20plot.png" TargetMode="External"/><Relationship Id="rId103" Type="http://schemas.openxmlformats.org/officeDocument/2006/relationships/image" Target="file:///C:\Users\vasxen\OneDrive\Thesis\images\Results\Neural%20Net\1HL\Ytrue_vs_Ypred.svg" TargetMode="External"/><Relationship Id="rId108" Type="http://schemas.openxmlformats.org/officeDocument/2006/relationships/image" Target="media/image35.png"/><Relationship Id="rId124" Type="http://schemas.openxmlformats.org/officeDocument/2006/relationships/image" Target="file:///C:\Users\vasxen\OneDrive\Thesis\images\Results\Neural%20Net\tunedmodel_24_09_2024\structure.png" TargetMode="External"/><Relationship Id="rId129" Type="http://schemas.openxmlformats.org/officeDocument/2006/relationships/image" Target="media/image45.png"/><Relationship Id="rId54" Type="http://schemas.openxmlformats.org/officeDocument/2006/relationships/image" Target="media/image13.png"/><Relationship Id="rId70" Type="http://schemas.openxmlformats.org/officeDocument/2006/relationships/image" Target="file:///C:\Users\vasxen\OneDrive\Thesis\images\Results\modal\mode5_30.0168Hz.png" TargetMode="External"/><Relationship Id="rId75" Type="http://schemas.openxmlformats.org/officeDocument/2006/relationships/image" Target="file:///C:\Users\vasxen\OneDrive\Thesis\images\Results\Flutter\InitialFlutterMode3.svg" TargetMode="External"/><Relationship Id="rId91" Type="http://schemas.openxmlformats.org/officeDocument/2006/relationships/image" Target="file:///C:\Users\vasxen\OneDrive\Thesis\images\Results\genetic%20algorithm\fitness.svg" TargetMode="External"/><Relationship Id="rId96"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file:///C:\Users\vasxen\OneDrive\Thesis\images\Quadrilateral%20vortex%20ring%20element.svg" TargetMode="External"/><Relationship Id="rId28" Type="http://schemas.openxmlformats.org/officeDocument/2006/relationships/image" Target="file:///C:\Users\vasxen\OneDrive\Thesis\images\brents%20algorithm%20termination%20configuration.png" TargetMode="External"/><Relationship Id="rId49" Type="http://schemas.openxmlformats.org/officeDocument/2006/relationships/image" Target="file:///C:\Users\vasxen\OneDrive\Thesis\images\ASW%2028%20SPC.png" TargetMode="External"/><Relationship Id="rId114" Type="http://schemas.openxmlformats.org/officeDocument/2006/relationships/image" Target="media/image38.png"/><Relationship Id="rId119" Type="http://schemas.openxmlformats.org/officeDocument/2006/relationships/image" Target="file:///C:\Users\vasxen\OneDrive\Thesis\images\Results\Neural%20Net\6HL\traininghistory.svg" TargetMode="External"/><Relationship Id="rId44" Type="http://schemas.openxmlformats.org/officeDocument/2006/relationships/image" Target="media/image10.png"/><Relationship Id="rId60" Type="http://schemas.openxmlformats.org/officeDocument/2006/relationships/image" Target="file:///C:\Users\vasxen\OneDrive\Thesis\images\Example%20VF%20plot.png" TargetMode="External"/><Relationship Id="rId65" Type="http://schemas.openxmlformats.org/officeDocument/2006/relationships/image" Target="file:///C:\Users\vasxen\OneDrive\Thesis\images\Results\Neural%20Net\4HL\structure.png" TargetMode="External"/><Relationship Id="rId81" Type="http://schemas.openxmlformats.org/officeDocument/2006/relationships/image" Target="file:///C:\Users\vasxen\OneDrive\Thesis\images\Results\Powell\Flutter1.svg" TargetMode="External"/><Relationship Id="rId86" Type="http://schemas.openxmlformats.org/officeDocument/2006/relationships/image" Target="media/image24.png"/><Relationship Id="rId130" Type="http://schemas.openxmlformats.org/officeDocument/2006/relationships/image" Target="file:///C:\Users\vasxen\OneDrive\Thesis\images\Results\Neural%20Net\tunedmodel_24_09_2024\Residuals_vs_Ytrue.svg" TargetMode="External"/><Relationship Id="rId135" Type="http://schemas.openxmlformats.org/officeDocument/2006/relationships/footer" Target="footer2.xml"/><Relationship Id="rId13" Type="http://schemas.openxmlformats.org/officeDocument/2006/relationships/image" Target="file:///C:\Users\vasxen\OneDrive\Thesis\images\nodes%20and%20coordinates%20of%20qudrilateral%20elements.png" TargetMode="External"/><Relationship Id="rId18" Type="http://schemas.openxmlformats.org/officeDocument/2006/relationships/image" Target="file:///C:\Users\vasxen\OneDrive\Thesis\images\induced%20velocity%20random%20vortex%20distribution.png" TargetMode="External"/><Relationship Id="rId39" Type="http://schemas.openxmlformats.org/officeDocument/2006/relationships/image" Target="file:///C:\Users\vasxen\OneDrive\Thesis\images\ASW%2028%20External%20Geometry.png" TargetMode="External"/><Relationship Id="rId109" Type="http://schemas.openxmlformats.org/officeDocument/2006/relationships/image" Target="file:///C:\Users\vasxen\OneDrive\Thesis\images\Results\Neural%20Net\2HL\Ytrue_vs_Ypred.svg" TargetMode="External"/><Relationship Id="rId34" Type="http://schemas.openxmlformats.org/officeDocument/2006/relationships/image" Target="media/image6.png"/><Relationship Id="rId50" Type="http://schemas.openxmlformats.org/officeDocument/2006/relationships/image" Target="file:///C:\Users\vasxen\OneDrive\Thesis\images\CAERO1%20Coordinate%20system.png" TargetMode="External"/><Relationship Id="rId55" Type="http://schemas.microsoft.com/office/2007/relationships/hdphoto" Target="media/hdphoto5.wdp"/><Relationship Id="rId76" Type="http://schemas.openxmlformats.org/officeDocument/2006/relationships/image" Target="media/image19.png"/><Relationship Id="rId97" Type="http://schemas.openxmlformats.org/officeDocument/2006/relationships/image" Target="file:///C:\Users\vasxen\OneDrive\Thesis\images\Results\genetic%20algorithm\FlutterPlotmode1.svg" TargetMode="External"/><Relationship Id="rId104" Type="http://schemas.openxmlformats.org/officeDocument/2006/relationships/image" Target="media/image33.png"/><Relationship Id="rId120" Type="http://schemas.openxmlformats.org/officeDocument/2006/relationships/image" Target="media/image41.png"/><Relationship Id="rId12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file:///C:\Users\vasxen\OneDrive\Thesis\images\Results\modal\mode6%2033.998Hz.png" TargetMode="External"/><Relationship Id="rId92"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image" Target="file:///C:\Users\vasxen\OneDrive\Thesis\images\cyclic%20coordinate%20search.png" TargetMode="External"/><Relationship Id="rId24" Type="http://schemas.openxmlformats.org/officeDocument/2006/relationships/image" Target="file:///C:\Users\vasxen\OneDrive\Thesis\images\vortex%20ring%20model.png" TargetMode="External"/><Relationship Id="rId40" Type="http://schemas.openxmlformats.org/officeDocument/2006/relationships/image" Target="file:///C:\Users\vasxen\OneDrive\Thesis\images\ASW%2028%20Internal%20Geometry.png" TargetMode="External"/><Relationship Id="rId45" Type="http://schemas.microsoft.com/office/2007/relationships/hdphoto" Target="media/hdphoto2.wdp"/><Relationship Id="rId66" Type="http://schemas.openxmlformats.org/officeDocument/2006/relationships/image" Target="media/image16.png"/><Relationship Id="rId87" Type="http://schemas.openxmlformats.org/officeDocument/2006/relationships/image" Target="file:///C:\Users\vasxen\OneDrive\Thesis\images\Results\Powell\Flutter2.svg" TargetMode="External"/><Relationship Id="rId110" Type="http://schemas.openxmlformats.org/officeDocument/2006/relationships/image" Target="media/image36.png"/><Relationship Id="rId115" Type="http://schemas.openxmlformats.org/officeDocument/2006/relationships/image" Target="file:///C:\Users\vasxen\OneDrive\Thesis\images\Results\Neural%20Net\4HL\Ytrue_vs_Ypred.svg" TargetMode="External"/><Relationship Id="rId131" Type="http://schemas.openxmlformats.org/officeDocument/2006/relationships/header" Target="header1.xml"/><Relationship Id="rId136" Type="http://schemas.openxmlformats.org/officeDocument/2006/relationships/fontTable" Target="fontTable.xml"/><Relationship Id="rId61" Type="http://schemas.openxmlformats.org/officeDocument/2006/relationships/image" Target="media/image15.png"/><Relationship Id="rId82" Type="http://schemas.openxmlformats.org/officeDocument/2006/relationships/image" Target="media/image22.png"/><Relationship Id="rId19" Type="http://schemas.openxmlformats.org/officeDocument/2006/relationships/image" Target="file:///C:\Users\vasxen\OneDrive\Thesis\images\finite%20vortex%20filament.png" TargetMode="External"/><Relationship Id="rId14" Type="http://schemas.openxmlformats.org/officeDocument/2006/relationships/image" Target="media/image3.png"/><Relationship Id="rId30" Type="http://schemas.openxmlformats.org/officeDocument/2006/relationships/image" Target="file:///C:\Users\vasxen\OneDrive\Thesis\images\powells%20method.png" TargetMode="External"/><Relationship Id="rId35" Type="http://schemas.openxmlformats.org/officeDocument/2006/relationships/image" Target="file:///C:\Users\vasxen\OneDrive\Thesis\images\Neuron.svg" TargetMode="External"/><Relationship Id="rId56" Type="http://schemas.openxmlformats.org/officeDocument/2006/relationships/image" Target="file:///C:\Users\vasxen\OneDrive\Thesis\images\ASW%2028%20splines.png" TargetMode="External"/><Relationship Id="rId77" Type="http://schemas.openxmlformats.org/officeDocument/2006/relationships/image" Target="file:///C:\Users\vasxen\OneDrive\Thesis\images\Results\Powell\Objective1.svg" TargetMode="External"/><Relationship Id="rId100" Type="http://schemas.openxmlformats.org/officeDocument/2006/relationships/image" Target="media/image31.png"/><Relationship Id="rId105" Type="http://schemas.openxmlformats.org/officeDocument/2006/relationships/image" Target="file:///C:\Users\vasxen\OneDrive\Thesis\images\Results\Neural%20Net\1HL\Residuals_vs_Ytrue.svg" TargetMode="External"/><Relationship Id="rId126" Type="http://schemas.openxmlformats.org/officeDocument/2006/relationships/image" Target="file:///C:\Users\vasxen\OneDrive\Thesis\images\Results\Neural%20Net\tunedmodel_24_09_2024\traininghistory.svg" TargetMode="External"/><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17.png"/><Relationship Id="rId93" Type="http://schemas.openxmlformats.org/officeDocument/2006/relationships/image" Target="file:///C:\Users\vasxen\OneDrive\Thesis\images\Results\genetic%20algorithm\genes.svg" TargetMode="External"/><Relationship Id="rId98" Type="http://schemas.openxmlformats.org/officeDocument/2006/relationships/image" Target="media/image30.png"/><Relationship Id="rId121" Type="http://schemas.openxmlformats.org/officeDocument/2006/relationships/image" Target="file:///C:\Users\vasxen\OneDrive\Thesis\images\Results\Neural%20Net\6HL\Ytrue_vs_Ypred.svg" TargetMode="External"/><Relationship Id="rId3" Type="http://schemas.openxmlformats.org/officeDocument/2006/relationships/styles" Target="styles.xml"/><Relationship Id="rId25" Type="http://schemas.openxmlformats.org/officeDocument/2006/relationships/image" Target="file:///C:\Users\vasxen\OneDrive\Thesis\images\2D%20ARRAY%20OF%20PANELS.png" TargetMode="External"/><Relationship Id="rId46" Type="http://schemas.openxmlformats.org/officeDocument/2006/relationships/image" Target="file:///C:\Users\vasxen\OneDrive\Thesis\images\ASW%2028%20Wing%20Skin%20Mesh.png" TargetMode="External"/><Relationship Id="rId67" Type="http://schemas.openxmlformats.org/officeDocument/2006/relationships/image" Target="file:///C:\Users\vasxen\OneDrive\Thesis\images\Results\modal\mode1_1.518Hz.png" TargetMode="External"/><Relationship Id="rId116" Type="http://schemas.openxmlformats.org/officeDocument/2006/relationships/image" Target="media/image39.png"/><Relationship Id="rId137" Type="http://schemas.microsoft.com/office/2011/relationships/people" Target="people.xml"/><Relationship Id="rId20" Type="http://schemas.openxmlformats.org/officeDocument/2006/relationships/image" Target="file:///C:\Users\vasxen\OneDrive\Thesis\images\viewing%20angles%20straight%20vortex%20segment.png" TargetMode="External"/><Relationship Id="rId41" Type="http://schemas.openxmlformats.org/officeDocument/2006/relationships/image" Target="media/image9.png"/><Relationship Id="rId62" Type="http://schemas.openxmlformats.org/officeDocument/2006/relationships/image" Target="file:///C:\Users\vasxen\OneDrive\Thesis\images\Antisymmetric%20layers.svg" TargetMode="External"/><Relationship Id="rId83" Type="http://schemas.openxmlformats.org/officeDocument/2006/relationships/image" Target="file:///C:\Users\vasxen\OneDrive\Thesis\images\Results\Powell\Flutter1Mode3.svg" TargetMode="External"/><Relationship Id="rId88" Type="http://schemas.openxmlformats.org/officeDocument/2006/relationships/image" Target="media/image25.png"/><Relationship Id="rId111" Type="http://schemas.openxmlformats.org/officeDocument/2006/relationships/image" Target="file:///C:\Users\vasxen\OneDrive\Thesis\images\Results\Neural%20Net\2HL\Residuals_vs_Ytrue.svg" TargetMode="External"/><Relationship Id="rId132" Type="http://schemas.openxmlformats.org/officeDocument/2006/relationships/footer" Target="footer1.xml"/><Relationship Id="rId15" Type="http://schemas.openxmlformats.org/officeDocument/2006/relationships/image" Target="file:///C:\Users\vasxen\OneDrive\Thesis\images\full%20and%20reduced%20integration%20gauss%20points.svg" TargetMode="External"/><Relationship Id="rId36" Type="http://schemas.openxmlformats.org/officeDocument/2006/relationships/image" Target="media/image7.png"/><Relationship Id="rId57" Type="http://schemas.openxmlformats.org/officeDocument/2006/relationships/image" Target="media/image14.png"/><Relationship Id="rId106" Type="http://schemas.openxmlformats.org/officeDocument/2006/relationships/image" Target="media/image34.png"/><Relationship Id="rId12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file:///C:\Users\vasxen\OneDrive\Thesis\images\single%20point%20crossover.png" TargetMode="External"/><Relationship Id="rId52" Type="http://schemas.microsoft.com/office/2007/relationships/hdphoto" Target="media/hdphoto4.wdp"/><Relationship Id="rId73" Type="http://schemas.openxmlformats.org/officeDocument/2006/relationships/image" Target="file:///C:\Users\vasxen\OneDrive\Thesis\images\Results\Flutter\InitialFlutter.svg" TargetMode="External"/><Relationship Id="rId78" Type="http://schemas.openxmlformats.org/officeDocument/2006/relationships/image" Target="media/image20.png"/><Relationship Id="rId94" Type="http://schemas.openxmlformats.org/officeDocument/2006/relationships/image" Target="media/image28.png"/><Relationship Id="rId99" Type="http://schemas.openxmlformats.org/officeDocument/2006/relationships/image" Target="file:///C:\Users\vasxen\OneDrive\Thesis\images\Results\Neural%20Net\DataExploration\pairplot.svg" TargetMode="External"/><Relationship Id="rId101" Type="http://schemas.openxmlformats.org/officeDocument/2006/relationships/image" Target="file:///C:\Users\vasxen\OneDrive\Thesis\images\Results\Neural%20Net\1HL\traininghistory.svg" TargetMode="External"/><Relationship Id="rId12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file:///C:\Users\vasxen\OneDrive\Thesis\images\Results\modal\mode4_17.386Hz.png" TargetMode="External"/><Relationship Id="rId26" Type="http://schemas.openxmlformats.org/officeDocument/2006/relationships/image" Target="media/image5.png"/><Relationship Id="rId47" Type="http://schemas.openxmlformats.org/officeDocument/2006/relationships/image" Target="media/image11.png"/><Relationship Id="rId68" Type="http://schemas.openxmlformats.org/officeDocument/2006/relationships/image" Target="file:///C:\Users\vasxen\OneDrive\Thesis\images\Results\modal\mode2_7.042Hz.png" TargetMode="External"/><Relationship Id="rId89" Type="http://schemas.openxmlformats.org/officeDocument/2006/relationships/image" Target="file:///C:\Users\vasxen\OneDrive\Thesis\images\Results\Powell\Flutter2Mode3.svg" TargetMode="External"/><Relationship Id="rId112" Type="http://schemas.openxmlformats.org/officeDocument/2006/relationships/image" Target="media/image37.png"/><Relationship Id="rId133" Type="http://schemas.openxmlformats.org/officeDocument/2006/relationships/hyperlink" Target="https://github.com/vasxen/Aeroelastic_Flut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BA39850-2B39-4107-BBBC-FF038399C07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Jan07</b:Tag>
    <b:SourceType>Book</b:SourceType>
    <b:Guid>{03F2A237-4629-42C1-ABEB-C11B4355DE91}</b:Guid>
    <b:Title>Introduction to AIrcraft Aeroelasticity and Loads</b:Title>
    <b:Year>2007</b:Year>
    <b:Publisher>John Wiley &amp; Sons Ltd.</b:Publisher>
    <b:Author>
      <b:Author>
        <b:NameList>
          <b:Person>
            <b:Last>Jan R.Wright</b:Last>
            <b:First>Jonathan</b:First>
            <b:Middle>E.Cooper</b:Middle>
          </b:Person>
        </b:NameList>
      </b:Author>
    </b:Author>
    <b:RefOrder>15</b:RefOrder>
  </b:Source>
  <b:Source>
    <b:Tag>Jos01</b:Tag>
    <b:SourceType>Book</b:SourceType>
    <b:Guid>{468DD731-95BE-4B07-9810-9A29E5A63EE7}</b:Guid>
    <b:Author>
      <b:Author>
        <b:NameList>
          <b:Person>
            <b:Last>Joseph Katz</b:Last>
            <b:First>Allen</b:First>
            <b:Middle>Plotkin</b:Middle>
          </b:Person>
        </b:NameList>
      </b:Author>
    </b:Author>
    <b:Title>Low-Speed Aerodynamics, Second Edition</b:Title>
    <b:Year>2001</b:Year>
    <b:Publisher>CAMBRIDGE UNIVERSITY PRESS</b:Publisher>
    <b:RefOrder>3</b:RefOrder>
  </b:Source>
  <b:Source>
    <b:Tag>Gui22</b:Tag>
    <b:SourceType>Report</b:SourceType>
    <b:Guid>{F60FE7E7-4B87-42B6-B870-975A689369E0}</b:Guid>
    <b:Title>Aeroelastic Study of the Flutter Conditions of an Aircraft Wing</b:Title>
    <b:Year>2022</b:Year>
    <b:Publisher>UNIVERSITAT POLITECNICA DE CATALUNYA</b:Publisher>
    <b:Author>
      <b:Author>
        <b:NameList>
          <b:Person>
            <b:Last>Bolla</b:Last>
            <b:First>Guillermo</b:First>
            <b:Middle>Adroher</b:Middle>
          </b:Person>
        </b:NameList>
      </b:Author>
    </b:Author>
    <b:RefOrder>2</b:RefOrder>
  </b:Source>
  <b:Source>
    <b:Tag>HEX21</b:Tag>
    <b:SourceType>Book</b:SourceType>
    <b:Guid>{649F5775-D96F-4A68-8C28-FB37EE828F0F}</b:Guid>
    <b:Title>MSC Nastran 2021.1 Aeroelastic User's Guide</b:Title>
    <b:Year>2021</b:Year>
    <b:Author>
      <b:Author>
        <b:NameList>
          <b:Person>
            <b:Last>Software</b:Last>
            <b:First>HEXAGON</b:First>
            <b:Middle>MSC</b:Middle>
          </b:Person>
        </b:NameList>
      </b:Author>
    </b:Author>
    <b:RefOrder>5</b:RefOrder>
  </b:Source>
  <b:Source>
    <b:Tag>Oña13</b:Tag>
    <b:SourceType>Book</b:SourceType>
    <b:Guid>{1F48CCBE-E270-4338-B2BC-034AFECFB7AB}</b:Guid>
    <b:Author>
      <b:Author>
        <b:NameList>
          <b:Person>
            <b:Last>Oñate</b:Last>
            <b:First>Eugenio</b:First>
          </b:Person>
        </b:NameList>
      </b:Author>
    </b:Author>
    <b:Title>Structural Analysis with the Finite Element Method</b:Title>
    <b:Year>2013</b:Year>
    <b:City>Barcelona</b:City>
    <b:Publisher>Springer</b:Publisher>
    <b:CountryRegion>Spain</b:CountryRegion>
    <b:Volume>2</b:Volume>
    <b:RefOrder>1</b:RefOrder>
  </b:Source>
  <b:Source>
    <b:Tag>Ric73</b:Tag>
    <b:SourceType>Book</b:SourceType>
    <b:Guid>{119F7BCF-979F-461E-BCC8-AB7605EC2984}</b:Guid>
    <b:Title>Algorithms for Minimization without Derivatives</b:Title>
    <b:Year>1973</b:Year>
    <b:Author>
      <b:Author>
        <b:NameList>
          <b:Person>
            <b:Last>Brent</b:Last>
            <b:First>Richard</b:First>
            <b:Middle>P.</b:Middle>
          </b:Person>
        </b:NameList>
      </b:Author>
    </b:Author>
    <b:City>New Jersey</b:City>
    <b:Publisher>Prentice Hall</b:Publisher>
    <b:RefOrder>6</b:RefOrder>
  </b:Source>
  <b:Source>
    <b:Tag>Myk19</b:Tag>
    <b:SourceType>Book</b:SourceType>
    <b:Guid>{A804CDE2-66EF-4C6A-B9B7-0A4DB348CCB3}</b:Guid>
    <b:Author>
      <b:Author>
        <b:NameList>
          <b:Person>
            <b:Last>Mykel L. Kochenderfer</b:Last>
            <b:First>Tim</b:First>
            <b:Middle>A. Wheeler</b:Middle>
          </b:Person>
        </b:NameList>
      </b:Author>
    </b:Author>
    <b:Title>Algorithms for Optimization</b:Title>
    <b:Year>2019</b:Year>
    <b:City>London</b:City>
    <b:Publisher>The MIT Press</b:Publisher>
    <b:RefOrder>7</b:RefOrder>
  </b:Source>
  <b:Source>
    <b:Tag>Ale</b:Tag>
    <b:SourceType>InternetSite</b:SourceType>
    <b:Guid>{EC8FAD71-332C-4040-A79F-F4894FDBF715}</b:Guid>
    <b:Author>
      <b:Author>
        <b:NameList>
          <b:Person>
            <b:Last>Schleicher</b:Last>
            <b:First>Alexander</b:First>
          </b:Person>
        </b:NameList>
      </b:Author>
    </b:Author>
    <b:URL>https://www.alexander-schleicher.de/en/flugzeuge/asw-28/</b:URL>
    <b:RefOrder>10</b:RefOrder>
  </b:Source>
  <b:Source>
    <b:Tag>Poh22</b:Tag>
    <b:SourceType>InternetSite</b:SourceType>
    <b:Guid>{4A24653C-C342-40C6-A354-2E3BCCD94281}</b:Guid>
    <b:Author>
      <b:Author>
        <b:NameList>
          <b:Person>
            <b:Last>Tang</b:Last>
            <b:First>Poh-Soong</b:First>
          </b:Person>
        </b:NameList>
      </b:Author>
    </b:Author>
    <b:Year>2022</b:Year>
    <b:Month>August</b:Month>
    <b:Day>29</b:Day>
    <b:URL>https://community.altair.com/community/en/flutter-analysis-setup-tips-tricks?id=kb_article_view&amp;sysparm_article=KB0120069&amp;sys_kb_id=8e92b84fdb659d50cfd5f6a4e296197b&amp;spa=1</b:URL>
    <b:RefOrder>12</b:RefOrder>
  </b:Source>
  <b:Source>
    <b:Tag>Gad23</b:Tag>
    <b:SourceType>JournalArticle</b:SourceType>
    <b:Guid>{99D02AA5-9215-4B21-AB9B-4C5C8B64018D}</b:Guid>
    <b:Author>
      <b:Author>
        <b:NameList>
          <b:Person>
            <b:Last>Gad</b:Last>
            <b:First>Ahmed</b:First>
            <b:Middle>Fawzy</b:Middle>
          </b:Person>
        </b:NameList>
      </b:Author>
    </b:Author>
    <b:Title>Pygad: An intuitive genetic algorithm python library</b:Title>
    <b:JournalName>Multimedia Tools and Applications</b:JournalName>
    <b:Year>2023</b:Year>
    <b:Pages>1-14</b:Pages>
    <b:RefOrder>14</b:RefOrder>
  </b:Source>
  <b:Source>
    <b:Tag>Aka</b:Tag>
    <b:SourceType>InternetSite</b:SourceType>
    <b:Guid>{5DC00F98-0209-4D22-B822-DA9E77C90CD3}</b:Guid>
    <b:Title>Neural networks: Architecture, types, working, applications, case studies, development and implementation</b:Title>
    <b:Author>
      <b:Author>
        <b:NameList>
          <b:Person>
            <b:Last>Takyar</b:Last>
            <b:First>Akash</b:First>
          </b:Person>
        </b:NameList>
      </b:Author>
    </b:Author>
    <b:URL>https://www.leewayhertz.com/what-are-neural-networks/#Insight:Whatareneuralnetworks?Howdotheywork?-Thebiologicalinspirationbehindneuralnetworks</b:URL>
    <b:RefOrder>8</b:RefOrder>
  </b:Source>
  <b:Source>
    <b:Tag>Lis18</b:Tag>
    <b:SourceType>JournalArticle</b:SourceType>
    <b:Guid>{521A01F2-F18A-4ACF-8858-48B49CB1524A}</b:Guid>
    <b:Title>Hyperband: A Novel Bandit-Based Approach to Hyperparameter Optimization</b:Title>
    <b:Year>2018</b:Year>
    <b:Author>
      <b:Author>
        <b:NameList>
          <b:Person>
            <b:Last>Lisha Li</b:Last>
            <b:First>Kevin</b:First>
            <b:Middle>Jamieson, Giulia DeSalvo, Afshin Rostamizadeh, Ameet Talwalkar</b:Middle>
          </b:Person>
        </b:NameList>
      </b:Author>
    </b:Author>
    <b:JournalName>Journal of Machine Learning Research</b:JournalName>
    <b:RefOrder>9</b:RefOrder>
  </b:Source>
  <b:Source>
    <b:Tag>Mat</b:Tag>
    <b:SourceType>InternetSite</b:SourceType>
    <b:Guid>{E30D2496-A78B-44E1-9B33-84C58F49543E}</b:Guid>
    <b:Title>MatWeb</b:Title>
    <b:URL>https://www.matweb.com/search/datasheet.aspx?matguid=39e40851fc164b6c9bda29d798bf3726&amp;ckck=1</b:URL>
    <b:RefOrder>11</b:RefOrder>
  </b:Source>
  <b:Source>
    <b:Tag>San15</b:Tag>
    <b:SourceType>JournalArticle</b:SourceType>
    <b:Guid>{948C8EE4-9276-467A-913F-EB74F503CE78}</b:Guid>
    <b:Title>Introduction to Vortex Lattice Theory</b:Title>
    <b:Year>2015</b:Year>
    <b:Publisher>Directory of Open Access Journals</b:Publisher>
    <b:JournalName>Ciencia yPoder Aereo</b:JournalName>
    <b:Pages>39-48</b:Pages>
    <b:Author>
      <b:Author>
        <b:NameList>
          <b:Person>
            <b:Last>Pinzón</b:Last>
            <b:First>Santiago</b:First>
          </b:Person>
        </b:NameList>
      </b:Author>
    </b:Author>
    <b:Volume>10</b:Volume>
    <b:StandardNumber>ISSN: 1909-7050</b:StandardNumber>
    <b:DOI>https://doi.org/10.18667/cienciaypoderaereo.433</b:DOI>
    <b:RefOrder>4</b:RefOrder>
  </b:Source>
  <b:Source>
    <b:Tag>SciPy</b:Tag>
    <b:SourceType>JournalArticle</b:SourceType>
    <b:Guid>{47373B41-289B-49F4-A97B-2A3AC207E86B}</b:Guid>
    <b:Author>
      <b:Author>
        <b:NameList>
          <b:Person>
            <b:Last>Pauli Virtanen</b:Last>
            <b:First>Ralf</b:First>
            <b:Middle>Gommers, Travis E. Oliphant, and others</b:Middle>
          </b:Person>
        </b:NameList>
      </b:Author>
    </b:Author>
    <b:Title>Fundamental Algorithms for Scientific Computing in Python</b:Title>
    <b:JournalName>Nature Methods</b:JournalName>
    <b:Year>2020</b:Year>
    <b:Pages>262-272</b:Pages>
    <b:Volume>17</b:Volume>
    <b:URL>https://rdcu.be/b08Wh</b:URL>
    <b:DOI>10.1038/s41592-019-0686-2</b:DOI>
    <b:RefOrder>13</b:RefOrder>
  </b:Source>
</b:Sources>
</file>

<file path=customXml/itemProps1.xml><?xml version="1.0" encoding="utf-8"?>
<ds:datastoreItem xmlns:ds="http://schemas.openxmlformats.org/officeDocument/2006/customXml" ds:itemID="{F6004978-F075-48A4-B163-5B9E4430A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58159</TotalTime>
  <Pages>112</Pages>
  <Words>22868</Words>
  <Characters>130350</Characters>
  <Application>Microsoft Office Word</Application>
  <DocSecurity>0</DocSecurity>
  <Lines>1086</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Vasileios Xenodochidis</dc:creator>
  <cp:keywords/>
  <dc:description/>
  <cp:lastModifiedBy>Vasileios Xenodochidis</cp:lastModifiedBy>
  <cp:revision>2948</cp:revision>
  <cp:lastPrinted>2024-10-16T20:44:00Z</cp:lastPrinted>
  <dcterms:created xsi:type="dcterms:W3CDTF">2024-07-10T13:32:00Z</dcterms:created>
  <dcterms:modified xsi:type="dcterms:W3CDTF">2025-03-09T22:25:00Z</dcterms:modified>
</cp:coreProperties>
</file>